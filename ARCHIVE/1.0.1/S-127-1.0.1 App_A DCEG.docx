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3530A" w14:textId="77777777" w:rsidR="00D64344" w:rsidRPr="00D90A3A" w:rsidRDefault="00D64344" w:rsidP="00D64344">
      <w:pPr>
        <w:jc w:val="center"/>
        <w:rPr>
          <w:rStyle w:val="BookTitle"/>
          <w:rFonts w:cstheme="minorHAnsi"/>
        </w:rPr>
      </w:pPr>
      <w:r w:rsidRPr="00D90A3A">
        <w:rPr>
          <w:rStyle w:val="BookTitle"/>
          <w:rFonts w:cstheme="minorHAnsi"/>
        </w:rPr>
        <w:t>INTERNATIONAL HYDROGRAPHIC ORGANIZATION</w:t>
      </w:r>
    </w:p>
    <w:p w14:paraId="66257B3A" w14:textId="77777777" w:rsidR="00D64344" w:rsidRPr="00D90A3A" w:rsidRDefault="00D64344" w:rsidP="00D64344">
      <w:pPr>
        <w:jc w:val="center"/>
        <w:rPr>
          <w:rStyle w:val="standardtextcolour"/>
          <w:rFonts w:cstheme="minorHAnsi"/>
        </w:rPr>
      </w:pPr>
    </w:p>
    <w:p w14:paraId="46F53CAE" w14:textId="77777777" w:rsidR="00D64344" w:rsidRPr="00D90A3A" w:rsidRDefault="00D64344" w:rsidP="00D64344">
      <w:pPr>
        <w:jc w:val="center"/>
        <w:rPr>
          <w:rStyle w:val="standardtextcolour"/>
          <w:rFonts w:cstheme="minorHAnsi"/>
        </w:rPr>
      </w:pPr>
    </w:p>
    <w:p w14:paraId="4925CC88" w14:textId="4E291072" w:rsidR="00D64344" w:rsidRPr="00D90A3A" w:rsidRDefault="00D64344" w:rsidP="00D64344">
      <w:pPr>
        <w:jc w:val="center"/>
        <w:rPr>
          <w:rStyle w:val="standardtextcolour"/>
          <w:rFonts w:cstheme="minorHAnsi"/>
        </w:rPr>
      </w:pPr>
      <w:r w:rsidRPr="00D90A3A">
        <w:rPr>
          <w:rFonts w:cstheme="minorHAnsi"/>
          <w:noProof/>
        </w:rPr>
        <w:drawing>
          <wp:inline distT="0" distB="0" distL="0" distR="0" wp14:anchorId="08908CED" wp14:editId="5A10B628">
            <wp:extent cx="16840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4020" cy="2278380"/>
                    </a:xfrm>
                    <a:prstGeom prst="rect">
                      <a:avLst/>
                    </a:prstGeom>
                    <a:noFill/>
                    <a:ln>
                      <a:noFill/>
                    </a:ln>
                  </pic:spPr>
                </pic:pic>
              </a:graphicData>
            </a:graphic>
          </wp:inline>
        </w:drawing>
      </w:r>
    </w:p>
    <w:p w14:paraId="4A2457C5" w14:textId="77777777" w:rsidR="00D64344" w:rsidRPr="00D90A3A" w:rsidRDefault="00D64344" w:rsidP="00D64344">
      <w:pPr>
        <w:jc w:val="center"/>
        <w:rPr>
          <w:rStyle w:val="standardtextcolour"/>
          <w:rFonts w:cstheme="minorHAnsi"/>
        </w:rPr>
      </w:pPr>
    </w:p>
    <w:p w14:paraId="6F47FCA7" w14:textId="77777777" w:rsidR="00D64344" w:rsidRPr="00D90A3A" w:rsidRDefault="00D64344" w:rsidP="00D64344">
      <w:pPr>
        <w:jc w:val="center"/>
        <w:rPr>
          <w:rStyle w:val="standardtextcolour"/>
          <w:rFonts w:cstheme="minorHAnsi"/>
        </w:rPr>
      </w:pPr>
    </w:p>
    <w:p w14:paraId="20DFA965" w14:textId="3F7241B0" w:rsidR="00C56AF2" w:rsidRDefault="00D64344" w:rsidP="00D64344">
      <w:pPr>
        <w:jc w:val="center"/>
        <w:rPr>
          <w:rStyle w:val="BookTitle"/>
          <w:rFonts w:cstheme="minorHAnsi"/>
        </w:rPr>
      </w:pPr>
      <w:r w:rsidRPr="00D90A3A">
        <w:rPr>
          <w:rStyle w:val="BookTitle"/>
          <w:rFonts w:cstheme="minorHAnsi"/>
        </w:rPr>
        <w:t xml:space="preserve">IHO </w:t>
      </w:r>
      <w:r w:rsidR="00C56AF2">
        <w:rPr>
          <w:rStyle w:val="BookTitle"/>
          <w:rFonts w:cstheme="minorHAnsi"/>
        </w:rPr>
        <w:t>MARINE TRAFFIC MANAGEMENT</w:t>
      </w:r>
    </w:p>
    <w:p w14:paraId="37B47593" w14:textId="1DF6D1E9" w:rsidR="00D64344" w:rsidRPr="00D90A3A" w:rsidRDefault="00C56AF2" w:rsidP="00D64344">
      <w:pPr>
        <w:jc w:val="center"/>
        <w:rPr>
          <w:rStyle w:val="BookTitle"/>
          <w:rFonts w:cstheme="minorHAnsi"/>
        </w:rPr>
      </w:pPr>
      <w:r>
        <w:rPr>
          <w:rStyle w:val="BookTitle"/>
          <w:rFonts w:cstheme="minorHAnsi"/>
        </w:rPr>
        <w:t>PRODUCT SPECIFICATION</w:t>
      </w:r>
    </w:p>
    <w:p w14:paraId="64DFC5B6" w14:textId="77777777" w:rsidR="00D64344" w:rsidRPr="00D90A3A" w:rsidRDefault="00D64344" w:rsidP="00C56AF2">
      <w:pPr>
        <w:rPr>
          <w:rStyle w:val="standardtextcolour"/>
          <w:rFonts w:cstheme="minorHAnsi"/>
        </w:rPr>
      </w:pPr>
    </w:p>
    <w:p w14:paraId="377C11A0" w14:textId="428C732C" w:rsidR="00C56AF2" w:rsidRDefault="00C56AF2" w:rsidP="00D64344">
      <w:pPr>
        <w:jc w:val="center"/>
        <w:rPr>
          <w:rStyle w:val="standardtextcolour"/>
          <w:rFonts w:cstheme="minorHAnsi"/>
        </w:rPr>
      </w:pPr>
      <w:r>
        <w:rPr>
          <w:rStyle w:val="standardtextcolour"/>
          <w:rFonts w:cstheme="minorHAnsi"/>
        </w:rPr>
        <w:t>Edition 1.0.</w:t>
      </w:r>
      <w:ins w:id="0" w:author="Raphael Malyankar" w:date="2019-06-23T21:29:00Z">
        <w:r w:rsidR="00AA3FAF">
          <w:rPr>
            <w:rStyle w:val="standardtextcolour"/>
            <w:rFonts w:cstheme="minorHAnsi"/>
          </w:rPr>
          <w:t>1</w:t>
        </w:r>
      </w:ins>
      <w:del w:id="1" w:author="Raphael Malyankar" w:date="2019-06-23T21:29:00Z">
        <w:r w:rsidDel="00AA3FAF">
          <w:rPr>
            <w:rStyle w:val="standardtextcolour"/>
            <w:rFonts w:cstheme="minorHAnsi"/>
          </w:rPr>
          <w:delText>0</w:delText>
        </w:r>
      </w:del>
    </w:p>
    <w:p w14:paraId="69C58109" w14:textId="59AD5311" w:rsidR="00D64344" w:rsidRPr="00A66C15" w:rsidRDefault="00C56AF2" w:rsidP="00C56AF2">
      <w:pPr>
        <w:jc w:val="center"/>
        <w:rPr>
          <w:rStyle w:val="standardtextcolour"/>
          <w:rFonts w:cstheme="minorHAnsi"/>
        </w:rPr>
      </w:pPr>
      <w:del w:id="2" w:author="Raphael Malyankar" w:date="2019-06-23T21:29:00Z">
        <w:r w:rsidDel="00AA3FAF">
          <w:rPr>
            <w:rStyle w:val="standardtextcolour"/>
            <w:rFonts w:cstheme="minorHAnsi"/>
          </w:rPr>
          <w:delText>December</w:delText>
        </w:r>
      </w:del>
      <w:ins w:id="3" w:author="Raphael Malyankar" w:date="2019-11-18T18:26:00Z">
        <w:r w:rsidR="004B690E">
          <w:rPr>
            <w:rStyle w:val="standardtextcolour"/>
            <w:rFonts w:cstheme="minorHAnsi"/>
          </w:rPr>
          <w:t>November</w:t>
        </w:r>
      </w:ins>
      <w:r w:rsidR="00D64344" w:rsidRPr="00ED455F">
        <w:rPr>
          <w:rStyle w:val="standardtextcolour"/>
          <w:rFonts w:cstheme="minorHAnsi"/>
        </w:rPr>
        <w:t>, 201</w:t>
      </w:r>
      <w:ins w:id="4" w:author="Raphael Malyankar" w:date="2019-06-23T21:29:00Z">
        <w:r w:rsidR="00AA3FAF">
          <w:rPr>
            <w:rStyle w:val="standardtextcolour"/>
            <w:rFonts w:cstheme="minorHAnsi"/>
          </w:rPr>
          <w:t>9</w:t>
        </w:r>
      </w:ins>
      <w:del w:id="5" w:author="Raphael Malyankar" w:date="2019-06-23T21:29:00Z">
        <w:r w:rsidR="00634763" w:rsidRPr="00ED455F" w:rsidDel="00AA3FAF">
          <w:rPr>
            <w:rStyle w:val="standardtextcolour"/>
            <w:rFonts w:cstheme="minorHAnsi"/>
          </w:rPr>
          <w:delText>8</w:delText>
        </w:r>
      </w:del>
    </w:p>
    <w:p w14:paraId="58F413A1" w14:textId="77777777" w:rsidR="00D64344" w:rsidRPr="00A66C15" w:rsidRDefault="00D64344" w:rsidP="00D64344">
      <w:pPr>
        <w:jc w:val="center"/>
        <w:rPr>
          <w:rStyle w:val="standardtextcolour"/>
          <w:rFonts w:cstheme="minorHAnsi"/>
        </w:rPr>
      </w:pPr>
    </w:p>
    <w:p w14:paraId="26A1EDC4" w14:textId="1FD53622" w:rsidR="00D64344" w:rsidRPr="00A66C15" w:rsidRDefault="00D64344" w:rsidP="00D64344">
      <w:pPr>
        <w:jc w:val="center"/>
        <w:rPr>
          <w:rStyle w:val="Strong"/>
          <w:rFonts w:cstheme="minorHAnsi"/>
        </w:rPr>
      </w:pPr>
      <w:r w:rsidRPr="00A66C15">
        <w:rPr>
          <w:rStyle w:val="Strong"/>
          <w:rFonts w:cstheme="minorHAnsi"/>
        </w:rPr>
        <w:t>Special Publication No. 12</w:t>
      </w:r>
      <w:r w:rsidR="00634763" w:rsidRPr="00A66C15">
        <w:rPr>
          <w:rStyle w:val="Strong"/>
          <w:rFonts w:cstheme="minorHAnsi"/>
        </w:rPr>
        <w:t>7</w:t>
      </w:r>
    </w:p>
    <w:p w14:paraId="2D2B4FB9" w14:textId="6BEFF2C1" w:rsidR="00D64344" w:rsidRPr="00A66C15" w:rsidRDefault="00F736BF" w:rsidP="00D64344">
      <w:pPr>
        <w:jc w:val="center"/>
        <w:rPr>
          <w:rStyle w:val="Strong"/>
          <w:rFonts w:cstheme="minorHAnsi"/>
        </w:rPr>
      </w:pPr>
      <w:r w:rsidRPr="00A66C15">
        <w:rPr>
          <w:rStyle w:val="Strong"/>
          <w:rFonts w:cstheme="minorHAnsi"/>
        </w:rPr>
        <w:t xml:space="preserve">Marine </w:t>
      </w:r>
      <w:r w:rsidR="00634763" w:rsidRPr="00A66C15">
        <w:rPr>
          <w:rStyle w:val="Strong"/>
          <w:rFonts w:cstheme="minorHAnsi"/>
        </w:rPr>
        <w:t>Traffic</w:t>
      </w:r>
      <w:r w:rsidR="00D64344" w:rsidRPr="00A66C15">
        <w:rPr>
          <w:rStyle w:val="Strong"/>
          <w:rFonts w:cstheme="minorHAnsi"/>
        </w:rPr>
        <w:t xml:space="preserve"> </w:t>
      </w:r>
      <w:r w:rsidR="00E6072C" w:rsidRPr="00A66C15">
        <w:rPr>
          <w:rStyle w:val="Strong"/>
          <w:rFonts w:cstheme="minorHAnsi"/>
        </w:rPr>
        <w:t xml:space="preserve">Management </w:t>
      </w:r>
      <w:r w:rsidR="00D64344" w:rsidRPr="00A66C15">
        <w:rPr>
          <w:rStyle w:val="Strong"/>
          <w:rFonts w:cstheme="minorHAnsi"/>
        </w:rPr>
        <w:t>Product Specification</w:t>
      </w:r>
    </w:p>
    <w:p w14:paraId="719E25AD" w14:textId="77777777" w:rsidR="00D64344" w:rsidRPr="00A66C15" w:rsidRDefault="00D64344" w:rsidP="00D64344">
      <w:pPr>
        <w:jc w:val="center"/>
        <w:rPr>
          <w:rStyle w:val="standardtextcolour"/>
          <w:rFonts w:cstheme="minorHAnsi"/>
        </w:rPr>
      </w:pPr>
    </w:p>
    <w:p w14:paraId="5B1843E6" w14:textId="77777777" w:rsidR="00D64344" w:rsidRPr="00A66C15" w:rsidRDefault="00D64344" w:rsidP="00D64344">
      <w:pPr>
        <w:jc w:val="center"/>
        <w:rPr>
          <w:rStyle w:val="standardtextcolour"/>
          <w:rFonts w:cstheme="minorHAnsi"/>
        </w:rPr>
      </w:pPr>
    </w:p>
    <w:p w14:paraId="4CF1B7AE" w14:textId="77777777" w:rsidR="00D64344" w:rsidRPr="00A66C15" w:rsidRDefault="00D64344" w:rsidP="00D64344">
      <w:pPr>
        <w:jc w:val="center"/>
        <w:rPr>
          <w:rStyle w:val="Strong"/>
          <w:rFonts w:cstheme="minorHAnsi"/>
        </w:rPr>
      </w:pPr>
      <w:r w:rsidRPr="00A66C15">
        <w:rPr>
          <w:rStyle w:val="Strong"/>
          <w:rFonts w:cstheme="minorHAnsi"/>
        </w:rPr>
        <w:t>Appendix A</w:t>
      </w:r>
    </w:p>
    <w:p w14:paraId="702061FA" w14:textId="77777777" w:rsidR="00D64344" w:rsidRPr="00A66C15" w:rsidRDefault="00D64344" w:rsidP="00D64344">
      <w:pPr>
        <w:jc w:val="center"/>
        <w:rPr>
          <w:rStyle w:val="Strong"/>
          <w:rFonts w:cstheme="minorHAnsi"/>
        </w:rPr>
      </w:pPr>
      <w:r w:rsidRPr="00A66C15">
        <w:rPr>
          <w:rStyle w:val="Strong"/>
          <w:rFonts w:cstheme="minorHAnsi"/>
        </w:rPr>
        <w:t>Data Classification and Encoding Guide</w:t>
      </w:r>
    </w:p>
    <w:p w14:paraId="255BB6DF" w14:textId="77777777" w:rsidR="00D64344" w:rsidRPr="00A66C15" w:rsidRDefault="00D64344" w:rsidP="00D64344">
      <w:pPr>
        <w:jc w:val="center"/>
        <w:rPr>
          <w:rStyle w:val="standardtextcolour"/>
          <w:rFonts w:cstheme="minorHAnsi"/>
        </w:rPr>
      </w:pPr>
    </w:p>
    <w:p w14:paraId="2BADEB4D" w14:textId="77777777" w:rsidR="00D64344" w:rsidRPr="00A66C15" w:rsidRDefault="00D64344" w:rsidP="00D64344">
      <w:pPr>
        <w:jc w:val="center"/>
        <w:rPr>
          <w:rStyle w:val="standardtextcolour"/>
          <w:rFonts w:cstheme="minorHAnsi"/>
        </w:rPr>
      </w:pPr>
    </w:p>
    <w:p w14:paraId="4A28C150" w14:textId="77777777" w:rsidR="00D64344" w:rsidRPr="00A66C15" w:rsidRDefault="00D64344" w:rsidP="00D64344">
      <w:pPr>
        <w:jc w:val="center"/>
        <w:rPr>
          <w:rStyle w:val="standardtextcolour"/>
          <w:rFonts w:cstheme="minorHAnsi"/>
        </w:rPr>
      </w:pPr>
    </w:p>
    <w:p w14:paraId="188CF9D3" w14:textId="77777777" w:rsidR="00D64344" w:rsidRPr="00A66C15" w:rsidRDefault="00D64344" w:rsidP="00D64344">
      <w:pPr>
        <w:jc w:val="center"/>
        <w:rPr>
          <w:rStyle w:val="standardtextcolour"/>
          <w:rFonts w:cstheme="minorHAnsi"/>
        </w:rPr>
      </w:pPr>
      <w:r w:rsidRPr="00A66C15">
        <w:rPr>
          <w:rStyle w:val="standardtextcolour"/>
          <w:rFonts w:cstheme="minorHAnsi"/>
        </w:rPr>
        <w:t>Published by the</w:t>
      </w:r>
    </w:p>
    <w:p w14:paraId="7358CC5F" w14:textId="77777777" w:rsidR="00D64344" w:rsidRPr="00A66C15" w:rsidRDefault="00D64344" w:rsidP="00D64344">
      <w:pPr>
        <w:jc w:val="center"/>
        <w:rPr>
          <w:rStyle w:val="standardtextcolour"/>
          <w:rFonts w:cstheme="minorHAnsi"/>
        </w:rPr>
      </w:pPr>
      <w:r w:rsidRPr="00A66C15">
        <w:rPr>
          <w:rStyle w:val="standardtextcolour"/>
          <w:rFonts w:cstheme="minorHAnsi"/>
        </w:rPr>
        <w:t>International Hydrographic Organization</w:t>
      </w:r>
    </w:p>
    <w:p w14:paraId="30A5459C" w14:textId="77777777" w:rsidR="00D64344" w:rsidRPr="00A66C15" w:rsidRDefault="00D64344" w:rsidP="00D64344">
      <w:pPr>
        <w:jc w:val="center"/>
        <w:rPr>
          <w:rStyle w:val="Strong"/>
          <w:rFonts w:cstheme="minorHAnsi"/>
        </w:rPr>
      </w:pPr>
      <w:r w:rsidRPr="00A66C15">
        <w:rPr>
          <w:rStyle w:val="Strong"/>
          <w:rFonts w:cstheme="minorHAnsi"/>
        </w:rPr>
        <w:t>MONACO</w:t>
      </w:r>
    </w:p>
    <w:p w14:paraId="4F6C3721" w14:textId="77777777" w:rsidR="00D64344" w:rsidRPr="00A66C15" w:rsidRDefault="00D64344" w:rsidP="00D64344">
      <w:pPr>
        <w:jc w:val="center"/>
        <w:rPr>
          <w:rStyle w:val="standardtextcolour"/>
          <w:rFonts w:cstheme="minorHAnsi"/>
        </w:rPr>
      </w:pPr>
    </w:p>
    <w:p w14:paraId="058BD571" w14:textId="77777777" w:rsidR="00D64344" w:rsidRPr="00A66C15" w:rsidRDefault="00D64344" w:rsidP="00D64344">
      <w:pPr>
        <w:rPr>
          <w:rStyle w:val="standardtextcolour"/>
          <w:rFonts w:cstheme="minorHAnsi"/>
        </w:rPr>
      </w:pPr>
    </w:p>
    <w:p w14:paraId="60880B78" w14:textId="77777777" w:rsidR="00D64344" w:rsidRPr="00A66C15" w:rsidRDefault="00D64344" w:rsidP="00D64344">
      <w:pPr>
        <w:rPr>
          <w:rStyle w:val="standardtextcolour"/>
          <w:rFonts w:cstheme="minorHAnsi"/>
        </w:rPr>
      </w:pPr>
    </w:p>
    <w:p w14:paraId="5E2CD601" w14:textId="77777777" w:rsidR="00D64344" w:rsidRPr="00A66C15" w:rsidRDefault="00D64344" w:rsidP="00D64344">
      <w:pPr>
        <w:rPr>
          <w:rStyle w:val="standardtextcolour"/>
          <w:rFonts w:cstheme="minorHAnsi"/>
        </w:rPr>
      </w:pPr>
      <w:r w:rsidRPr="00A66C15">
        <w:rPr>
          <w:rStyle w:val="standardtextcolour"/>
          <w:rFonts w:cstheme="minorHAnsi"/>
        </w:rPr>
        <w:br w:type="page"/>
      </w:r>
    </w:p>
    <w:p w14:paraId="791AD547" w14:textId="77777777" w:rsidR="00D64344" w:rsidRPr="00A66C15" w:rsidRDefault="00D64344" w:rsidP="00D64344">
      <w:pPr>
        <w:rPr>
          <w:rStyle w:val="standardtextcolour"/>
          <w:rFonts w:cstheme="minorHAnsi"/>
        </w:rPr>
      </w:pPr>
    </w:p>
    <w:p w14:paraId="1574FABC" w14:textId="77777777" w:rsidR="00D64344" w:rsidRPr="00A66C15" w:rsidRDefault="00D64344" w:rsidP="00D64344">
      <w:pPr>
        <w:rPr>
          <w:rStyle w:val="standardtextcolour"/>
          <w:rFonts w:cstheme="minorHAnsi"/>
        </w:rPr>
      </w:pPr>
    </w:p>
    <w:p w14:paraId="43C3AE2D" w14:textId="77777777" w:rsidR="00D64344" w:rsidRPr="00A66C15" w:rsidRDefault="00D64344" w:rsidP="00D64344">
      <w:pPr>
        <w:rPr>
          <w:rStyle w:val="standardtextcolour"/>
          <w:rFonts w:cstheme="minorHAnsi"/>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D64344" w:rsidRPr="00D90A3A" w14:paraId="58407495" w14:textId="77777777" w:rsidTr="00D64344">
        <w:tc>
          <w:tcPr>
            <w:tcW w:w="8079" w:type="dxa"/>
            <w:tcBorders>
              <w:top w:val="single" w:sz="4" w:space="0" w:color="000000"/>
              <w:left w:val="single" w:sz="4" w:space="0" w:color="000000"/>
              <w:bottom w:val="single" w:sz="4" w:space="0" w:color="FFFFFF"/>
              <w:right w:val="single" w:sz="4" w:space="0" w:color="000000"/>
            </w:tcBorders>
            <w:hideMark/>
          </w:tcPr>
          <w:p w14:paraId="44FDD0CF" w14:textId="3675C5EB" w:rsidR="00D64344" w:rsidRPr="00A66C15" w:rsidRDefault="00D64344">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cstheme="minorHAnsi"/>
                <w:lang w:val="en-AU"/>
              </w:rPr>
            </w:pPr>
            <w:r w:rsidRPr="00A66C15">
              <w:rPr>
                <w:rFonts w:cstheme="minorHAnsi"/>
                <w:lang w:val="en-AU"/>
              </w:rPr>
              <w:t>© Copyright International Hydrographic Organization</w:t>
            </w:r>
            <w:r w:rsidR="00F3780E">
              <w:rPr>
                <w:rFonts w:cstheme="minorHAnsi"/>
                <w:lang w:val="en-AU"/>
              </w:rPr>
              <w:t xml:space="preserve"> </w:t>
            </w:r>
            <w:r w:rsidR="007376F2">
              <w:rPr>
                <w:rFonts w:cstheme="minorHAnsi"/>
                <w:lang w:val="en-AU"/>
              </w:rPr>
              <w:t>December</w:t>
            </w:r>
            <w:r w:rsidR="00F3780E">
              <w:rPr>
                <w:rFonts w:cstheme="minorHAnsi"/>
                <w:lang w:val="en-AU"/>
              </w:rPr>
              <w:t xml:space="preserve"> 2018</w:t>
            </w:r>
          </w:p>
        </w:tc>
      </w:tr>
      <w:tr w:rsidR="00D64344" w:rsidRPr="00D90A3A" w14:paraId="1D36B9A3" w14:textId="77777777" w:rsidTr="00D64344">
        <w:tc>
          <w:tcPr>
            <w:tcW w:w="8079" w:type="dxa"/>
            <w:tcBorders>
              <w:top w:val="single" w:sz="4" w:space="0" w:color="FFFFFF"/>
              <w:left w:val="single" w:sz="4" w:space="0" w:color="000000"/>
              <w:bottom w:val="single" w:sz="4" w:space="0" w:color="FFFFFF"/>
              <w:right w:val="single" w:sz="4" w:space="0" w:color="000000"/>
            </w:tcBorders>
            <w:hideMark/>
          </w:tcPr>
          <w:p w14:paraId="3BC55ABC" w14:textId="77777777" w:rsidR="00D64344" w:rsidRPr="00A66C15" w:rsidRDefault="00D64344">
            <w:pPr>
              <w:rPr>
                <w:rFonts w:cstheme="minorHAnsi"/>
                <w:szCs w:val="20"/>
                <w:lang w:val="en-GB"/>
              </w:rPr>
            </w:pPr>
            <w:r w:rsidRPr="00ED455F">
              <w:rPr>
                <w:rFonts w:cstheme="minorHAnsi"/>
              </w:rPr>
              <w:t xml:space="preserve">This work is copyright. Apart from any use permitted in accordance with the </w:t>
            </w:r>
            <w:hyperlink r:id="rId9" w:history="1">
              <w:r w:rsidRPr="007376F2">
                <w:rPr>
                  <w:rStyle w:val="Hyperlink"/>
                  <w:rFonts w:cstheme="minorHAnsi"/>
                  <w:color w:val="auto"/>
                </w:rPr>
                <w:t>Berne Convention for the Protection of Literary and Artistic Works</w:t>
              </w:r>
            </w:hyperlink>
            <w:r w:rsidRPr="00ED455F">
              <w:rPr>
                <w:rFonts w:cstheme="minorHAnsi"/>
              </w:rPr>
              <w:t xml:space="preserve"> (1886), and except in the circumstances described below, no part may be translated, reproduced by any process, ad</w:t>
            </w:r>
            <w:r w:rsidRPr="00A66C15">
              <w:rPr>
                <w:rFonts w:cstheme="minorHAnsi"/>
              </w:rPr>
              <w:t>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D64344" w:rsidRPr="00D90A3A" w14:paraId="5A5A3D2B" w14:textId="77777777" w:rsidTr="00D64344">
        <w:tc>
          <w:tcPr>
            <w:tcW w:w="8079" w:type="dxa"/>
            <w:tcBorders>
              <w:top w:val="single" w:sz="4" w:space="0" w:color="FFFFFF"/>
              <w:left w:val="single" w:sz="4" w:space="0" w:color="000000"/>
              <w:bottom w:val="single" w:sz="4" w:space="0" w:color="FFFFFF"/>
              <w:right w:val="single" w:sz="4" w:space="0" w:color="000000"/>
            </w:tcBorders>
            <w:hideMark/>
          </w:tcPr>
          <w:p w14:paraId="577C65CD" w14:textId="77777777" w:rsidR="00D64344" w:rsidRPr="00A66C15" w:rsidRDefault="00D64344">
            <w:pPr>
              <w:rPr>
                <w:rFonts w:cstheme="minorHAnsi"/>
              </w:rPr>
            </w:pPr>
            <w:r w:rsidRPr="00ED455F">
              <w:rPr>
                <w:rFonts w:cstheme="minorHAnsi"/>
              </w:rPr>
              <w:t xml:space="preserve">This document or partial material from this document may be translated, reproduced or distributed for general information, on no more than a cost recovery basis. </w:t>
            </w:r>
            <w:r w:rsidRPr="00A66C15">
              <w:rPr>
                <w:rFonts w:cstheme="minorHAnsi"/>
              </w:rPr>
              <w:t>Copies may not be sold or distributed for profit or gain without prior written agreement of the IHO Secretariat acting for the IHO and any other copyright holders.</w:t>
            </w:r>
          </w:p>
        </w:tc>
      </w:tr>
      <w:tr w:rsidR="00D64344" w:rsidRPr="00D90A3A" w14:paraId="60878BA6" w14:textId="77777777" w:rsidTr="00D64344">
        <w:tc>
          <w:tcPr>
            <w:tcW w:w="8079" w:type="dxa"/>
            <w:tcBorders>
              <w:top w:val="single" w:sz="4" w:space="0" w:color="FFFFFF"/>
              <w:left w:val="single" w:sz="4" w:space="0" w:color="000000"/>
              <w:bottom w:val="single" w:sz="4" w:space="0" w:color="FFFFFF"/>
              <w:right w:val="single" w:sz="4" w:space="0" w:color="000000"/>
            </w:tcBorders>
            <w:hideMark/>
          </w:tcPr>
          <w:p w14:paraId="52E97057" w14:textId="77777777" w:rsidR="00D64344" w:rsidRPr="00A66C15" w:rsidRDefault="00D64344">
            <w:pPr>
              <w:autoSpaceDE w:val="0"/>
              <w:autoSpaceDN w:val="0"/>
              <w:adjustRightInd w:val="0"/>
              <w:spacing w:after="120"/>
              <w:ind w:left="317" w:right="390"/>
              <w:rPr>
                <w:rFonts w:cstheme="minorHAnsi"/>
                <w:sz w:val="20"/>
                <w:lang w:val="en-AU"/>
              </w:rPr>
            </w:pPr>
            <w:r w:rsidRPr="00ED455F">
              <w:rPr>
                <w:rFonts w:cstheme="minorHAnsi"/>
                <w:sz w:val="20"/>
                <w:lang w:val="en-AU"/>
              </w:rPr>
              <w:t>In the event that this document or partial material from this document is reproduced, trans</w:t>
            </w:r>
            <w:r w:rsidRPr="00A66C15">
              <w:rPr>
                <w:rFonts w:cstheme="minorHAnsi"/>
                <w:sz w:val="20"/>
                <w:lang w:val="en-AU"/>
              </w:rPr>
              <w:t>lated or distributed under the terms described above, the following statements are to be included:</w:t>
            </w:r>
          </w:p>
        </w:tc>
      </w:tr>
      <w:tr w:rsidR="00D64344" w:rsidRPr="00D90A3A" w14:paraId="279576C1" w14:textId="77777777" w:rsidTr="00D64344">
        <w:tc>
          <w:tcPr>
            <w:tcW w:w="8079" w:type="dxa"/>
            <w:tcBorders>
              <w:top w:val="single" w:sz="4" w:space="0" w:color="FFFFFF"/>
              <w:left w:val="single" w:sz="4" w:space="0" w:color="000000"/>
              <w:bottom w:val="single" w:sz="4" w:space="0" w:color="FFFFFF"/>
              <w:right w:val="single" w:sz="4" w:space="0" w:color="000000"/>
            </w:tcBorders>
            <w:hideMark/>
          </w:tcPr>
          <w:p w14:paraId="4B055B89" w14:textId="77777777" w:rsidR="00D64344" w:rsidRPr="00A66C15" w:rsidRDefault="00D64344">
            <w:pPr>
              <w:autoSpaceDE w:val="0"/>
              <w:autoSpaceDN w:val="0"/>
              <w:adjustRightInd w:val="0"/>
              <w:spacing w:after="120"/>
              <w:ind w:left="600" w:right="924"/>
              <w:jc w:val="center"/>
              <w:rPr>
                <w:rFonts w:cstheme="minorHAnsi"/>
                <w:i/>
                <w:sz w:val="20"/>
                <w:lang w:val="en-AU"/>
              </w:rPr>
            </w:pPr>
            <w:r w:rsidRPr="00A66C15">
              <w:rPr>
                <w:rFonts w:cstheme="minorHAnsi"/>
                <w:i/>
                <w:sz w:val="20"/>
                <w:lang w:val="en-AU"/>
              </w:rPr>
              <w:t>“Material from IHO publication [reference to extract: Title, Edition] is reproduced with the permission of the International Hydrographic Bureau (IHB) (Permission No ……./…) acting for the International Hydrographic Organization Secretariat (IHO Secretariat),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D64344" w:rsidRPr="00D90A3A" w14:paraId="32A8FE51" w14:textId="77777777" w:rsidTr="00D64344">
        <w:trPr>
          <w:trHeight w:val="2312"/>
        </w:trPr>
        <w:tc>
          <w:tcPr>
            <w:tcW w:w="8079" w:type="dxa"/>
            <w:tcBorders>
              <w:top w:val="single" w:sz="4" w:space="0" w:color="FFFFFF"/>
              <w:left w:val="single" w:sz="4" w:space="0" w:color="000000"/>
              <w:bottom w:val="single" w:sz="4" w:space="0" w:color="000000"/>
              <w:right w:val="single" w:sz="4" w:space="0" w:color="000000"/>
            </w:tcBorders>
          </w:tcPr>
          <w:p w14:paraId="2BF997BE" w14:textId="77777777" w:rsidR="00D64344" w:rsidRPr="00A66C15" w:rsidRDefault="00D64344">
            <w:pPr>
              <w:autoSpaceDE w:val="0"/>
              <w:autoSpaceDN w:val="0"/>
              <w:adjustRightInd w:val="0"/>
              <w:spacing w:after="120"/>
              <w:ind w:left="600" w:right="924"/>
              <w:rPr>
                <w:rFonts w:cstheme="minorHAnsi"/>
                <w:i/>
                <w:sz w:val="20"/>
                <w:lang w:val="en-AU"/>
              </w:rPr>
            </w:pPr>
            <w:r w:rsidRPr="00A66C15">
              <w:rPr>
                <w:rFonts w:cstheme="minorHAnsi"/>
                <w:i/>
                <w:sz w:val="20"/>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213F0E65" w14:textId="77777777" w:rsidR="00D64344" w:rsidRPr="00A66C15" w:rsidRDefault="00D64344">
            <w:pPr>
              <w:autoSpaceDE w:val="0"/>
              <w:autoSpaceDN w:val="0"/>
              <w:adjustRightInd w:val="0"/>
              <w:spacing w:after="120"/>
              <w:ind w:left="366" w:right="924"/>
              <w:rPr>
                <w:rFonts w:cstheme="minorHAnsi"/>
                <w:sz w:val="20"/>
                <w:lang w:val="en-AU"/>
              </w:rPr>
            </w:pPr>
            <w:r w:rsidRPr="00ED455F">
              <w:rPr>
                <w:rFonts w:cstheme="minorHAnsi"/>
                <w:sz w:val="20"/>
                <w:lang w:val="en-AU"/>
              </w:rPr>
              <w:t>The IHO Logo or other identifiers shall not be used in any derived product without prior written permission from the IHO Secretariat.</w:t>
            </w:r>
          </w:p>
          <w:p w14:paraId="0B17FF47" w14:textId="77777777" w:rsidR="00D64344" w:rsidRPr="00ED455F" w:rsidRDefault="00D64344">
            <w:pPr>
              <w:autoSpaceDE w:val="0"/>
              <w:autoSpaceDN w:val="0"/>
              <w:adjustRightInd w:val="0"/>
              <w:spacing w:after="120"/>
              <w:ind w:left="600" w:right="924"/>
              <w:rPr>
                <w:rFonts w:cstheme="minorHAnsi"/>
                <w:lang w:val="en-AU"/>
              </w:rPr>
            </w:pPr>
          </w:p>
        </w:tc>
      </w:tr>
    </w:tbl>
    <w:p w14:paraId="183133C2" w14:textId="77777777" w:rsidR="00D64344" w:rsidRPr="00A66C15" w:rsidRDefault="00D64344" w:rsidP="00D64344">
      <w:pPr>
        <w:rPr>
          <w:rStyle w:val="standardtextcolour"/>
          <w:rFonts w:cstheme="minorHAnsi"/>
          <w:szCs w:val="20"/>
          <w:lang w:val="en-GB" w:eastAsia="de-DE"/>
        </w:rPr>
      </w:pPr>
    </w:p>
    <w:p w14:paraId="329B5426" w14:textId="77777777" w:rsidR="00D64344" w:rsidRPr="00ED455F" w:rsidRDefault="00D64344" w:rsidP="00D64344">
      <w:pPr>
        <w:rPr>
          <w:rStyle w:val="standardtextcolour"/>
          <w:rFonts w:cstheme="minorHAnsi"/>
        </w:rPr>
      </w:pPr>
    </w:p>
    <w:p w14:paraId="0BF7F1E7" w14:textId="77777777" w:rsidR="00D64344" w:rsidRPr="00A66C15" w:rsidRDefault="00D64344" w:rsidP="00D64344">
      <w:pPr>
        <w:rPr>
          <w:rStyle w:val="standardtextcolour"/>
          <w:rFonts w:cstheme="minorHAnsi"/>
        </w:rPr>
      </w:pPr>
    </w:p>
    <w:p w14:paraId="4207D1F5" w14:textId="77777777" w:rsidR="00D64344" w:rsidRPr="00A66C15" w:rsidRDefault="00D64344" w:rsidP="00D64344">
      <w:pPr>
        <w:rPr>
          <w:rStyle w:val="standardtextcolour"/>
          <w:rFonts w:cstheme="minorHAnsi"/>
        </w:rPr>
        <w:sectPr w:rsidR="00D64344" w:rsidRPr="00A66C15">
          <w:footerReference w:type="default" r:id="rId10"/>
          <w:pgSz w:w="11906" w:h="16838"/>
          <w:pgMar w:top="1417" w:right="1417" w:bottom="1134" w:left="1417" w:header="720" w:footer="720" w:gutter="0"/>
          <w:cols w:space="720"/>
        </w:sectPr>
      </w:pPr>
    </w:p>
    <w:p w14:paraId="64F46943" w14:textId="77777777" w:rsidR="00D64344" w:rsidRPr="00A66C15" w:rsidRDefault="00D64344" w:rsidP="00D64344">
      <w:pPr>
        <w:rPr>
          <w:rStyle w:val="standardtextcolour"/>
          <w:rFonts w:cstheme="minorHAnsi"/>
        </w:rPr>
      </w:pPr>
    </w:p>
    <w:p w14:paraId="0F7725A8" w14:textId="77777777" w:rsidR="00D64344" w:rsidRPr="00A66C15" w:rsidRDefault="00D64344" w:rsidP="00D64344">
      <w:pPr>
        <w:rPr>
          <w:rStyle w:val="standardtextcolour"/>
          <w:rFonts w:cstheme="minorHAnsi"/>
        </w:rPr>
      </w:pPr>
    </w:p>
    <w:p w14:paraId="68EC4A3D" w14:textId="77777777" w:rsidR="00D64344" w:rsidRPr="00A66C15" w:rsidRDefault="00D64344" w:rsidP="00D64344">
      <w:pPr>
        <w:rPr>
          <w:rStyle w:val="standardtextcolour"/>
          <w:rFonts w:cstheme="minorHAnsi"/>
        </w:rPr>
      </w:pPr>
    </w:p>
    <w:p w14:paraId="4BE8E671" w14:textId="77777777" w:rsidR="00D64344" w:rsidRPr="00A66C15" w:rsidRDefault="00D64344" w:rsidP="00D64344">
      <w:pPr>
        <w:rPr>
          <w:rStyle w:val="standardtextcolour"/>
          <w:rFonts w:cstheme="minorHAnsi"/>
        </w:rPr>
      </w:pPr>
    </w:p>
    <w:p w14:paraId="40DD668D" w14:textId="77777777" w:rsidR="00D64344" w:rsidRPr="00A66C15" w:rsidRDefault="00D64344" w:rsidP="00D64344">
      <w:pPr>
        <w:rPr>
          <w:rStyle w:val="standardtextcolour"/>
          <w:rFonts w:cstheme="minorHAnsi"/>
        </w:rPr>
      </w:pPr>
    </w:p>
    <w:p w14:paraId="08B3FF79" w14:textId="77777777" w:rsidR="00D64344" w:rsidRPr="00A66C15" w:rsidRDefault="00D64344" w:rsidP="00D64344">
      <w:pPr>
        <w:rPr>
          <w:rStyle w:val="standardtextcolour"/>
          <w:rFonts w:cstheme="minorHAnsi"/>
        </w:rPr>
      </w:pPr>
    </w:p>
    <w:p w14:paraId="7C5C8D09" w14:textId="77777777" w:rsidR="00D64344" w:rsidRPr="00A66C15" w:rsidRDefault="00D64344" w:rsidP="00D64344">
      <w:pPr>
        <w:rPr>
          <w:rStyle w:val="standardtextcolour"/>
          <w:rFonts w:cstheme="minorHAnsi"/>
        </w:rPr>
      </w:pPr>
    </w:p>
    <w:p w14:paraId="059B886F" w14:textId="77777777" w:rsidR="00D64344" w:rsidRPr="00A66C15" w:rsidRDefault="00D64344" w:rsidP="00D64344">
      <w:pPr>
        <w:rPr>
          <w:rStyle w:val="standardtextcolour"/>
          <w:rFonts w:cstheme="minorHAnsi"/>
        </w:rPr>
      </w:pPr>
    </w:p>
    <w:p w14:paraId="3ACDCF09" w14:textId="77777777" w:rsidR="00D64344" w:rsidRPr="00A66C15" w:rsidRDefault="00D64344" w:rsidP="00D64344">
      <w:pPr>
        <w:rPr>
          <w:rStyle w:val="standardtextcolour"/>
          <w:rFonts w:cstheme="minorHAnsi"/>
        </w:rPr>
      </w:pPr>
    </w:p>
    <w:p w14:paraId="048C5567" w14:textId="77777777" w:rsidR="00D64344" w:rsidRPr="00A66C15" w:rsidRDefault="00D64344" w:rsidP="00D64344">
      <w:pPr>
        <w:rPr>
          <w:rStyle w:val="standardtextcolour"/>
          <w:rFonts w:cstheme="minorHAnsi"/>
        </w:rPr>
      </w:pPr>
    </w:p>
    <w:p w14:paraId="16B50EB0" w14:textId="77777777" w:rsidR="00D64344" w:rsidRPr="00A66C15" w:rsidRDefault="00D64344" w:rsidP="00D64344">
      <w:pPr>
        <w:rPr>
          <w:rStyle w:val="standardtextcolour"/>
          <w:rFonts w:cstheme="minorHAnsi"/>
        </w:rPr>
      </w:pPr>
    </w:p>
    <w:p w14:paraId="3B01273E" w14:textId="77777777" w:rsidR="00D64344" w:rsidRPr="00A66C15" w:rsidRDefault="00D64344" w:rsidP="00D64344">
      <w:pPr>
        <w:rPr>
          <w:rStyle w:val="standardtextcolour"/>
          <w:rFonts w:cstheme="minorHAnsi"/>
        </w:rPr>
      </w:pPr>
    </w:p>
    <w:p w14:paraId="364B3CEE" w14:textId="77777777" w:rsidR="00D64344" w:rsidRPr="00A66C15" w:rsidRDefault="00D64344" w:rsidP="00D64344">
      <w:pPr>
        <w:rPr>
          <w:rStyle w:val="standardtextcolour"/>
          <w:rFonts w:cstheme="minorHAnsi"/>
        </w:rPr>
      </w:pPr>
    </w:p>
    <w:p w14:paraId="7F6D5445" w14:textId="77777777" w:rsidR="00D64344" w:rsidRPr="00A66C15" w:rsidRDefault="00D64344" w:rsidP="00D64344">
      <w:pPr>
        <w:rPr>
          <w:rStyle w:val="standardtextcolour"/>
          <w:rFonts w:cstheme="minorHAnsi"/>
        </w:rPr>
      </w:pPr>
    </w:p>
    <w:p w14:paraId="2046C4CB" w14:textId="77777777" w:rsidR="00D64344" w:rsidRPr="00A66C15" w:rsidRDefault="00D64344" w:rsidP="00D64344">
      <w:pPr>
        <w:rPr>
          <w:rStyle w:val="standardtextcolour"/>
          <w:rFonts w:cstheme="minorHAnsi"/>
        </w:rPr>
      </w:pPr>
    </w:p>
    <w:p w14:paraId="55F85E9C" w14:textId="77777777" w:rsidR="00D64344" w:rsidRPr="00A66C15" w:rsidRDefault="00D64344" w:rsidP="00D64344">
      <w:pPr>
        <w:rPr>
          <w:rStyle w:val="standardtextcolour"/>
          <w:rFonts w:cstheme="minorHAnsi"/>
        </w:rPr>
      </w:pPr>
    </w:p>
    <w:p w14:paraId="34526FB9" w14:textId="77777777" w:rsidR="00D64344" w:rsidRPr="00A66C15" w:rsidRDefault="00D64344" w:rsidP="00D64344">
      <w:pPr>
        <w:rPr>
          <w:rStyle w:val="standardtextcolour"/>
          <w:rFonts w:cstheme="minorHAnsi"/>
        </w:rPr>
      </w:pPr>
    </w:p>
    <w:p w14:paraId="5994D902" w14:textId="77777777" w:rsidR="00D64344" w:rsidRPr="00A66C15" w:rsidRDefault="00D64344" w:rsidP="00D64344">
      <w:pPr>
        <w:rPr>
          <w:rStyle w:val="standardtextcolour"/>
          <w:rFonts w:cstheme="minorHAnsi"/>
        </w:rPr>
      </w:pPr>
    </w:p>
    <w:p w14:paraId="3E560289" w14:textId="77777777" w:rsidR="00D64344" w:rsidRPr="00A66C15" w:rsidRDefault="00D64344" w:rsidP="00D64344">
      <w:pPr>
        <w:rPr>
          <w:rStyle w:val="standardtextcolour"/>
          <w:rFonts w:cstheme="minorHAnsi"/>
        </w:rPr>
      </w:pPr>
    </w:p>
    <w:p w14:paraId="04AC0F53" w14:textId="77777777" w:rsidR="00D64344" w:rsidRPr="00A66C15" w:rsidRDefault="00D64344" w:rsidP="00D64344">
      <w:pPr>
        <w:framePr w:w="4406" w:hSpace="238" w:vSpace="238" w:wrap="around" w:vAnchor="text" w:hAnchor="page" w:x="3858" w:y="212"/>
        <w:pBdr>
          <w:top w:val="single" w:sz="8" w:space="0" w:color="000000" w:shadow="1"/>
          <w:left w:val="single" w:sz="8" w:space="0" w:color="000000" w:shadow="1"/>
          <w:bottom w:val="single" w:sz="8" w:space="0" w:color="000000" w:shadow="1"/>
          <w:right w:val="single" w:sz="8" w:space="0" w:color="000000" w:shadow="1"/>
        </w:pBdr>
        <w:tabs>
          <w:tab w:val="center" w:pos="2203"/>
        </w:tabs>
        <w:jc w:val="center"/>
        <w:rPr>
          <w:rFonts w:cstheme="minorHAnsi"/>
          <w:lang w:val="en-AU"/>
        </w:rPr>
      </w:pPr>
      <w:r w:rsidRPr="00A66C15">
        <w:rPr>
          <w:rFonts w:cstheme="minorHAnsi"/>
          <w:lang w:val="en-AU"/>
        </w:rPr>
        <w:t>Page intentionally left blank</w:t>
      </w:r>
    </w:p>
    <w:p w14:paraId="57D4968D" w14:textId="77777777" w:rsidR="00D64344" w:rsidRPr="00A66C15" w:rsidRDefault="00D64344" w:rsidP="00D64344">
      <w:pPr>
        <w:rPr>
          <w:rStyle w:val="standardtextcolour"/>
          <w:rFonts w:cstheme="minorHAnsi"/>
          <w:lang w:val="en-GB"/>
        </w:rPr>
      </w:pPr>
    </w:p>
    <w:p w14:paraId="11A0904B" w14:textId="77777777" w:rsidR="00D64344" w:rsidRPr="00A66C15" w:rsidRDefault="00D64344" w:rsidP="00D64344">
      <w:pPr>
        <w:rPr>
          <w:rStyle w:val="standardtextcolour"/>
          <w:rFonts w:cstheme="minorHAnsi"/>
        </w:rPr>
      </w:pPr>
    </w:p>
    <w:p w14:paraId="57CC4464" w14:textId="77777777" w:rsidR="00D64344" w:rsidRPr="00A66C15" w:rsidRDefault="00D64344" w:rsidP="00D64344">
      <w:pPr>
        <w:rPr>
          <w:rStyle w:val="standardtextcolour"/>
          <w:rFonts w:cstheme="minorHAnsi"/>
        </w:rPr>
      </w:pPr>
    </w:p>
    <w:p w14:paraId="5268A48B" w14:textId="77777777" w:rsidR="00D64344" w:rsidRPr="00A66C15" w:rsidRDefault="00D64344" w:rsidP="00D64344">
      <w:pPr>
        <w:rPr>
          <w:rStyle w:val="standardtextcolour"/>
          <w:rFonts w:cstheme="minorHAnsi"/>
        </w:rPr>
      </w:pPr>
    </w:p>
    <w:p w14:paraId="137D37C6" w14:textId="77777777" w:rsidR="00D64344" w:rsidRPr="00A66C15" w:rsidRDefault="00D64344" w:rsidP="00D64344">
      <w:pPr>
        <w:rPr>
          <w:rStyle w:val="standardtextcolour"/>
          <w:rFonts w:cstheme="minorHAnsi"/>
        </w:rPr>
      </w:pPr>
    </w:p>
    <w:p w14:paraId="45D16126" w14:textId="77777777" w:rsidR="00D64344" w:rsidRPr="00A66C15" w:rsidRDefault="00D64344" w:rsidP="00D64344">
      <w:pPr>
        <w:rPr>
          <w:rStyle w:val="standardtextcolour"/>
          <w:rFonts w:cstheme="minorHAnsi"/>
        </w:rPr>
      </w:pPr>
    </w:p>
    <w:p w14:paraId="0C88CDD1" w14:textId="77777777" w:rsidR="00D64344" w:rsidRPr="00A66C15" w:rsidRDefault="00D64344" w:rsidP="00D64344">
      <w:pPr>
        <w:rPr>
          <w:rStyle w:val="standardtextcolour"/>
          <w:rFonts w:cstheme="minorHAnsi"/>
        </w:rPr>
      </w:pPr>
    </w:p>
    <w:p w14:paraId="774C8AB0" w14:textId="77777777" w:rsidR="00D64344" w:rsidRPr="00A66C15" w:rsidRDefault="00D64344" w:rsidP="00D64344">
      <w:pPr>
        <w:rPr>
          <w:rStyle w:val="standardtextcolour"/>
          <w:rFonts w:cstheme="minorHAnsi"/>
        </w:rPr>
      </w:pPr>
    </w:p>
    <w:p w14:paraId="4E7171E1" w14:textId="77777777" w:rsidR="00D64344" w:rsidRPr="00A66C15" w:rsidRDefault="00D64344" w:rsidP="00D64344">
      <w:pPr>
        <w:rPr>
          <w:rStyle w:val="standardtextcolour"/>
          <w:rFonts w:cstheme="minorHAnsi"/>
        </w:rPr>
      </w:pPr>
    </w:p>
    <w:p w14:paraId="712AACF6" w14:textId="77777777" w:rsidR="00D64344" w:rsidRPr="00A66C15" w:rsidRDefault="00D64344" w:rsidP="00D64344">
      <w:pPr>
        <w:rPr>
          <w:rStyle w:val="standardtextcolour"/>
          <w:rFonts w:cstheme="minorHAnsi"/>
        </w:rPr>
      </w:pPr>
    </w:p>
    <w:p w14:paraId="0D3A4C9C" w14:textId="77777777" w:rsidR="00D64344" w:rsidRPr="00A66C15" w:rsidRDefault="00D64344" w:rsidP="00D64344">
      <w:pPr>
        <w:rPr>
          <w:rStyle w:val="standardtextcolour"/>
          <w:rFonts w:cstheme="minorHAnsi"/>
        </w:rPr>
      </w:pPr>
    </w:p>
    <w:p w14:paraId="1099BE3D" w14:textId="77777777" w:rsidR="00D64344" w:rsidRPr="00A66C15" w:rsidRDefault="00D64344" w:rsidP="00D64344">
      <w:pPr>
        <w:rPr>
          <w:rStyle w:val="standardtextcolour"/>
          <w:rFonts w:cstheme="minorHAnsi"/>
        </w:rPr>
      </w:pPr>
    </w:p>
    <w:p w14:paraId="4A81F316" w14:textId="77777777" w:rsidR="00D64344" w:rsidRPr="00A66C15" w:rsidRDefault="00D64344" w:rsidP="00D64344">
      <w:pPr>
        <w:rPr>
          <w:rStyle w:val="standardtextcolour"/>
          <w:rFonts w:cstheme="minorHAnsi"/>
        </w:rPr>
      </w:pPr>
      <w:r w:rsidRPr="00A66C15">
        <w:rPr>
          <w:rStyle w:val="standardtextcolour"/>
          <w:rFonts w:cstheme="minorHAnsi"/>
        </w:rPr>
        <w:br w:type="page"/>
      </w:r>
    </w:p>
    <w:p w14:paraId="76577FA3" w14:textId="77777777" w:rsidR="00D64344" w:rsidRPr="00A66C15" w:rsidRDefault="00D64344" w:rsidP="00D64344">
      <w:pPr>
        <w:rPr>
          <w:rStyle w:val="standardtextcolour"/>
          <w:rFonts w:cstheme="minorHAnsi"/>
        </w:rPr>
      </w:pPr>
      <w:r w:rsidRPr="00A66C15">
        <w:rPr>
          <w:rStyle w:val="standardtextcolour"/>
          <w:rFonts w:cstheme="minorHAnsi"/>
        </w:rPr>
        <w:lastRenderedPageBreak/>
        <w:t>Document Control</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2"/>
        <w:gridCol w:w="2499"/>
        <w:gridCol w:w="1281"/>
        <w:gridCol w:w="1298"/>
        <w:gridCol w:w="1608"/>
        <w:gridCol w:w="1617"/>
      </w:tblGrid>
      <w:tr w:rsidR="00D64344" w:rsidRPr="00D90A3A" w14:paraId="71F6A47B" w14:textId="77777777" w:rsidTr="00D64344">
        <w:tc>
          <w:tcPr>
            <w:tcW w:w="983" w:type="dxa"/>
            <w:tcBorders>
              <w:top w:val="single" w:sz="4" w:space="0" w:color="auto"/>
              <w:left w:val="single" w:sz="4" w:space="0" w:color="auto"/>
              <w:bottom w:val="single" w:sz="4" w:space="0" w:color="auto"/>
              <w:right w:val="single" w:sz="4" w:space="0" w:color="auto"/>
            </w:tcBorders>
            <w:hideMark/>
          </w:tcPr>
          <w:p w14:paraId="15C87898" w14:textId="77777777" w:rsidR="00D64344" w:rsidRPr="00A66C15" w:rsidRDefault="00D64344">
            <w:pPr>
              <w:rPr>
                <w:rStyle w:val="Strong"/>
                <w:rFonts w:cstheme="minorHAnsi"/>
              </w:rPr>
            </w:pPr>
            <w:r w:rsidRPr="00A66C15">
              <w:rPr>
                <w:rStyle w:val="Strong"/>
                <w:rFonts w:cstheme="minorHAnsi"/>
              </w:rPr>
              <w:t>Version</w:t>
            </w:r>
          </w:p>
        </w:tc>
        <w:tc>
          <w:tcPr>
            <w:tcW w:w="2500" w:type="dxa"/>
            <w:tcBorders>
              <w:top w:val="single" w:sz="4" w:space="0" w:color="auto"/>
              <w:left w:val="single" w:sz="4" w:space="0" w:color="auto"/>
              <w:bottom w:val="single" w:sz="4" w:space="0" w:color="auto"/>
              <w:right w:val="single" w:sz="4" w:space="0" w:color="auto"/>
            </w:tcBorders>
            <w:hideMark/>
          </w:tcPr>
          <w:p w14:paraId="46C713BE" w14:textId="77777777" w:rsidR="00D64344" w:rsidRPr="00A66C15" w:rsidRDefault="00D64344">
            <w:pPr>
              <w:rPr>
                <w:rStyle w:val="Strong"/>
                <w:rFonts w:cstheme="minorHAnsi"/>
              </w:rPr>
            </w:pPr>
            <w:r w:rsidRPr="00A66C15">
              <w:rPr>
                <w:rStyle w:val="Strong"/>
                <w:rFonts w:cstheme="minorHAnsi"/>
              </w:rPr>
              <w:t>Version Type</w:t>
            </w:r>
          </w:p>
        </w:tc>
        <w:tc>
          <w:tcPr>
            <w:tcW w:w="1281" w:type="dxa"/>
            <w:tcBorders>
              <w:top w:val="single" w:sz="4" w:space="0" w:color="auto"/>
              <w:left w:val="single" w:sz="4" w:space="0" w:color="auto"/>
              <w:bottom w:val="single" w:sz="4" w:space="0" w:color="auto"/>
              <w:right w:val="single" w:sz="4" w:space="0" w:color="auto"/>
            </w:tcBorders>
            <w:hideMark/>
          </w:tcPr>
          <w:p w14:paraId="5E4D4686" w14:textId="77777777" w:rsidR="00D64344" w:rsidRPr="00A66C15" w:rsidRDefault="00D64344">
            <w:pPr>
              <w:rPr>
                <w:rStyle w:val="Strong"/>
                <w:rFonts w:cstheme="minorHAnsi"/>
              </w:rPr>
            </w:pPr>
            <w:r w:rsidRPr="00A66C15">
              <w:rPr>
                <w:rStyle w:val="Strong"/>
                <w:rFonts w:cstheme="minorHAnsi"/>
              </w:rPr>
              <w:t>Date</w:t>
            </w:r>
          </w:p>
        </w:tc>
        <w:tc>
          <w:tcPr>
            <w:tcW w:w="1298" w:type="dxa"/>
            <w:tcBorders>
              <w:top w:val="single" w:sz="4" w:space="0" w:color="auto"/>
              <w:left w:val="single" w:sz="4" w:space="0" w:color="auto"/>
              <w:bottom w:val="single" w:sz="4" w:space="0" w:color="auto"/>
              <w:right w:val="single" w:sz="4" w:space="0" w:color="auto"/>
            </w:tcBorders>
            <w:hideMark/>
          </w:tcPr>
          <w:p w14:paraId="55976F1A" w14:textId="77777777" w:rsidR="00D64344" w:rsidRPr="00A66C15" w:rsidRDefault="00D64344">
            <w:pPr>
              <w:rPr>
                <w:rStyle w:val="Strong"/>
                <w:rFonts w:cstheme="minorHAnsi"/>
              </w:rPr>
            </w:pPr>
            <w:r w:rsidRPr="00A66C15">
              <w:rPr>
                <w:rStyle w:val="Strong"/>
                <w:rFonts w:cstheme="minorHAnsi"/>
              </w:rPr>
              <w:t>Approved By</w:t>
            </w:r>
          </w:p>
        </w:tc>
        <w:tc>
          <w:tcPr>
            <w:tcW w:w="1608" w:type="dxa"/>
            <w:tcBorders>
              <w:top w:val="single" w:sz="4" w:space="0" w:color="auto"/>
              <w:left w:val="single" w:sz="4" w:space="0" w:color="auto"/>
              <w:bottom w:val="single" w:sz="4" w:space="0" w:color="auto"/>
              <w:right w:val="single" w:sz="4" w:space="0" w:color="auto"/>
            </w:tcBorders>
            <w:hideMark/>
          </w:tcPr>
          <w:p w14:paraId="2D8E0BEB" w14:textId="77777777" w:rsidR="00D64344" w:rsidRPr="00A66C15" w:rsidRDefault="00D64344">
            <w:pPr>
              <w:rPr>
                <w:rStyle w:val="Strong"/>
                <w:rFonts w:cstheme="minorHAnsi"/>
              </w:rPr>
            </w:pPr>
            <w:r w:rsidRPr="00A66C15">
              <w:rPr>
                <w:rStyle w:val="Strong"/>
                <w:rFonts w:cstheme="minorHAnsi"/>
              </w:rPr>
              <w:t>Signed Off By</w:t>
            </w:r>
          </w:p>
        </w:tc>
        <w:tc>
          <w:tcPr>
            <w:tcW w:w="1617" w:type="dxa"/>
            <w:tcBorders>
              <w:top w:val="single" w:sz="4" w:space="0" w:color="auto"/>
              <w:left w:val="single" w:sz="4" w:space="0" w:color="auto"/>
              <w:bottom w:val="single" w:sz="4" w:space="0" w:color="auto"/>
              <w:right w:val="single" w:sz="4" w:space="0" w:color="auto"/>
            </w:tcBorders>
            <w:hideMark/>
          </w:tcPr>
          <w:p w14:paraId="3D6BF72F" w14:textId="77777777" w:rsidR="00D64344" w:rsidRPr="00A66C15" w:rsidRDefault="00D64344">
            <w:pPr>
              <w:rPr>
                <w:rStyle w:val="Strong"/>
                <w:rFonts w:cstheme="minorHAnsi"/>
              </w:rPr>
            </w:pPr>
            <w:r w:rsidRPr="00A66C15">
              <w:rPr>
                <w:rStyle w:val="Strong"/>
                <w:rFonts w:cstheme="minorHAnsi"/>
              </w:rPr>
              <w:t>Role</w:t>
            </w:r>
          </w:p>
        </w:tc>
      </w:tr>
      <w:tr w:rsidR="00D64344" w:rsidRPr="00D90A3A" w14:paraId="68A6F8D1" w14:textId="77777777" w:rsidTr="00D64344">
        <w:tc>
          <w:tcPr>
            <w:tcW w:w="983" w:type="dxa"/>
            <w:tcBorders>
              <w:top w:val="single" w:sz="4" w:space="0" w:color="auto"/>
              <w:left w:val="single" w:sz="4" w:space="0" w:color="auto"/>
              <w:bottom w:val="single" w:sz="4" w:space="0" w:color="auto"/>
              <w:right w:val="single" w:sz="4" w:space="0" w:color="auto"/>
            </w:tcBorders>
            <w:hideMark/>
          </w:tcPr>
          <w:p w14:paraId="1E10FDCB" w14:textId="69A6FDC7" w:rsidR="00D64344" w:rsidRPr="00ED455F" w:rsidRDefault="00D64344">
            <w:pPr>
              <w:rPr>
                <w:rFonts w:cstheme="minorHAnsi"/>
                <w:sz w:val="20"/>
                <w:lang w:val="en-AU"/>
              </w:rPr>
            </w:pPr>
            <w:r w:rsidRPr="00ED455F">
              <w:rPr>
                <w:rFonts w:cstheme="minorHAnsi"/>
                <w:sz w:val="20"/>
                <w:lang w:val="en-AU"/>
              </w:rPr>
              <w:t>0.</w:t>
            </w:r>
            <w:r w:rsidR="00AB1493">
              <w:rPr>
                <w:rFonts w:cstheme="minorHAnsi"/>
                <w:sz w:val="20"/>
                <w:lang w:val="en-AU"/>
              </w:rPr>
              <w:t>1</w:t>
            </w:r>
          </w:p>
        </w:tc>
        <w:tc>
          <w:tcPr>
            <w:tcW w:w="2500" w:type="dxa"/>
            <w:tcBorders>
              <w:top w:val="single" w:sz="4" w:space="0" w:color="auto"/>
              <w:left w:val="single" w:sz="4" w:space="0" w:color="auto"/>
              <w:bottom w:val="single" w:sz="4" w:space="0" w:color="auto"/>
              <w:right w:val="single" w:sz="4" w:space="0" w:color="auto"/>
            </w:tcBorders>
            <w:hideMark/>
          </w:tcPr>
          <w:p w14:paraId="0CE51902" w14:textId="77777777" w:rsidR="00D64344" w:rsidRPr="00A66C15" w:rsidRDefault="00D64344">
            <w:pPr>
              <w:rPr>
                <w:rFonts w:cstheme="minorHAnsi"/>
                <w:sz w:val="20"/>
                <w:lang w:val="en-AU"/>
              </w:rPr>
            </w:pPr>
            <w:r w:rsidRPr="00A66C15">
              <w:rPr>
                <w:rFonts w:cstheme="minorHAnsi"/>
                <w:sz w:val="20"/>
                <w:lang w:val="en-AU"/>
              </w:rPr>
              <w:t>Draft</w:t>
            </w:r>
          </w:p>
        </w:tc>
        <w:tc>
          <w:tcPr>
            <w:tcW w:w="1281" w:type="dxa"/>
            <w:tcBorders>
              <w:top w:val="single" w:sz="4" w:space="0" w:color="auto"/>
              <w:left w:val="single" w:sz="4" w:space="0" w:color="auto"/>
              <w:bottom w:val="single" w:sz="4" w:space="0" w:color="auto"/>
              <w:right w:val="single" w:sz="4" w:space="0" w:color="auto"/>
            </w:tcBorders>
            <w:hideMark/>
          </w:tcPr>
          <w:p w14:paraId="4BFD2769" w14:textId="6C2C58BD" w:rsidR="00D64344" w:rsidRPr="00A66C15" w:rsidRDefault="00AB1493">
            <w:pPr>
              <w:rPr>
                <w:rFonts w:cstheme="minorHAnsi"/>
                <w:sz w:val="20"/>
                <w:lang w:val="en-AU"/>
              </w:rPr>
            </w:pPr>
            <w:r>
              <w:rPr>
                <w:rFonts w:cstheme="minorHAnsi"/>
                <w:sz w:val="20"/>
                <w:lang w:val="en-AU"/>
              </w:rPr>
              <w:t>2018-05-31</w:t>
            </w:r>
          </w:p>
        </w:tc>
        <w:tc>
          <w:tcPr>
            <w:tcW w:w="1298" w:type="dxa"/>
            <w:tcBorders>
              <w:top w:val="single" w:sz="4" w:space="0" w:color="auto"/>
              <w:left w:val="single" w:sz="4" w:space="0" w:color="auto"/>
              <w:bottom w:val="single" w:sz="4" w:space="0" w:color="auto"/>
              <w:right w:val="single" w:sz="4" w:space="0" w:color="auto"/>
            </w:tcBorders>
          </w:tcPr>
          <w:p w14:paraId="49DDBE23" w14:textId="77777777" w:rsidR="00D64344" w:rsidRPr="00A66C15" w:rsidRDefault="00D64344">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5AD41A22" w14:textId="77777777" w:rsidR="00D64344" w:rsidRPr="00A66C15" w:rsidRDefault="00D64344">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15FB66E4" w14:textId="77777777" w:rsidR="00D64344" w:rsidRPr="00A66C15" w:rsidRDefault="00D64344">
            <w:pPr>
              <w:rPr>
                <w:rFonts w:cstheme="minorHAnsi"/>
                <w:sz w:val="20"/>
                <w:lang w:val="en-AU"/>
              </w:rPr>
            </w:pPr>
          </w:p>
        </w:tc>
      </w:tr>
      <w:tr w:rsidR="00D64344" w:rsidRPr="00D90A3A" w14:paraId="76DCB94E" w14:textId="77777777" w:rsidTr="00CF7AEE">
        <w:tc>
          <w:tcPr>
            <w:tcW w:w="983" w:type="dxa"/>
            <w:tcBorders>
              <w:top w:val="single" w:sz="4" w:space="0" w:color="auto"/>
              <w:left w:val="single" w:sz="4" w:space="0" w:color="auto"/>
              <w:bottom w:val="single" w:sz="4" w:space="0" w:color="auto"/>
              <w:right w:val="single" w:sz="4" w:space="0" w:color="auto"/>
            </w:tcBorders>
          </w:tcPr>
          <w:p w14:paraId="68A44868" w14:textId="443B1652" w:rsidR="00D64344" w:rsidRPr="00ED455F" w:rsidRDefault="00C45AE4">
            <w:pPr>
              <w:rPr>
                <w:rFonts w:cstheme="minorHAnsi"/>
                <w:sz w:val="20"/>
                <w:lang w:val="en-AU"/>
              </w:rPr>
            </w:pPr>
            <w:r>
              <w:rPr>
                <w:rFonts w:cstheme="minorHAnsi"/>
                <w:sz w:val="20"/>
                <w:lang w:val="en-AU"/>
              </w:rPr>
              <w:t>0.2</w:t>
            </w:r>
          </w:p>
        </w:tc>
        <w:tc>
          <w:tcPr>
            <w:tcW w:w="2500" w:type="dxa"/>
            <w:tcBorders>
              <w:top w:val="single" w:sz="4" w:space="0" w:color="auto"/>
              <w:left w:val="single" w:sz="4" w:space="0" w:color="auto"/>
              <w:bottom w:val="single" w:sz="4" w:space="0" w:color="auto"/>
              <w:right w:val="single" w:sz="4" w:space="0" w:color="auto"/>
            </w:tcBorders>
          </w:tcPr>
          <w:p w14:paraId="017ABFDC" w14:textId="304BDC40" w:rsidR="00D64344" w:rsidRPr="00A66C15" w:rsidRDefault="00C45AE4">
            <w:pPr>
              <w:rPr>
                <w:rFonts w:cstheme="minorHAnsi"/>
                <w:sz w:val="20"/>
                <w:lang w:val="en-AU"/>
              </w:rPr>
            </w:pPr>
            <w:r>
              <w:rPr>
                <w:rFonts w:cstheme="minorHAnsi"/>
                <w:sz w:val="20"/>
                <w:lang w:val="en-AU"/>
              </w:rPr>
              <w:t>Adjudicate comments from first review</w:t>
            </w:r>
          </w:p>
        </w:tc>
        <w:tc>
          <w:tcPr>
            <w:tcW w:w="1281" w:type="dxa"/>
            <w:tcBorders>
              <w:top w:val="single" w:sz="4" w:space="0" w:color="auto"/>
              <w:left w:val="single" w:sz="4" w:space="0" w:color="auto"/>
              <w:bottom w:val="single" w:sz="4" w:space="0" w:color="auto"/>
              <w:right w:val="single" w:sz="4" w:space="0" w:color="auto"/>
            </w:tcBorders>
          </w:tcPr>
          <w:p w14:paraId="5D1F1AFC" w14:textId="69AC3D85" w:rsidR="00D64344" w:rsidRPr="00A66C15" w:rsidRDefault="00C45AE4">
            <w:pPr>
              <w:rPr>
                <w:rFonts w:cstheme="minorHAnsi"/>
                <w:sz w:val="20"/>
                <w:lang w:val="en-AU"/>
              </w:rPr>
            </w:pPr>
            <w:r>
              <w:rPr>
                <w:rFonts w:cstheme="minorHAnsi"/>
                <w:sz w:val="20"/>
                <w:lang w:val="en-AU"/>
              </w:rPr>
              <w:t>2018-08-</w:t>
            </w:r>
            <w:r w:rsidR="004C3D4C">
              <w:rPr>
                <w:rFonts w:cstheme="minorHAnsi"/>
                <w:sz w:val="20"/>
                <w:lang w:val="en-AU"/>
              </w:rPr>
              <w:t>24</w:t>
            </w:r>
          </w:p>
        </w:tc>
        <w:tc>
          <w:tcPr>
            <w:tcW w:w="1298" w:type="dxa"/>
            <w:tcBorders>
              <w:top w:val="single" w:sz="4" w:space="0" w:color="auto"/>
              <w:left w:val="single" w:sz="4" w:space="0" w:color="auto"/>
              <w:bottom w:val="single" w:sz="4" w:space="0" w:color="auto"/>
              <w:right w:val="single" w:sz="4" w:space="0" w:color="auto"/>
            </w:tcBorders>
          </w:tcPr>
          <w:p w14:paraId="0D5B1B01" w14:textId="77777777" w:rsidR="00D64344" w:rsidRPr="00A66C15" w:rsidRDefault="00D64344">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7B27B20D" w14:textId="77777777" w:rsidR="00D64344" w:rsidRPr="00A66C15" w:rsidRDefault="00D64344">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3CE6A1DF" w14:textId="77777777" w:rsidR="00D64344" w:rsidRPr="00A66C15" w:rsidRDefault="00D64344">
            <w:pPr>
              <w:rPr>
                <w:rFonts w:cstheme="minorHAnsi"/>
                <w:sz w:val="20"/>
                <w:lang w:val="en-AU"/>
              </w:rPr>
            </w:pPr>
          </w:p>
        </w:tc>
      </w:tr>
      <w:tr w:rsidR="00D64344" w:rsidRPr="00D90A3A" w14:paraId="2A7BF976" w14:textId="77777777" w:rsidTr="00D64344">
        <w:tc>
          <w:tcPr>
            <w:tcW w:w="983" w:type="dxa"/>
            <w:tcBorders>
              <w:top w:val="single" w:sz="4" w:space="0" w:color="auto"/>
              <w:left w:val="single" w:sz="4" w:space="0" w:color="auto"/>
              <w:bottom w:val="single" w:sz="4" w:space="0" w:color="auto"/>
              <w:right w:val="single" w:sz="4" w:space="0" w:color="auto"/>
            </w:tcBorders>
          </w:tcPr>
          <w:p w14:paraId="0CBDE89D" w14:textId="08062308" w:rsidR="00D64344" w:rsidRPr="00ED455F" w:rsidRDefault="00437C2A">
            <w:pPr>
              <w:rPr>
                <w:rFonts w:cstheme="minorHAnsi"/>
                <w:sz w:val="20"/>
                <w:lang w:val="en-AU"/>
              </w:rPr>
            </w:pPr>
            <w:r>
              <w:rPr>
                <w:rFonts w:cstheme="minorHAnsi"/>
                <w:sz w:val="20"/>
                <w:lang w:val="en-AU"/>
              </w:rPr>
              <w:t>1.0.0 RC1</w:t>
            </w:r>
          </w:p>
        </w:tc>
        <w:tc>
          <w:tcPr>
            <w:tcW w:w="2500" w:type="dxa"/>
            <w:tcBorders>
              <w:top w:val="single" w:sz="4" w:space="0" w:color="auto"/>
              <w:left w:val="single" w:sz="4" w:space="0" w:color="auto"/>
              <w:bottom w:val="single" w:sz="4" w:space="0" w:color="auto"/>
              <w:right w:val="single" w:sz="4" w:space="0" w:color="auto"/>
            </w:tcBorders>
          </w:tcPr>
          <w:p w14:paraId="6C918B80" w14:textId="1DF416A1" w:rsidR="00D64344" w:rsidRPr="00A66C15" w:rsidRDefault="0036583D">
            <w:pPr>
              <w:rPr>
                <w:rFonts w:cstheme="minorHAnsi"/>
                <w:sz w:val="20"/>
                <w:lang w:val="en-AU"/>
              </w:rPr>
            </w:pPr>
            <w:r>
              <w:rPr>
                <w:rFonts w:cstheme="minorHAnsi"/>
                <w:sz w:val="20"/>
                <w:lang w:val="en-AU"/>
              </w:rPr>
              <w:t>Adjudicate comments from second review</w:t>
            </w:r>
          </w:p>
        </w:tc>
        <w:tc>
          <w:tcPr>
            <w:tcW w:w="1281" w:type="dxa"/>
            <w:tcBorders>
              <w:top w:val="single" w:sz="4" w:space="0" w:color="auto"/>
              <w:left w:val="single" w:sz="4" w:space="0" w:color="auto"/>
              <w:bottom w:val="single" w:sz="4" w:space="0" w:color="auto"/>
              <w:right w:val="single" w:sz="4" w:space="0" w:color="auto"/>
            </w:tcBorders>
          </w:tcPr>
          <w:p w14:paraId="26A19DBF" w14:textId="0FC0FAE6" w:rsidR="00D64344" w:rsidRPr="00A66C15" w:rsidRDefault="0036583D">
            <w:pPr>
              <w:rPr>
                <w:rFonts w:cstheme="minorHAnsi"/>
                <w:sz w:val="20"/>
                <w:lang w:val="en-AU"/>
              </w:rPr>
            </w:pPr>
            <w:r>
              <w:rPr>
                <w:rFonts w:cstheme="minorHAnsi"/>
                <w:sz w:val="20"/>
                <w:lang w:val="en-AU"/>
              </w:rPr>
              <w:t>2018-11-</w:t>
            </w:r>
            <w:r w:rsidR="007376F2">
              <w:rPr>
                <w:rFonts w:cstheme="minorHAnsi"/>
                <w:sz w:val="20"/>
                <w:lang w:val="en-AU"/>
              </w:rPr>
              <w:t>29</w:t>
            </w:r>
          </w:p>
        </w:tc>
        <w:tc>
          <w:tcPr>
            <w:tcW w:w="1298" w:type="dxa"/>
            <w:tcBorders>
              <w:top w:val="single" w:sz="4" w:space="0" w:color="auto"/>
              <w:left w:val="single" w:sz="4" w:space="0" w:color="auto"/>
              <w:bottom w:val="single" w:sz="4" w:space="0" w:color="auto"/>
              <w:right w:val="single" w:sz="4" w:space="0" w:color="auto"/>
            </w:tcBorders>
          </w:tcPr>
          <w:p w14:paraId="212D5FC3" w14:textId="77777777" w:rsidR="00D64344" w:rsidRPr="00A66C15" w:rsidRDefault="00D64344">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64BF783B" w14:textId="77777777" w:rsidR="00D64344" w:rsidRPr="00A66C15" w:rsidRDefault="00D64344">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207458B6" w14:textId="77777777" w:rsidR="00D64344" w:rsidRPr="00A66C15" w:rsidRDefault="00D64344">
            <w:pPr>
              <w:rPr>
                <w:rFonts w:cstheme="minorHAnsi"/>
                <w:sz w:val="20"/>
                <w:lang w:val="en-AU"/>
              </w:rPr>
            </w:pPr>
          </w:p>
        </w:tc>
      </w:tr>
      <w:tr w:rsidR="00D64344" w:rsidRPr="00D90A3A" w14:paraId="1058828B" w14:textId="77777777" w:rsidTr="00D64344">
        <w:tc>
          <w:tcPr>
            <w:tcW w:w="983" w:type="dxa"/>
            <w:tcBorders>
              <w:top w:val="single" w:sz="4" w:space="0" w:color="auto"/>
              <w:left w:val="single" w:sz="4" w:space="0" w:color="auto"/>
              <w:bottom w:val="single" w:sz="4" w:space="0" w:color="auto"/>
              <w:right w:val="single" w:sz="4" w:space="0" w:color="auto"/>
            </w:tcBorders>
          </w:tcPr>
          <w:p w14:paraId="711DF84F" w14:textId="30340101" w:rsidR="00D64344" w:rsidRPr="00ED455F" w:rsidRDefault="00AA3FAF">
            <w:pPr>
              <w:rPr>
                <w:rFonts w:cstheme="minorHAnsi"/>
                <w:sz w:val="20"/>
                <w:lang w:val="en-AU"/>
              </w:rPr>
            </w:pPr>
            <w:ins w:id="6" w:author="Raphael Malyankar" w:date="2019-06-23T21:30:00Z">
              <w:r>
                <w:rPr>
                  <w:rFonts w:cstheme="minorHAnsi"/>
                  <w:sz w:val="20"/>
                  <w:lang w:val="en-AU"/>
                </w:rPr>
                <w:t>1.0.1</w:t>
              </w:r>
            </w:ins>
          </w:p>
        </w:tc>
        <w:tc>
          <w:tcPr>
            <w:tcW w:w="2500" w:type="dxa"/>
            <w:tcBorders>
              <w:top w:val="single" w:sz="4" w:space="0" w:color="auto"/>
              <w:left w:val="single" w:sz="4" w:space="0" w:color="auto"/>
              <w:bottom w:val="single" w:sz="4" w:space="0" w:color="auto"/>
              <w:right w:val="single" w:sz="4" w:space="0" w:color="auto"/>
            </w:tcBorders>
          </w:tcPr>
          <w:p w14:paraId="25CBE3BD" w14:textId="7287ADE3" w:rsidR="00D64344" w:rsidRPr="00A66C15" w:rsidRDefault="00AA3FAF">
            <w:pPr>
              <w:rPr>
                <w:rFonts w:cstheme="minorHAnsi"/>
                <w:sz w:val="20"/>
                <w:lang w:val="en-AU"/>
              </w:rPr>
            </w:pPr>
            <w:ins w:id="7" w:author="Raphael Malyankar" w:date="2019-06-23T21:30:00Z">
              <w:r>
                <w:rPr>
                  <w:rFonts w:cstheme="minorHAnsi"/>
                  <w:sz w:val="20"/>
                  <w:lang w:val="en-AU"/>
                </w:rPr>
                <w:t xml:space="preserve">Clarifications based on feedback on </w:t>
              </w:r>
            </w:ins>
            <w:ins w:id="8" w:author="Raphael Malyankar" w:date="2019-06-23T21:31:00Z">
              <w:r>
                <w:rPr>
                  <w:rFonts w:cstheme="minorHAnsi"/>
                  <w:sz w:val="20"/>
                  <w:lang w:val="en-AU"/>
                </w:rPr>
                <w:t>Dec. 2018 version</w:t>
              </w:r>
            </w:ins>
            <w:ins w:id="9" w:author="Raphael Malyankar" w:date="2019-11-18T18:27:00Z">
              <w:r w:rsidR="004B690E">
                <w:rPr>
                  <w:rFonts w:cstheme="minorHAnsi"/>
                  <w:sz w:val="20"/>
                  <w:lang w:val="en-AU"/>
                </w:rPr>
                <w:t>; removal of unused elements; updated figures which included updated application schema elements</w:t>
              </w:r>
            </w:ins>
          </w:p>
        </w:tc>
        <w:tc>
          <w:tcPr>
            <w:tcW w:w="1281" w:type="dxa"/>
            <w:tcBorders>
              <w:top w:val="single" w:sz="4" w:space="0" w:color="auto"/>
              <w:left w:val="single" w:sz="4" w:space="0" w:color="auto"/>
              <w:bottom w:val="single" w:sz="4" w:space="0" w:color="auto"/>
              <w:right w:val="single" w:sz="4" w:space="0" w:color="auto"/>
            </w:tcBorders>
          </w:tcPr>
          <w:p w14:paraId="19EC9903" w14:textId="00284ECB" w:rsidR="00D64344" w:rsidRPr="00A66C15" w:rsidRDefault="00AA3FAF">
            <w:pPr>
              <w:rPr>
                <w:rFonts w:cstheme="minorHAnsi"/>
                <w:sz w:val="20"/>
                <w:lang w:val="en-AU"/>
              </w:rPr>
            </w:pPr>
            <w:ins w:id="10" w:author="Raphael Malyankar" w:date="2019-06-23T21:31:00Z">
              <w:r>
                <w:rPr>
                  <w:rFonts w:cstheme="minorHAnsi"/>
                  <w:sz w:val="20"/>
                  <w:lang w:val="en-AU"/>
                </w:rPr>
                <w:t>2019-</w:t>
              </w:r>
            </w:ins>
            <w:ins w:id="11" w:author="Raphael Malyankar" w:date="2019-11-18T18:28:00Z">
              <w:r w:rsidR="004B690E">
                <w:rPr>
                  <w:rFonts w:cstheme="minorHAnsi"/>
                  <w:sz w:val="20"/>
                  <w:lang w:val="en-AU"/>
                </w:rPr>
                <w:t>11</w:t>
              </w:r>
            </w:ins>
            <w:ins w:id="12" w:author="Raphael Malyankar" w:date="2019-06-23T21:31:00Z">
              <w:r>
                <w:rPr>
                  <w:rFonts w:cstheme="minorHAnsi"/>
                  <w:sz w:val="20"/>
                  <w:lang w:val="en-AU"/>
                </w:rPr>
                <w:t>-</w:t>
              </w:r>
            </w:ins>
            <w:ins w:id="13" w:author="Raphael Malyankar" w:date="2019-11-18T18:28:00Z">
              <w:r w:rsidR="004B690E">
                <w:rPr>
                  <w:rFonts w:cstheme="minorHAnsi"/>
                  <w:sz w:val="20"/>
                  <w:lang w:val="en-AU"/>
                </w:rPr>
                <w:t>15</w:t>
              </w:r>
            </w:ins>
          </w:p>
        </w:tc>
        <w:tc>
          <w:tcPr>
            <w:tcW w:w="1298" w:type="dxa"/>
            <w:tcBorders>
              <w:top w:val="single" w:sz="4" w:space="0" w:color="auto"/>
              <w:left w:val="single" w:sz="4" w:space="0" w:color="auto"/>
              <w:bottom w:val="single" w:sz="4" w:space="0" w:color="auto"/>
              <w:right w:val="single" w:sz="4" w:space="0" w:color="auto"/>
            </w:tcBorders>
          </w:tcPr>
          <w:p w14:paraId="24B6C948" w14:textId="77777777" w:rsidR="00D64344" w:rsidRPr="00A66C15" w:rsidRDefault="00D64344">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135483AF" w14:textId="77777777" w:rsidR="00D64344" w:rsidRPr="00A66C15" w:rsidRDefault="00D64344">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2C4C90B7" w14:textId="77777777" w:rsidR="00D64344" w:rsidRPr="00A66C15" w:rsidRDefault="00D64344">
            <w:pPr>
              <w:rPr>
                <w:rFonts w:cstheme="minorHAnsi"/>
                <w:sz w:val="20"/>
                <w:lang w:val="en-AU"/>
              </w:rPr>
            </w:pPr>
          </w:p>
        </w:tc>
      </w:tr>
      <w:tr w:rsidR="0036583D" w:rsidRPr="00D90A3A" w14:paraId="3798C9F2" w14:textId="77777777" w:rsidTr="00D64344">
        <w:tc>
          <w:tcPr>
            <w:tcW w:w="983" w:type="dxa"/>
            <w:tcBorders>
              <w:top w:val="single" w:sz="4" w:space="0" w:color="auto"/>
              <w:left w:val="single" w:sz="4" w:space="0" w:color="auto"/>
              <w:bottom w:val="single" w:sz="4" w:space="0" w:color="auto"/>
              <w:right w:val="single" w:sz="4" w:space="0" w:color="auto"/>
            </w:tcBorders>
          </w:tcPr>
          <w:p w14:paraId="069F81D1" w14:textId="77777777" w:rsidR="0036583D" w:rsidRPr="00ED455F" w:rsidRDefault="0036583D">
            <w:pPr>
              <w:rPr>
                <w:rFonts w:cstheme="minorHAnsi"/>
                <w:sz w:val="20"/>
                <w:lang w:val="en-AU"/>
              </w:rPr>
            </w:pPr>
          </w:p>
        </w:tc>
        <w:tc>
          <w:tcPr>
            <w:tcW w:w="2500" w:type="dxa"/>
            <w:tcBorders>
              <w:top w:val="single" w:sz="4" w:space="0" w:color="auto"/>
              <w:left w:val="single" w:sz="4" w:space="0" w:color="auto"/>
              <w:bottom w:val="single" w:sz="4" w:space="0" w:color="auto"/>
              <w:right w:val="single" w:sz="4" w:space="0" w:color="auto"/>
            </w:tcBorders>
          </w:tcPr>
          <w:p w14:paraId="3043D1EB" w14:textId="77777777" w:rsidR="0036583D" w:rsidRPr="00A66C15" w:rsidRDefault="0036583D">
            <w:pPr>
              <w:rPr>
                <w:rFonts w:cstheme="minorHAnsi"/>
                <w:sz w:val="20"/>
                <w:lang w:val="en-AU"/>
              </w:rPr>
            </w:pPr>
          </w:p>
        </w:tc>
        <w:tc>
          <w:tcPr>
            <w:tcW w:w="1281" w:type="dxa"/>
            <w:tcBorders>
              <w:top w:val="single" w:sz="4" w:space="0" w:color="auto"/>
              <w:left w:val="single" w:sz="4" w:space="0" w:color="auto"/>
              <w:bottom w:val="single" w:sz="4" w:space="0" w:color="auto"/>
              <w:right w:val="single" w:sz="4" w:space="0" w:color="auto"/>
            </w:tcBorders>
          </w:tcPr>
          <w:p w14:paraId="34D8F78B" w14:textId="77777777" w:rsidR="0036583D" w:rsidRPr="00A66C15" w:rsidRDefault="0036583D">
            <w:pPr>
              <w:rPr>
                <w:rFonts w:cstheme="minorHAnsi"/>
                <w:sz w:val="20"/>
                <w:lang w:val="en-AU"/>
              </w:rPr>
            </w:pPr>
          </w:p>
        </w:tc>
        <w:tc>
          <w:tcPr>
            <w:tcW w:w="1298" w:type="dxa"/>
            <w:tcBorders>
              <w:top w:val="single" w:sz="4" w:space="0" w:color="auto"/>
              <w:left w:val="single" w:sz="4" w:space="0" w:color="auto"/>
              <w:bottom w:val="single" w:sz="4" w:space="0" w:color="auto"/>
              <w:right w:val="single" w:sz="4" w:space="0" w:color="auto"/>
            </w:tcBorders>
          </w:tcPr>
          <w:p w14:paraId="029D5ACE" w14:textId="77777777" w:rsidR="0036583D" w:rsidRPr="00A66C15" w:rsidRDefault="0036583D">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69B13300" w14:textId="77777777" w:rsidR="0036583D" w:rsidRPr="00A66C15" w:rsidRDefault="0036583D">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4DFE809C" w14:textId="77777777" w:rsidR="0036583D" w:rsidRPr="00A66C15" w:rsidRDefault="0036583D">
            <w:pPr>
              <w:rPr>
                <w:rFonts w:cstheme="minorHAnsi"/>
                <w:sz w:val="20"/>
                <w:lang w:val="en-AU"/>
              </w:rPr>
            </w:pPr>
          </w:p>
        </w:tc>
      </w:tr>
      <w:tr w:rsidR="00D64344" w:rsidRPr="00D90A3A" w14:paraId="6A6D7C6E" w14:textId="77777777" w:rsidTr="00D64344">
        <w:tc>
          <w:tcPr>
            <w:tcW w:w="983" w:type="dxa"/>
            <w:tcBorders>
              <w:top w:val="single" w:sz="4" w:space="0" w:color="auto"/>
              <w:left w:val="single" w:sz="4" w:space="0" w:color="auto"/>
              <w:bottom w:val="single" w:sz="4" w:space="0" w:color="auto"/>
              <w:right w:val="single" w:sz="4" w:space="0" w:color="auto"/>
            </w:tcBorders>
          </w:tcPr>
          <w:p w14:paraId="2E94BB9B" w14:textId="77777777" w:rsidR="00D64344" w:rsidRPr="00ED455F" w:rsidRDefault="00D64344">
            <w:pPr>
              <w:rPr>
                <w:rFonts w:cstheme="minorHAnsi"/>
                <w:sz w:val="20"/>
                <w:lang w:val="en-AU"/>
              </w:rPr>
            </w:pPr>
          </w:p>
        </w:tc>
        <w:tc>
          <w:tcPr>
            <w:tcW w:w="2500" w:type="dxa"/>
            <w:tcBorders>
              <w:top w:val="single" w:sz="4" w:space="0" w:color="auto"/>
              <w:left w:val="single" w:sz="4" w:space="0" w:color="auto"/>
              <w:bottom w:val="single" w:sz="4" w:space="0" w:color="auto"/>
              <w:right w:val="single" w:sz="4" w:space="0" w:color="auto"/>
            </w:tcBorders>
          </w:tcPr>
          <w:p w14:paraId="1AEDEA20" w14:textId="77777777" w:rsidR="00D64344" w:rsidRPr="00A66C15" w:rsidRDefault="00D64344">
            <w:pPr>
              <w:rPr>
                <w:rFonts w:cstheme="minorHAnsi"/>
                <w:sz w:val="20"/>
                <w:lang w:val="en-AU"/>
              </w:rPr>
            </w:pPr>
          </w:p>
        </w:tc>
        <w:tc>
          <w:tcPr>
            <w:tcW w:w="1281" w:type="dxa"/>
            <w:tcBorders>
              <w:top w:val="single" w:sz="4" w:space="0" w:color="auto"/>
              <w:left w:val="single" w:sz="4" w:space="0" w:color="auto"/>
              <w:bottom w:val="single" w:sz="4" w:space="0" w:color="auto"/>
              <w:right w:val="single" w:sz="4" w:space="0" w:color="auto"/>
            </w:tcBorders>
          </w:tcPr>
          <w:p w14:paraId="343B85AC" w14:textId="77777777" w:rsidR="00D64344" w:rsidRPr="00A66C15" w:rsidRDefault="00D64344">
            <w:pPr>
              <w:rPr>
                <w:rFonts w:cstheme="minorHAnsi"/>
                <w:sz w:val="20"/>
                <w:lang w:val="en-AU"/>
              </w:rPr>
            </w:pPr>
          </w:p>
        </w:tc>
        <w:tc>
          <w:tcPr>
            <w:tcW w:w="1298" w:type="dxa"/>
            <w:tcBorders>
              <w:top w:val="single" w:sz="4" w:space="0" w:color="auto"/>
              <w:left w:val="single" w:sz="4" w:space="0" w:color="auto"/>
              <w:bottom w:val="single" w:sz="4" w:space="0" w:color="auto"/>
              <w:right w:val="single" w:sz="4" w:space="0" w:color="auto"/>
            </w:tcBorders>
          </w:tcPr>
          <w:p w14:paraId="6A83EC3A" w14:textId="77777777" w:rsidR="00D64344" w:rsidRPr="00A66C15" w:rsidRDefault="00D64344">
            <w:pPr>
              <w:rPr>
                <w:rFonts w:cstheme="minorHAnsi"/>
                <w:sz w:val="20"/>
                <w:lang w:val="en-AU"/>
              </w:rPr>
            </w:pPr>
          </w:p>
        </w:tc>
        <w:tc>
          <w:tcPr>
            <w:tcW w:w="1608" w:type="dxa"/>
            <w:tcBorders>
              <w:top w:val="single" w:sz="4" w:space="0" w:color="auto"/>
              <w:left w:val="single" w:sz="4" w:space="0" w:color="auto"/>
              <w:bottom w:val="single" w:sz="4" w:space="0" w:color="auto"/>
              <w:right w:val="single" w:sz="4" w:space="0" w:color="auto"/>
            </w:tcBorders>
          </w:tcPr>
          <w:p w14:paraId="620A579E" w14:textId="77777777" w:rsidR="00D64344" w:rsidRPr="00A66C15" w:rsidRDefault="00D64344">
            <w:pPr>
              <w:rPr>
                <w:rFonts w:cstheme="minorHAnsi"/>
                <w:sz w:val="20"/>
                <w:lang w:val="en-AU"/>
              </w:rPr>
            </w:pPr>
          </w:p>
        </w:tc>
        <w:tc>
          <w:tcPr>
            <w:tcW w:w="1617" w:type="dxa"/>
            <w:tcBorders>
              <w:top w:val="single" w:sz="4" w:space="0" w:color="auto"/>
              <w:left w:val="single" w:sz="4" w:space="0" w:color="auto"/>
              <w:bottom w:val="single" w:sz="4" w:space="0" w:color="auto"/>
              <w:right w:val="single" w:sz="4" w:space="0" w:color="auto"/>
            </w:tcBorders>
          </w:tcPr>
          <w:p w14:paraId="41D02D7A" w14:textId="77777777" w:rsidR="00D64344" w:rsidRPr="00A66C15" w:rsidRDefault="00D64344">
            <w:pPr>
              <w:rPr>
                <w:rFonts w:cstheme="minorHAnsi"/>
                <w:sz w:val="20"/>
                <w:lang w:val="en-AU"/>
              </w:rPr>
            </w:pPr>
          </w:p>
        </w:tc>
      </w:tr>
    </w:tbl>
    <w:p w14:paraId="054B835F" w14:textId="77777777" w:rsidR="00D64344" w:rsidRPr="00A66C15" w:rsidRDefault="00D64344" w:rsidP="00D64344">
      <w:pPr>
        <w:rPr>
          <w:rFonts w:cstheme="minorHAnsi"/>
          <w:szCs w:val="20"/>
          <w:lang w:val="en-GB" w:eastAsia="de-DE"/>
        </w:rPr>
      </w:pPr>
    </w:p>
    <w:p w14:paraId="3CFB8D35" w14:textId="1EC14E6E" w:rsidR="00C01685" w:rsidRDefault="00C01685">
      <w:pPr>
        <w:rPr>
          <w:rFonts w:cstheme="minorHAnsi"/>
          <w:highlight w:val="lightGray"/>
        </w:rPr>
      </w:pPr>
      <w:r>
        <w:rPr>
          <w:rFonts w:cstheme="minorHAnsi"/>
          <w:highlight w:val="lightGray"/>
        </w:rPr>
        <w:br w:type="page"/>
      </w:r>
    </w:p>
    <w:p w14:paraId="65EFB22D" w14:textId="77777777" w:rsidR="00C01685" w:rsidRPr="00A66C15" w:rsidRDefault="00C01685" w:rsidP="00D64344">
      <w:pPr>
        <w:rPr>
          <w:rFonts w:cstheme="minorHAnsi"/>
          <w:highlight w:val="lightGray"/>
        </w:rPr>
      </w:pPr>
      <w:r>
        <w:rPr>
          <w:rFonts w:cstheme="minorHAnsi"/>
          <w:highlight w:val="lightGray"/>
        </w:rPr>
        <w:lastRenderedPageBreak/>
        <w:br w:type="page"/>
      </w:r>
    </w:p>
    <w:sdt>
      <w:sdtPr>
        <w:rPr>
          <w:rFonts w:asciiTheme="minorHAnsi" w:eastAsiaTheme="minorHAnsi" w:hAnsiTheme="minorHAnsi" w:cstheme="minorBidi"/>
          <w:color w:val="auto"/>
          <w:sz w:val="20"/>
          <w:szCs w:val="20"/>
          <w:lang w:val="en-CA"/>
        </w:rPr>
        <w:id w:val="-2031255052"/>
        <w:docPartObj>
          <w:docPartGallery w:val="Table of Contents"/>
          <w:docPartUnique/>
        </w:docPartObj>
      </w:sdtPr>
      <w:sdtEndPr>
        <w:rPr>
          <w:b/>
          <w:bCs/>
          <w:noProof/>
        </w:rPr>
      </w:sdtEndPr>
      <w:sdtContent>
        <w:p w14:paraId="37934D6D" w14:textId="5A47F8D2" w:rsidR="00C01685" w:rsidRPr="00CD6090" w:rsidRDefault="00C01685">
          <w:pPr>
            <w:pStyle w:val="TOCHeading"/>
            <w:rPr>
              <w:sz w:val="28"/>
              <w:szCs w:val="20"/>
            </w:rPr>
          </w:pPr>
          <w:r w:rsidRPr="00CD6090">
            <w:rPr>
              <w:sz w:val="28"/>
              <w:szCs w:val="20"/>
            </w:rPr>
            <w:t>Contents</w:t>
          </w:r>
        </w:p>
        <w:p w14:paraId="26244ED3" w14:textId="345F5D0A" w:rsidR="00CD6090" w:rsidRPr="00CD6090" w:rsidRDefault="00C01685">
          <w:pPr>
            <w:pStyle w:val="TOC1"/>
            <w:tabs>
              <w:tab w:val="left" w:pos="440"/>
              <w:tab w:val="right" w:leader="dot" w:pos="9062"/>
            </w:tabs>
            <w:rPr>
              <w:rFonts w:asciiTheme="minorHAnsi" w:hAnsiTheme="minorHAnsi" w:cstheme="minorBidi"/>
              <w:noProof/>
              <w:sz w:val="20"/>
              <w:lang w:val="en-US" w:eastAsia="en-US"/>
            </w:rPr>
          </w:pPr>
          <w:r w:rsidRPr="00CD6090">
            <w:rPr>
              <w:b/>
              <w:bCs/>
              <w:noProof/>
              <w:sz w:val="20"/>
            </w:rPr>
            <w:fldChar w:fldCharType="begin"/>
          </w:r>
          <w:r w:rsidRPr="00CD6090">
            <w:rPr>
              <w:b/>
              <w:bCs/>
              <w:noProof/>
              <w:sz w:val="20"/>
            </w:rPr>
            <w:instrText xml:space="preserve"> TOC \o "1-3" \h \z \u </w:instrText>
          </w:r>
          <w:r w:rsidRPr="00CD6090">
            <w:rPr>
              <w:b/>
              <w:bCs/>
              <w:noProof/>
              <w:sz w:val="20"/>
            </w:rPr>
            <w:fldChar w:fldCharType="separate"/>
          </w:r>
          <w:hyperlink w:anchor="_Toc531133437" w:history="1">
            <w:r w:rsidR="00CD6090" w:rsidRPr="00CD6090">
              <w:rPr>
                <w:rStyle w:val="Hyperlink"/>
                <w:rFonts w:cstheme="minorHAnsi"/>
                <w:noProof/>
                <w:sz w:val="20"/>
              </w:rPr>
              <w:t>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Overview</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_Toc531133437 \h </w:instrText>
            </w:r>
            <w:r w:rsidR="00CD6090" w:rsidRPr="00CD6090">
              <w:rPr>
                <w:noProof/>
                <w:webHidden/>
                <w:sz w:val="20"/>
              </w:rPr>
            </w:r>
            <w:r w:rsidR="00CD6090" w:rsidRPr="00CD6090">
              <w:rPr>
                <w:noProof/>
                <w:webHidden/>
                <w:sz w:val="20"/>
              </w:rPr>
              <w:fldChar w:fldCharType="separate"/>
            </w:r>
            <w:r w:rsidR="003C470E">
              <w:rPr>
                <w:noProof/>
                <w:webHidden/>
                <w:sz w:val="20"/>
              </w:rPr>
              <w:t>8</w:t>
            </w:r>
            <w:r w:rsidR="00CD6090" w:rsidRPr="00CD6090">
              <w:rPr>
                <w:noProof/>
                <w:webHidden/>
                <w:sz w:val="20"/>
              </w:rPr>
              <w:fldChar w:fldCharType="end"/>
            </w:r>
          </w:hyperlink>
        </w:p>
        <w:p w14:paraId="59F0BB02" w14:textId="0C0156A3" w:rsidR="00CD6090" w:rsidRPr="00CD6090" w:rsidRDefault="00587865">
          <w:pPr>
            <w:pStyle w:val="TOC2"/>
            <w:rPr>
              <w:rFonts w:asciiTheme="minorHAnsi" w:hAnsiTheme="minorHAnsi" w:cstheme="minorBidi"/>
              <w:noProof/>
              <w:sz w:val="20"/>
              <w:lang w:val="en-US" w:eastAsia="en-US"/>
            </w:rPr>
          </w:pPr>
          <w:hyperlink w:anchor="_Toc531133438" w:history="1">
            <w:r w:rsidR="00CD6090" w:rsidRPr="00CD6090">
              <w:rPr>
                <w:rStyle w:val="Hyperlink"/>
                <w:rFonts w:cstheme="minorHAnsi"/>
                <w:noProof/>
                <w:sz w:val="20"/>
              </w:rPr>
              <w:t>1.1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Preface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_Toc531133438 \h </w:instrText>
            </w:r>
            <w:r w:rsidR="00CD6090" w:rsidRPr="00CD6090">
              <w:rPr>
                <w:noProof/>
                <w:webHidden/>
                <w:sz w:val="20"/>
              </w:rPr>
            </w:r>
            <w:r w:rsidR="00CD6090" w:rsidRPr="00CD6090">
              <w:rPr>
                <w:noProof/>
                <w:webHidden/>
                <w:sz w:val="20"/>
              </w:rPr>
              <w:fldChar w:fldCharType="separate"/>
            </w:r>
            <w:r w:rsidR="003C470E">
              <w:rPr>
                <w:noProof/>
                <w:webHidden/>
                <w:sz w:val="20"/>
              </w:rPr>
              <w:t>8</w:t>
            </w:r>
            <w:r w:rsidR="00CD6090" w:rsidRPr="00CD6090">
              <w:rPr>
                <w:noProof/>
                <w:webHidden/>
                <w:sz w:val="20"/>
              </w:rPr>
              <w:fldChar w:fldCharType="end"/>
            </w:r>
          </w:hyperlink>
        </w:p>
        <w:p w14:paraId="03432B13" w14:textId="48965658" w:rsidR="00CD6090" w:rsidRPr="00CD6090" w:rsidRDefault="00587865">
          <w:pPr>
            <w:pStyle w:val="TOC2"/>
            <w:rPr>
              <w:rFonts w:asciiTheme="minorHAnsi" w:hAnsiTheme="minorHAnsi" w:cstheme="minorBidi"/>
              <w:noProof/>
              <w:sz w:val="20"/>
              <w:lang w:val="en-US" w:eastAsia="en-US"/>
            </w:rPr>
          </w:pPr>
          <w:hyperlink w:anchor="_Toc531133439" w:history="1">
            <w:r w:rsidR="00CD6090" w:rsidRPr="00CD6090">
              <w:rPr>
                <w:rStyle w:val="Hyperlink"/>
                <w:rFonts w:cstheme="minorHAnsi"/>
                <w:noProof/>
                <w:sz w:val="20"/>
              </w:rPr>
              <w:t>1.2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S-127 Appendix A - Data Classification and Encoding Guide – Metadata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_Toc531133439 \h </w:instrText>
            </w:r>
            <w:r w:rsidR="00CD6090" w:rsidRPr="00CD6090">
              <w:rPr>
                <w:noProof/>
                <w:webHidden/>
                <w:sz w:val="20"/>
              </w:rPr>
            </w:r>
            <w:r w:rsidR="00CD6090" w:rsidRPr="00CD6090">
              <w:rPr>
                <w:noProof/>
                <w:webHidden/>
                <w:sz w:val="20"/>
              </w:rPr>
              <w:fldChar w:fldCharType="separate"/>
            </w:r>
            <w:r w:rsidR="003C470E">
              <w:rPr>
                <w:noProof/>
                <w:webHidden/>
                <w:sz w:val="20"/>
              </w:rPr>
              <w:t>8</w:t>
            </w:r>
            <w:r w:rsidR="00CD6090" w:rsidRPr="00CD6090">
              <w:rPr>
                <w:noProof/>
                <w:webHidden/>
                <w:sz w:val="20"/>
              </w:rPr>
              <w:fldChar w:fldCharType="end"/>
            </w:r>
          </w:hyperlink>
        </w:p>
        <w:p w14:paraId="42D8283B" w14:textId="4F443DDC" w:rsidR="00CD6090" w:rsidRPr="00CD6090" w:rsidRDefault="00587865">
          <w:pPr>
            <w:pStyle w:val="TOC2"/>
            <w:rPr>
              <w:rFonts w:asciiTheme="minorHAnsi" w:hAnsiTheme="minorHAnsi" w:cstheme="minorBidi"/>
              <w:noProof/>
              <w:sz w:val="20"/>
              <w:lang w:val="en-US" w:eastAsia="en-US"/>
            </w:rPr>
          </w:pPr>
          <w:hyperlink w:anchor="_Toc531133440" w:history="1">
            <w:r w:rsidR="00CD6090" w:rsidRPr="00CD6090">
              <w:rPr>
                <w:rStyle w:val="Hyperlink"/>
                <w:rFonts w:cstheme="minorHAnsi"/>
                <w:noProof/>
                <w:sz w:val="20"/>
              </w:rPr>
              <w:t>1.3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Terms and definitions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_Toc531133440 \h </w:instrText>
            </w:r>
            <w:r w:rsidR="00CD6090" w:rsidRPr="00CD6090">
              <w:rPr>
                <w:noProof/>
                <w:webHidden/>
                <w:sz w:val="20"/>
              </w:rPr>
            </w:r>
            <w:r w:rsidR="00CD6090" w:rsidRPr="00CD6090">
              <w:rPr>
                <w:noProof/>
                <w:webHidden/>
                <w:sz w:val="20"/>
              </w:rPr>
              <w:fldChar w:fldCharType="separate"/>
            </w:r>
            <w:r w:rsidR="003C470E">
              <w:rPr>
                <w:noProof/>
                <w:webHidden/>
                <w:sz w:val="20"/>
              </w:rPr>
              <w:t>9</w:t>
            </w:r>
            <w:r w:rsidR="00CD6090" w:rsidRPr="00CD6090">
              <w:rPr>
                <w:noProof/>
                <w:webHidden/>
                <w:sz w:val="20"/>
              </w:rPr>
              <w:fldChar w:fldCharType="end"/>
            </w:r>
          </w:hyperlink>
        </w:p>
        <w:p w14:paraId="798C3F57" w14:textId="4B29C3FE" w:rsidR="00CD6090" w:rsidRPr="00CD6090" w:rsidRDefault="00587865">
          <w:pPr>
            <w:pStyle w:val="TOC2"/>
            <w:rPr>
              <w:rFonts w:asciiTheme="minorHAnsi" w:hAnsiTheme="minorHAnsi" w:cstheme="minorBidi"/>
              <w:noProof/>
              <w:sz w:val="20"/>
              <w:lang w:val="en-US" w:eastAsia="en-US"/>
            </w:rPr>
          </w:pPr>
          <w:hyperlink w:anchor="_Toc531133441" w:history="1">
            <w:r w:rsidR="00CD6090" w:rsidRPr="00CD6090">
              <w:rPr>
                <w:rStyle w:val="Hyperlink"/>
                <w:rFonts w:cstheme="minorHAnsi"/>
                <w:noProof/>
                <w:sz w:val="20"/>
              </w:rPr>
              <w:t>1.4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Abbreviations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_Toc531133441 \h </w:instrText>
            </w:r>
            <w:r w:rsidR="00CD6090" w:rsidRPr="00CD6090">
              <w:rPr>
                <w:noProof/>
                <w:webHidden/>
                <w:sz w:val="20"/>
              </w:rPr>
            </w:r>
            <w:r w:rsidR="00CD6090" w:rsidRPr="00CD6090">
              <w:rPr>
                <w:noProof/>
                <w:webHidden/>
                <w:sz w:val="20"/>
              </w:rPr>
              <w:fldChar w:fldCharType="separate"/>
            </w:r>
            <w:r w:rsidR="003C470E">
              <w:rPr>
                <w:noProof/>
                <w:webHidden/>
                <w:sz w:val="20"/>
              </w:rPr>
              <w:t>12</w:t>
            </w:r>
            <w:r w:rsidR="00CD6090" w:rsidRPr="00CD6090">
              <w:rPr>
                <w:noProof/>
                <w:webHidden/>
                <w:sz w:val="20"/>
              </w:rPr>
              <w:fldChar w:fldCharType="end"/>
            </w:r>
          </w:hyperlink>
        </w:p>
        <w:p w14:paraId="1466F0A2" w14:textId="10B05B7D" w:rsidR="00CD6090" w:rsidRPr="00CD6090" w:rsidRDefault="00587865">
          <w:pPr>
            <w:pStyle w:val="TOC2"/>
            <w:rPr>
              <w:rFonts w:asciiTheme="minorHAnsi" w:hAnsiTheme="minorHAnsi" w:cstheme="minorBidi"/>
              <w:noProof/>
              <w:sz w:val="20"/>
              <w:lang w:val="en-US" w:eastAsia="en-US"/>
            </w:rPr>
          </w:pPr>
          <w:hyperlink w:anchor="_Toc531133442" w:history="1">
            <w:r w:rsidR="00CD6090" w:rsidRPr="00CD6090">
              <w:rPr>
                <w:rStyle w:val="Hyperlink"/>
                <w:rFonts w:cstheme="minorHAnsi"/>
                <w:noProof/>
                <w:sz w:val="20"/>
              </w:rPr>
              <w:t>1.5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Use of language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_Toc531133442 \h </w:instrText>
            </w:r>
            <w:r w:rsidR="00CD6090" w:rsidRPr="00CD6090">
              <w:rPr>
                <w:noProof/>
                <w:webHidden/>
                <w:sz w:val="20"/>
              </w:rPr>
            </w:r>
            <w:r w:rsidR="00CD6090" w:rsidRPr="00CD6090">
              <w:rPr>
                <w:noProof/>
                <w:webHidden/>
                <w:sz w:val="20"/>
              </w:rPr>
              <w:fldChar w:fldCharType="separate"/>
            </w:r>
            <w:r w:rsidR="003C470E">
              <w:rPr>
                <w:noProof/>
                <w:webHidden/>
                <w:sz w:val="20"/>
              </w:rPr>
              <w:t>12</w:t>
            </w:r>
            <w:r w:rsidR="00CD6090" w:rsidRPr="00CD6090">
              <w:rPr>
                <w:noProof/>
                <w:webHidden/>
                <w:sz w:val="20"/>
              </w:rPr>
              <w:fldChar w:fldCharType="end"/>
            </w:r>
          </w:hyperlink>
        </w:p>
        <w:p w14:paraId="4C2A2C6D" w14:textId="0CB28347" w:rsidR="00CD6090" w:rsidRPr="00CD6090" w:rsidRDefault="00587865">
          <w:pPr>
            <w:pStyle w:val="TOC2"/>
            <w:rPr>
              <w:rFonts w:asciiTheme="minorHAnsi" w:hAnsiTheme="minorHAnsi" w:cstheme="minorBidi"/>
              <w:noProof/>
              <w:sz w:val="20"/>
              <w:lang w:val="en-US" w:eastAsia="en-US"/>
            </w:rPr>
          </w:pPr>
          <w:hyperlink w:anchor="_Toc531133443" w:history="1">
            <w:r w:rsidR="00CD6090" w:rsidRPr="00CD6090">
              <w:rPr>
                <w:rStyle w:val="Hyperlink"/>
                <w:rFonts w:cstheme="minorHAnsi"/>
                <w:noProof/>
                <w:sz w:val="20"/>
              </w:rPr>
              <w:t>1.6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Maintenance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_Toc531133443 \h </w:instrText>
            </w:r>
            <w:r w:rsidR="00CD6090" w:rsidRPr="00CD6090">
              <w:rPr>
                <w:noProof/>
                <w:webHidden/>
                <w:sz w:val="20"/>
              </w:rPr>
            </w:r>
            <w:r w:rsidR="00CD6090" w:rsidRPr="00CD6090">
              <w:rPr>
                <w:noProof/>
                <w:webHidden/>
                <w:sz w:val="20"/>
              </w:rPr>
              <w:fldChar w:fldCharType="separate"/>
            </w:r>
            <w:r w:rsidR="003C470E">
              <w:rPr>
                <w:noProof/>
                <w:webHidden/>
                <w:sz w:val="20"/>
              </w:rPr>
              <w:t>12</w:t>
            </w:r>
            <w:r w:rsidR="00CD6090" w:rsidRPr="00CD6090">
              <w:rPr>
                <w:noProof/>
                <w:webHidden/>
                <w:sz w:val="20"/>
              </w:rPr>
              <w:fldChar w:fldCharType="end"/>
            </w:r>
          </w:hyperlink>
        </w:p>
        <w:p w14:paraId="08F72692" w14:textId="7530E5DB"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444" w:history="1">
            <w:r w:rsidR="00CD6090" w:rsidRPr="00CD6090">
              <w:rPr>
                <w:rStyle w:val="Hyperlink"/>
                <w:rFonts w:cstheme="minorHAnsi"/>
                <w:noProof/>
                <w:sz w:val="20"/>
              </w:rPr>
              <w:t>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General</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_Toc531133444 \h </w:instrText>
            </w:r>
            <w:r w:rsidR="00CD6090" w:rsidRPr="00CD6090">
              <w:rPr>
                <w:noProof/>
                <w:webHidden/>
                <w:sz w:val="20"/>
              </w:rPr>
            </w:r>
            <w:r w:rsidR="00CD6090" w:rsidRPr="00CD6090">
              <w:rPr>
                <w:noProof/>
                <w:webHidden/>
                <w:sz w:val="20"/>
              </w:rPr>
              <w:fldChar w:fldCharType="separate"/>
            </w:r>
            <w:r w:rsidR="003C470E">
              <w:rPr>
                <w:noProof/>
                <w:webHidden/>
                <w:sz w:val="20"/>
              </w:rPr>
              <w:t>13</w:t>
            </w:r>
            <w:r w:rsidR="00CD6090" w:rsidRPr="00CD6090">
              <w:rPr>
                <w:noProof/>
                <w:webHidden/>
                <w:sz w:val="20"/>
              </w:rPr>
              <w:fldChar w:fldCharType="end"/>
            </w:r>
          </w:hyperlink>
        </w:p>
        <w:p w14:paraId="0C8F61C5" w14:textId="37AEFD10" w:rsidR="00CD6090" w:rsidRPr="00CD6090" w:rsidRDefault="00587865">
          <w:pPr>
            <w:pStyle w:val="TOC2"/>
            <w:rPr>
              <w:rFonts w:asciiTheme="minorHAnsi" w:hAnsiTheme="minorHAnsi" w:cstheme="minorBidi"/>
              <w:noProof/>
              <w:sz w:val="20"/>
              <w:lang w:val="en-US" w:eastAsia="en-US"/>
            </w:rPr>
          </w:pPr>
          <w:hyperlink w:anchor="_Toc531133445" w:history="1">
            <w:r w:rsidR="00CD6090" w:rsidRPr="00CD6090">
              <w:rPr>
                <w:rStyle w:val="Hyperlink"/>
                <w:rFonts w:cstheme="minorHAnsi"/>
                <w:noProof/>
                <w:sz w:val="20"/>
              </w:rPr>
              <w:t>2.1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Introduction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_Toc531133445 \h </w:instrText>
            </w:r>
            <w:r w:rsidR="00CD6090" w:rsidRPr="00CD6090">
              <w:rPr>
                <w:noProof/>
                <w:webHidden/>
                <w:sz w:val="20"/>
              </w:rPr>
            </w:r>
            <w:r w:rsidR="00CD6090" w:rsidRPr="00CD6090">
              <w:rPr>
                <w:noProof/>
                <w:webHidden/>
                <w:sz w:val="20"/>
              </w:rPr>
              <w:fldChar w:fldCharType="separate"/>
            </w:r>
            <w:r w:rsidR="003C470E">
              <w:rPr>
                <w:noProof/>
                <w:webHidden/>
                <w:sz w:val="20"/>
              </w:rPr>
              <w:t>13</w:t>
            </w:r>
            <w:r w:rsidR="00CD6090" w:rsidRPr="00CD6090">
              <w:rPr>
                <w:noProof/>
                <w:webHidden/>
                <w:sz w:val="20"/>
              </w:rPr>
              <w:fldChar w:fldCharType="end"/>
            </w:r>
          </w:hyperlink>
        </w:p>
        <w:p w14:paraId="73A674EA" w14:textId="296533DC" w:rsidR="00CD6090" w:rsidRPr="00CD6090" w:rsidRDefault="00587865">
          <w:pPr>
            <w:pStyle w:val="TOC2"/>
            <w:rPr>
              <w:rFonts w:asciiTheme="minorHAnsi" w:hAnsiTheme="minorHAnsi" w:cstheme="minorBidi"/>
              <w:noProof/>
              <w:sz w:val="20"/>
              <w:lang w:val="en-US" w:eastAsia="en-US"/>
            </w:rPr>
          </w:pPr>
          <w:hyperlink w:anchor="_Toc531133446" w:history="1">
            <w:r w:rsidR="00CD6090" w:rsidRPr="00CD6090">
              <w:rPr>
                <w:rStyle w:val="Hyperlink"/>
                <w:rFonts w:cstheme="minorHAnsi"/>
                <w:noProof/>
                <w:sz w:val="20"/>
              </w:rPr>
              <w:t>2.2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Descriptive characteristics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_Toc531133446 \h </w:instrText>
            </w:r>
            <w:r w:rsidR="00CD6090" w:rsidRPr="00CD6090">
              <w:rPr>
                <w:noProof/>
                <w:webHidden/>
                <w:sz w:val="20"/>
              </w:rPr>
            </w:r>
            <w:r w:rsidR="00CD6090" w:rsidRPr="00CD6090">
              <w:rPr>
                <w:noProof/>
                <w:webHidden/>
                <w:sz w:val="20"/>
              </w:rPr>
              <w:fldChar w:fldCharType="separate"/>
            </w:r>
            <w:r w:rsidR="003C470E">
              <w:rPr>
                <w:noProof/>
                <w:webHidden/>
                <w:sz w:val="20"/>
              </w:rPr>
              <w:t>13</w:t>
            </w:r>
            <w:r w:rsidR="00CD6090" w:rsidRPr="00CD6090">
              <w:rPr>
                <w:noProof/>
                <w:webHidden/>
                <w:sz w:val="20"/>
              </w:rPr>
              <w:fldChar w:fldCharType="end"/>
            </w:r>
          </w:hyperlink>
        </w:p>
        <w:p w14:paraId="53E0379B" w14:textId="21278437"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47" w:history="1">
            <w:r w:rsidR="00CD6090" w:rsidRPr="00CD6090">
              <w:rPr>
                <w:rStyle w:val="Hyperlink"/>
                <w:rFonts w:cstheme="minorHAnsi"/>
                <w:noProof/>
                <w:sz w:val="20"/>
              </w:rPr>
              <w:t>2.2.1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Feature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_Toc531133447 \h </w:instrText>
            </w:r>
            <w:r w:rsidR="00CD6090" w:rsidRPr="00CD6090">
              <w:rPr>
                <w:noProof/>
                <w:webHidden/>
                <w:sz w:val="20"/>
              </w:rPr>
            </w:r>
            <w:r w:rsidR="00CD6090" w:rsidRPr="00CD6090">
              <w:rPr>
                <w:noProof/>
                <w:webHidden/>
                <w:sz w:val="20"/>
              </w:rPr>
              <w:fldChar w:fldCharType="separate"/>
            </w:r>
            <w:r w:rsidR="003C470E">
              <w:rPr>
                <w:noProof/>
                <w:webHidden/>
                <w:sz w:val="20"/>
              </w:rPr>
              <w:t>13</w:t>
            </w:r>
            <w:r w:rsidR="00CD6090" w:rsidRPr="00CD6090">
              <w:rPr>
                <w:noProof/>
                <w:webHidden/>
                <w:sz w:val="20"/>
              </w:rPr>
              <w:fldChar w:fldCharType="end"/>
            </w:r>
          </w:hyperlink>
        </w:p>
        <w:p w14:paraId="5BC22639" w14:textId="591D6DF3"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48" w:history="1">
            <w:r w:rsidR="00CD6090" w:rsidRPr="00CD6090">
              <w:rPr>
                <w:rStyle w:val="Hyperlink"/>
                <w:rFonts w:cstheme="minorHAnsi"/>
                <w:noProof/>
                <w:sz w:val="20"/>
              </w:rPr>
              <w:t>2.2.2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Information type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_Toc531133448 \h </w:instrText>
            </w:r>
            <w:r w:rsidR="00CD6090" w:rsidRPr="00CD6090">
              <w:rPr>
                <w:noProof/>
                <w:webHidden/>
                <w:sz w:val="20"/>
              </w:rPr>
            </w:r>
            <w:r w:rsidR="00CD6090" w:rsidRPr="00CD6090">
              <w:rPr>
                <w:noProof/>
                <w:webHidden/>
                <w:sz w:val="20"/>
              </w:rPr>
              <w:fldChar w:fldCharType="separate"/>
            </w:r>
            <w:r w:rsidR="003C470E">
              <w:rPr>
                <w:noProof/>
                <w:webHidden/>
                <w:sz w:val="20"/>
              </w:rPr>
              <w:t>14</w:t>
            </w:r>
            <w:r w:rsidR="00CD6090" w:rsidRPr="00CD6090">
              <w:rPr>
                <w:noProof/>
                <w:webHidden/>
                <w:sz w:val="20"/>
              </w:rPr>
              <w:fldChar w:fldCharType="end"/>
            </w:r>
          </w:hyperlink>
        </w:p>
        <w:p w14:paraId="42414EA5" w14:textId="59915666" w:rsidR="00CD6090" w:rsidRPr="00CD6090" w:rsidRDefault="00587865">
          <w:pPr>
            <w:pStyle w:val="TOC2"/>
            <w:rPr>
              <w:rFonts w:asciiTheme="minorHAnsi" w:hAnsiTheme="minorHAnsi" w:cstheme="minorBidi"/>
              <w:noProof/>
              <w:sz w:val="20"/>
              <w:lang w:val="en-US" w:eastAsia="en-US"/>
            </w:rPr>
          </w:pPr>
          <w:hyperlink w:anchor="_Toc531133449" w:history="1">
            <w:r w:rsidR="00CD6090" w:rsidRPr="00CD6090">
              <w:rPr>
                <w:rStyle w:val="Hyperlink"/>
                <w:rFonts w:cstheme="minorHAnsi"/>
                <w:noProof/>
                <w:sz w:val="20"/>
              </w:rPr>
              <w:t>2.3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Spatial characteristics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_Toc531133449 \h </w:instrText>
            </w:r>
            <w:r w:rsidR="00CD6090" w:rsidRPr="00CD6090">
              <w:rPr>
                <w:noProof/>
                <w:webHidden/>
                <w:sz w:val="20"/>
              </w:rPr>
            </w:r>
            <w:r w:rsidR="00CD6090" w:rsidRPr="00CD6090">
              <w:rPr>
                <w:noProof/>
                <w:webHidden/>
                <w:sz w:val="20"/>
              </w:rPr>
              <w:fldChar w:fldCharType="separate"/>
            </w:r>
            <w:r w:rsidR="003C470E">
              <w:rPr>
                <w:noProof/>
                <w:webHidden/>
                <w:sz w:val="20"/>
              </w:rPr>
              <w:t>14</w:t>
            </w:r>
            <w:r w:rsidR="00CD6090" w:rsidRPr="00CD6090">
              <w:rPr>
                <w:noProof/>
                <w:webHidden/>
                <w:sz w:val="20"/>
              </w:rPr>
              <w:fldChar w:fldCharType="end"/>
            </w:r>
          </w:hyperlink>
        </w:p>
        <w:p w14:paraId="5E72E608" w14:textId="6231B779"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0" w:history="1">
            <w:r w:rsidR="00CD6090" w:rsidRPr="00CD6090">
              <w:rPr>
                <w:rStyle w:val="Hyperlink"/>
                <w:rFonts w:cstheme="minorHAnsi"/>
                <w:noProof/>
                <w:sz w:val="20"/>
              </w:rPr>
              <w:t>2.3.1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Spatial primitives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_Toc531133450 \h </w:instrText>
            </w:r>
            <w:r w:rsidR="00CD6090" w:rsidRPr="00CD6090">
              <w:rPr>
                <w:noProof/>
                <w:webHidden/>
                <w:sz w:val="20"/>
              </w:rPr>
            </w:r>
            <w:r w:rsidR="00CD6090" w:rsidRPr="00CD6090">
              <w:rPr>
                <w:noProof/>
                <w:webHidden/>
                <w:sz w:val="20"/>
              </w:rPr>
              <w:fldChar w:fldCharType="separate"/>
            </w:r>
            <w:r w:rsidR="003C470E">
              <w:rPr>
                <w:noProof/>
                <w:webHidden/>
                <w:sz w:val="20"/>
              </w:rPr>
              <w:t>14</w:t>
            </w:r>
            <w:r w:rsidR="00CD6090" w:rsidRPr="00CD6090">
              <w:rPr>
                <w:noProof/>
                <w:webHidden/>
                <w:sz w:val="20"/>
              </w:rPr>
              <w:fldChar w:fldCharType="end"/>
            </w:r>
          </w:hyperlink>
        </w:p>
        <w:p w14:paraId="78EFB5CB" w14:textId="35B56EF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1" w:history="1">
            <w:r w:rsidR="00CD6090" w:rsidRPr="00CD6090">
              <w:rPr>
                <w:rStyle w:val="Hyperlink"/>
                <w:rFonts w:cstheme="minorHAnsi"/>
                <w:noProof/>
                <w:sz w:val="20"/>
              </w:rPr>
              <w:t>2.3.2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Capture density guideline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_Toc531133451 \h </w:instrText>
            </w:r>
            <w:r w:rsidR="00CD6090" w:rsidRPr="00CD6090">
              <w:rPr>
                <w:noProof/>
                <w:webHidden/>
                <w:sz w:val="20"/>
              </w:rPr>
            </w:r>
            <w:r w:rsidR="00CD6090" w:rsidRPr="00CD6090">
              <w:rPr>
                <w:noProof/>
                <w:webHidden/>
                <w:sz w:val="20"/>
              </w:rPr>
              <w:fldChar w:fldCharType="separate"/>
            </w:r>
            <w:r w:rsidR="003C470E">
              <w:rPr>
                <w:noProof/>
                <w:webHidden/>
                <w:sz w:val="20"/>
              </w:rPr>
              <w:t>15</w:t>
            </w:r>
            <w:r w:rsidR="00CD6090" w:rsidRPr="00CD6090">
              <w:rPr>
                <w:noProof/>
                <w:webHidden/>
                <w:sz w:val="20"/>
              </w:rPr>
              <w:fldChar w:fldCharType="end"/>
            </w:r>
          </w:hyperlink>
        </w:p>
        <w:p w14:paraId="1F1E1460" w14:textId="71093F47" w:rsidR="00CD6090" w:rsidRPr="00CD6090" w:rsidRDefault="00587865">
          <w:pPr>
            <w:pStyle w:val="TOC2"/>
            <w:rPr>
              <w:rFonts w:asciiTheme="minorHAnsi" w:hAnsiTheme="minorHAnsi" w:cstheme="minorBidi"/>
              <w:noProof/>
              <w:sz w:val="20"/>
              <w:lang w:val="en-US" w:eastAsia="en-US"/>
            </w:rPr>
          </w:pPr>
          <w:hyperlink w:anchor="_Toc531133452" w:history="1">
            <w:r w:rsidR="00CD6090" w:rsidRPr="00CD6090">
              <w:rPr>
                <w:rStyle w:val="Hyperlink"/>
                <w:rFonts w:cstheme="minorHAnsi"/>
                <w:noProof/>
                <w:sz w:val="20"/>
              </w:rPr>
              <w:t>2.4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Attributes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_Toc531133452 \h </w:instrText>
            </w:r>
            <w:r w:rsidR="00CD6090" w:rsidRPr="00CD6090">
              <w:rPr>
                <w:noProof/>
                <w:webHidden/>
                <w:sz w:val="20"/>
              </w:rPr>
            </w:r>
            <w:r w:rsidR="00CD6090" w:rsidRPr="00CD6090">
              <w:rPr>
                <w:noProof/>
                <w:webHidden/>
                <w:sz w:val="20"/>
              </w:rPr>
              <w:fldChar w:fldCharType="separate"/>
            </w:r>
            <w:r w:rsidR="003C470E">
              <w:rPr>
                <w:noProof/>
                <w:webHidden/>
                <w:sz w:val="20"/>
              </w:rPr>
              <w:t>15</w:t>
            </w:r>
            <w:r w:rsidR="00CD6090" w:rsidRPr="00CD6090">
              <w:rPr>
                <w:noProof/>
                <w:webHidden/>
                <w:sz w:val="20"/>
              </w:rPr>
              <w:fldChar w:fldCharType="end"/>
            </w:r>
          </w:hyperlink>
        </w:p>
        <w:p w14:paraId="60006271" w14:textId="62ADF61D"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3" w:history="1">
            <w:r w:rsidR="00CD6090" w:rsidRPr="00CD6090">
              <w:rPr>
                <w:rStyle w:val="Hyperlink"/>
                <w:rFonts w:cstheme="minorHAnsi"/>
                <w:noProof/>
                <w:sz w:val="20"/>
              </w:rPr>
              <w:t>2.4.1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Simple attribute types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_Toc531133453 \h </w:instrText>
            </w:r>
            <w:r w:rsidR="00CD6090" w:rsidRPr="00CD6090">
              <w:rPr>
                <w:noProof/>
                <w:webHidden/>
                <w:sz w:val="20"/>
              </w:rPr>
            </w:r>
            <w:r w:rsidR="00CD6090" w:rsidRPr="00CD6090">
              <w:rPr>
                <w:noProof/>
                <w:webHidden/>
                <w:sz w:val="20"/>
              </w:rPr>
              <w:fldChar w:fldCharType="separate"/>
            </w:r>
            <w:r w:rsidR="003C470E">
              <w:rPr>
                <w:noProof/>
                <w:webHidden/>
                <w:sz w:val="20"/>
              </w:rPr>
              <w:t>15</w:t>
            </w:r>
            <w:r w:rsidR="00CD6090" w:rsidRPr="00CD6090">
              <w:rPr>
                <w:noProof/>
                <w:webHidden/>
                <w:sz w:val="20"/>
              </w:rPr>
              <w:fldChar w:fldCharType="end"/>
            </w:r>
          </w:hyperlink>
        </w:p>
        <w:p w14:paraId="09CD7267" w14:textId="148A1C02"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4" w:history="1">
            <w:r w:rsidR="00CD6090" w:rsidRPr="00CD6090">
              <w:rPr>
                <w:rStyle w:val="Hyperlink"/>
                <w:rFonts w:cstheme="minorHAnsi"/>
                <w:noProof/>
                <w:sz w:val="20"/>
              </w:rPr>
              <w:t>2.4.2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Mandatory attributes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_Toc531133454 \h </w:instrText>
            </w:r>
            <w:r w:rsidR="00CD6090" w:rsidRPr="00CD6090">
              <w:rPr>
                <w:noProof/>
                <w:webHidden/>
                <w:sz w:val="20"/>
              </w:rPr>
            </w:r>
            <w:r w:rsidR="00CD6090" w:rsidRPr="00CD6090">
              <w:rPr>
                <w:noProof/>
                <w:webHidden/>
                <w:sz w:val="20"/>
              </w:rPr>
              <w:fldChar w:fldCharType="separate"/>
            </w:r>
            <w:r w:rsidR="003C470E">
              <w:rPr>
                <w:noProof/>
                <w:webHidden/>
                <w:sz w:val="20"/>
              </w:rPr>
              <w:t>17</w:t>
            </w:r>
            <w:r w:rsidR="00CD6090" w:rsidRPr="00CD6090">
              <w:rPr>
                <w:noProof/>
                <w:webHidden/>
                <w:sz w:val="20"/>
              </w:rPr>
              <w:fldChar w:fldCharType="end"/>
            </w:r>
          </w:hyperlink>
        </w:p>
        <w:p w14:paraId="29AA9BBB" w14:textId="0E66CD4C"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5" w:history="1">
            <w:r w:rsidR="00CD6090" w:rsidRPr="00CD6090">
              <w:rPr>
                <w:rStyle w:val="Hyperlink"/>
                <w:rFonts w:cstheme="minorHAnsi"/>
                <w:noProof/>
                <w:sz w:val="20"/>
                <w:lang w:val="en-AU"/>
              </w:rPr>
              <w:t>2.4.3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Conditional attributes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_Toc531133455 \h </w:instrText>
            </w:r>
            <w:r w:rsidR="00CD6090" w:rsidRPr="00CD6090">
              <w:rPr>
                <w:noProof/>
                <w:webHidden/>
                <w:sz w:val="20"/>
              </w:rPr>
            </w:r>
            <w:r w:rsidR="00CD6090" w:rsidRPr="00CD6090">
              <w:rPr>
                <w:noProof/>
                <w:webHidden/>
                <w:sz w:val="20"/>
              </w:rPr>
              <w:fldChar w:fldCharType="separate"/>
            </w:r>
            <w:r w:rsidR="003C470E">
              <w:rPr>
                <w:noProof/>
                <w:webHidden/>
                <w:sz w:val="20"/>
              </w:rPr>
              <w:t>17</w:t>
            </w:r>
            <w:r w:rsidR="00CD6090" w:rsidRPr="00CD6090">
              <w:rPr>
                <w:noProof/>
                <w:webHidden/>
                <w:sz w:val="20"/>
              </w:rPr>
              <w:fldChar w:fldCharType="end"/>
            </w:r>
          </w:hyperlink>
        </w:p>
        <w:p w14:paraId="11252543" w14:textId="15C85D11"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6" w:history="1">
            <w:r w:rsidR="00CD6090" w:rsidRPr="00CD6090">
              <w:rPr>
                <w:rStyle w:val="Hyperlink"/>
                <w:rFonts w:cstheme="minorHAnsi"/>
                <w:noProof/>
                <w:sz w:val="20"/>
                <w:lang w:val="en-AU"/>
              </w:rPr>
              <w:t>2.4.4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Missing attribute values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_Toc531133456 \h </w:instrText>
            </w:r>
            <w:r w:rsidR="00CD6090" w:rsidRPr="00CD6090">
              <w:rPr>
                <w:noProof/>
                <w:webHidden/>
                <w:sz w:val="20"/>
              </w:rPr>
            </w:r>
            <w:r w:rsidR="00CD6090" w:rsidRPr="00CD6090">
              <w:rPr>
                <w:noProof/>
                <w:webHidden/>
                <w:sz w:val="20"/>
              </w:rPr>
              <w:fldChar w:fldCharType="separate"/>
            </w:r>
            <w:r w:rsidR="003C470E">
              <w:rPr>
                <w:noProof/>
                <w:webHidden/>
                <w:sz w:val="20"/>
              </w:rPr>
              <w:t>17</w:t>
            </w:r>
            <w:r w:rsidR="00CD6090" w:rsidRPr="00CD6090">
              <w:rPr>
                <w:noProof/>
                <w:webHidden/>
                <w:sz w:val="20"/>
              </w:rPr>
              <w:fldChar w:fldCharType="end"/>
            </w:r>
          </w:hyperlink>
        </w:p>
        <w:p w14:paraId="59132406" w14:textId="6D104A8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7" w:history="1">
            <w:r w:rsidR="00CD6090" w:rsidRPr="00CD6090">
              <w:rPr>
                <w:rStyle w:val="Hyperlink"/>
                <w:rFonts w:cstheme="minorHAnsi"/>
                <w:noProof/>
                <w:sz w:val="20"/>
              </w:rPr>
              <w:t>2.4.5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Multiplicity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_Toc531133457 \h </w:instrText>
            </w:r>
            <w:r w:rsidR="00CD6090" w:rsidRPr="00CD6090">
              <w:rPr>
                <w:noProof/>
                <w:webHidden/>
                <w:sz w:val="20"/>
              </w:rPr>
            </w:r>
            <w:r w:rsidR="00CD6090" w:rsidRPr="00CD6090">
              <w:rPr>
                <w:noProof/>
                <w:webHidden/>
                <w:sz w:val="20"/>
              </w:rPr>
              <w:fldChar w:fldCharType="separate"/>
            </w:r>
            <w:r w:rsidR="003C470E">
              <w:rPr>
                <w:noProof/>
                <w:webHidden/>
                <w:sz w:val="20"/>
              </w:rPr>
              <w:t>18</w:t>
            </w:r>
            <w:r w:rsidR="00CD6090" w:rsidRPr="00CD6090">
              <w:rPr>
                <w:noProof/>
                <w:webHidden/>
                <w:sz w:val="20"/>
              </w:rPr>
              <w:fldChar w:fldCharType="end"/>
            </w:r>
          </w:hyperlink>
        </w:p>
        <w:p w14:paraId="4E59EC38" w14:textId="2674A73D"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8" w:history="1">
            <w:r w:rsidR="00CD6090" w:rsidRPr="00CD6090">
              <w:rPr>
                <w:rStyle w:val="Hyperlink"/>
                <w:rFonts w:cstheme="minorHAnsi"/>
                <w:noProof/>
                <w:sz w:val="20"/>
                <w:lang w:val="en-AU"/>
              </w:rPr>
              <w:t>2.4.6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Spatial attribute types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_Toc531133458 \h </w:instrText>
            </w:r>
            <w:r w:rsidR="00CD6090" w:rsidRPr="00CD6090">
              <w:rPr>
                <w:noProof/>
                <w:webHidden/>
                <w:sz w:val="20"/>
              </w:rPr>
            </w:r>
            <w:r w:rsidR="00CD6090" w:rsidRPr="00CD6090">
              <w:rPr>
                <w:noProof/>
                <w:webHidden/>
                <w:sz w:val="20"/>
              </w:rPr>
              <w:fldChar w:fldCharType="separate"/>
            </w:r>
            <w:r w:rsidR="003C470E">
              <w:rPr>
                <w:noProof/>
                <w:webHidden/>
                <w:sz w:val="20"/>
              </w:rPr>
              <w:t>18</w:t>
            </w:r>
            <w:r w:rsidR="00CD6090" w:rsidRPr="00CD6090">
              <w:rPr>
                <w:noProof/>
                <w:webHidden/>
                <w:sz w:val="20"/>
              </w:rPr>
              <w:fldChar w:fldCharType="end"/>
            </w:r>
          </w:hyperlink>
        </w:p>
        <w:p w14:paraId="6AC80BB7" w14:textId="64E6B4A4"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59" w:history="1">
            <w:r w:rsidR="00CD6090" w:rsidRPr="00CD6090">
              <w:rPr>
                <w:rStyle w:val="Hyperlink"/>
                <w:rFonts w:cstheme="minorHAnsi"/>
                <w:noProof/>
                <w:sz w:val="20"/>
                <w:lang w:val="en-AU"/>
              </w:rPr>
              <w:t>2.4.7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Portrayal feature attributes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_Toc531133459 \h </w:instrText>
            </w:r>
            <w:r w:rsidR="00CD6090" w:rsidRPr="00CD6090">
              <w:rPr>
                <w:noProof/>
                <w:webHidden/>
                <w:sz w:val="20"/>
              </w:rPr>
            </w:r>
            <w:r w:rsidR="00CD6090" w:rsidRPr="00CD6090">
              <w:rPr>
                <w:noProof/>
                <w:webHidden/>
                <w:sz w:val="20"/>
              </w:rPr>
              <w:fldChar w:fldCharType="separate"/>
            </w:r>
            <w:r w:rsidR="003C470E">
              <w:rPr>
                <w:noProof/>
                <w:webHidden/>
                <w:sz w:val="20"/>
              </w:rPr>
              <w:t>19</w:t>
            </w:r>
            <w:r w:rsidR="00CD6090" w:rsidRPr="00CD6090">
              <w:rPr>
                <w:noProof/>
                <w:webHidden/>
                <w:sz w:val="20"/>
              </w:rPr>
              <w:fldChar w:fldCharType="end"/>
            </w:r>
          </w:hyperlink>
        </w:p>
        <w:p w14:paraId="1776507D" w14:textId="184D4DC3"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0" w:history="1">
            <w:r w:rsidR="00CD6090" w:rsidRPr="00CD6090">
              <w:rPr>
                <w:rStyle w:val="Hyperlink"/>
                <w:rFonts w:cstheme="minorHAnsi"/>
                <w:noProof/>
                <w:sz w:val="20"/>
                <w:lang w:val="en-AU"/>
              </w:rPr>
              <w:t>2.4.8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Textual information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_Toc531133460 \h </w:instrText>
            </w:r>
            <w:r w:rsidR="00CD6090" w:rsidRPr="00CD6090">
              <w:rPr>
                <w:noProof/>
                <w:webHidden/>
                <w:sz w:val="20"/>
              </w:rPr>
            </w:r>
            <w:r w:rsidR="00CD6090" w:rsidRPr="00CD6090">
              <w:rPr>
                <w:noProof/>
                <w:webHidden/>
                <w:sz w:val="20"/>
              </w:rPr>
              <w:fldChar w:fldCharType="separate"/>
            </w:r>
            <w:r w:rsidR="003C470E">
              <w:rPr>
                <w:noProof/>
                <w:webHidden/>
                <w:sz w:val="20"/>
              </w:rPr>
              <w:t>20</w:t>
            </w:r>
            <w:r w:rsidR="00CD6090" w:rsidRPr="00CD6090">
              <w:rPr>
                <w:noProof/>
                <w:webHidden/>
                <w:sz w:val="20"/>
              </w:rPr>
              <w:fldChar w:fldCharType="end"/>
            </w:r>
          </w:hyperlink>
        </w:p>
        <w:p w14:paraId="30FA7931" w14:textId="45589626"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1" w:history="1">
            <w:r w:rsidR="00CD6090" w:rsidRPr="00CD6090">
              <w:rPr>
                <w:rStyle w:val="Hyperlink"/>
                <w:rFonts w:cstheme="minorHAnsi"/>
                <w:noProof/>
                <w:sz w:val="20"/>
                <w:lang w:val="en-AU"/>
              </w:rPr>
              <w:t>2.4.9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Attributes referencing external files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_Toc531133461 \h </w:instrText>
            </w:r>
            <w:r w:rsidR="00CD6090" w:rsidRPr="00CD6090">
              <w:rPr>
                <w:noProof/>
                <w:webHidden/>
                <w:sz w:val="20"/>
              </w:rPr>
            </w:r>
            <w:r w:rsidR="00CD6090" w:rsidRPr="00CD6090">
              <w:rPr>
                <w:noProof/>
                <w:webHidden/>
                <w:sz w:val="20"/>
              </w:rPr>
              <w:fldChar w:fldCharType="separate"/>
            </w:r>
            <w:r w:rsidR="003C470E">
              <w:rPr>
                <w:noProof/>
                <w:webHidden/>
                <w:sz w:val="20"/>
              </w:rPr>
              <w:t>22</w:t>
            </w:r>
            <w:r w:rsidR="00CD6090" w:rsidRPr="00CD6090">
              <w:rPr>
                <w:noProof/>
                <w:webHidden/>
                <w:sz w:val="20"/>
              </w:rPr>
              <w:fldChar w:fldCharType="end"/>
            </w:r>
          </w:hyperlink>
        </w:p>
        <w:p w14:paraId="140825F8" w14:textId="3835F9E3"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2" w:history="1">
            <w:r w:rsidR="00CD6090" w:rsidRPr="00CD6090">
              <w:rPr>
                <w:rStyle w:val="Hyperlink"/>
                <w:rFonts w:cstheme="minorHAnsi"/>
                <w:noProof/>
                <w:sz w:val="20"/>
                <w:lang w:val="en-AU"/>
              </w:rPr>
              <w:t>2.4.10</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Dates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_Toc531133462 \h </w:instrText>
            </w:r>
            <w:r w:rsidR="00CD6090" w:rsidRPr="00CD6090">
              <w:rPr>
                <w:noProof/>
                <w:webHidden/>
                <w:sz w:val="20"/>
              </w:rPr>
            </w:r>
            <w:r w:rsidR="00CD6090" w:rsidRPr="00CD6090">
              <w:rPr>
                <w:noProof/>
                <w:webHidden/>
                <w:sz w:val="20"/>
              </w:rPr>
              <w:fldChar w:fldCharType="separate"/>
            </w:r>
            <w:r w:rsidR="003C470E">
              <w:rPr>
                <w:noProof/>
                <w:webHidden/>
                <w:sz w:val="20"/>
              </w:rPr>
              <w:t>23</w:t>
            </w:r>
            <w:r w:rsidR="00CD6090" w:rsidRPr="00CD6090">
              <w:rPr>
                <w:noProof/>
                <w:webHidden/>
                <w:sz w:val="20"/>
              </w:rPr>
              <w:fldChar w:fldCharType="end"/>
            </w:r>
          </w:hyperlink>
        </w:p>
        <w:p w14:paraId="17A5546B" w14:textId="18D4F62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3" w:history="1">
            <w:r w:rsidR="00CD6090" w:rsidRPr="00CD6090">
              <w:rPr>
                <w:rStyle w:val="Hyperlink"/>
                <w:rFonts w:cstheme="minorHAnsi"/>
                <w:noProof/>
                <w:sz w:val="20"/>
                <w:lang w:val="en-AU"/>
              </w:rPr>
              <w:t>2.4.11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Times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_Toc531133463 \h </w:instrText>
            </w:r>
            <w:r w:rsidR="00CD6090" w:rsidRPr="00CD6090">
              <w:rPr>
                <w:noProof/>
                <w:webHidden/>
                <w:sz w:val="20"/>
              </w:rPr>
            </w:r>
            <w:r w:rsidR="00CD6090" w:rsidRPr="00CD6090">
              <w:rPr>
                <w:noProof/>
                <w:webHidden/>
                <w:sz w:val="20"/>
              </w:rPr>
              <w:fldChar w:fldCharType="separate"/>
            </w:r>
            <w:r w:rsidR="003C470E">
              <w:rPr>
                <w:noProof/>
                <w:webHidden/>
                <w:sz w:val="20"/>
              </w:rPr>
              <w:t>26</w:t>
            </w:r>
            <w:r w:rsidR="00CD6090" w:rsidRPr="00CD6090">
              <w:rPr>
                <w:noProof/>
                <w:webHidden/>
                <w:sz w:val="20"/>
              </w:rPr>
              <w:fldChar w:fldCharType="end"/>
            </w:r>
          </w:hyperlink>
        </w:p>
        <w:p w14:paraId="3CA43EA0" w14:textId="236B0AD6"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4" w:history="1">
            <w:r w:rsidR="00CD6090" w:rsidRPr="00CD6090">
              <w:rPr>
                <w:rStyle w:val="Hyperlink"/>
                <w:rFonts w:cstheme="minorHAnsi"/>
                <w:noProof/>
                <w:sz w:val="20"/>
                <w:lang w:val="en-AU"/>
              </w:rPr>
              <w:t>2.4.12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Combination of date schedules and times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_Toc531133464 \h </w:instrText>
            </w:r>
            <w:r w:rsidR="00CD6090" w:rsidRPr="00CD6090">
              <w:rPr>
                <w:noProof/>
                <w:webHidden/>
                <w:sz w:val="20"/>
              </w:rPr>
            </w:r>
            <w:r w:rsidR="00CD6090" w:rsidRPr="00CD6090">
              <w:rPr>
                <w:noProof/>
                <w:webHidden/>
                <w:sz w:val="20"/>
              </w:rPr>
              <w:fldChar w:fldCharType="separate"/>
            </w:r>
            <w:r w:rsidR="003C470E">
              <w:rPr>
                <w:noProof/>
                <w:webHidden/>
                <w:sz w:val="20"/>
              </w:rPr>
              <w:t>26</w:t>
            </w:r>
            <w:r w:rsidR="00CD6090" w:rsidRPr="00CD6090">
              <w:rPr>
                <w:noProof/>
                <w:webHidden/>
                <w:sz w:val="20"/>
              </w:rPr>
              <w:fldChar w:fldCharType="end"/>
            </w:r>
          </w:hyperlink>
        </w:p>
        <w:p w14:paraId="04034AFB" w14:textId="143DD625"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5" w:history="1">
            <w:r w:rsidR="00CD6090" w:rsidRPr="00CD6090">
              <w:rPr>
                <w:rStyle w:val="Hyperlink"/>
                <w:rFonts w:cstheme="minorHAnsi"/>
                <w:noProof/>
                <w:sz w:val="20"/>
                <w:lang w:val="en-AU"/>
              </w:rPr>
              <w:t>2.4.13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Graphic information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_Toc531133465 \h </w:instrText>
            </w:r>
            <w:r w:rsidR="00CD6090" w:rsidRPr="00CD6090">
              <w:rPr>
                <w:noProof/>
                <w:webHidden/>
                <w:sz w:val="20"/>
              </w:rPr>
            </w:r>
            <w:r w:rsidR="00CD6090" w:rsidRPr="00CD6090">
              <w:rPr>
                <w:noProof/>
                <w:webHidden/>
                <w:sz w:val="20"/>
              </w:rPr>
              <w:fldChar w:fldCharType="separate"/>
            </w:r>
            <w:r w:rsidR="003C470E">
              <w:rPr>
                <w:noProof/>
                <w:webHidden/>
                <w:sz w:val="20"/>
              </w:rPr>
              <w:t>27</w:t>
            </w:r>
            <w:r w:rsidR="00CD6090" w:rsidRPr="00CD6090">
              <w:rPr>
                <w:noProof/>
                <w:webHidden/>
                <w:sz w:val="20"/>
              </w:rPr>
              <w:fldChar w:fldCharType="end"/>
            </w:r>
          </w:hyperlink>
        </w:p>
        <w:p w14:paraId="0D604445" w14:textId="6F874CA1" w:rsidR="00CD6090" w:rsidRPr="00CD6090" w:rsidRDefault="00587865">
          <w:pPr>
            <w:pStyle w:val="TOC2"/>
            <w:rPr>
              <w:rFonts w:asciiTheme="minorHAnsi" w:hAnsiTheme="minorHAnsi" w:cstheme="minorBidi"/>
              <w:noProof/>
              <w:sz w:val="20"/>
              <w:lang w:val="en-US" w:eastAsia="en-US"/>
            </w:rPr>
          </w:pPr>
          <w:hyperlink w:anchor="_Toc531133466" w:history="1">
            <w:r w:rsidR="00CD6090" w:rsidRPr="00CD6090">
              <w:rPr>
                <w:rStyle w:val="Hyperlink"/>
                <w:rFonts w:cstheme="minorHAnsi"/>
                <w:noProof/>
                <w:sz w:val="20"/>
              </w:rPr>
              <w:t>2.5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Associations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_Toc531133466 \h </w:instrText>
            </w:r>
            <w:r w:rsidR="00CD6090" w:rsidRPr="00CD6090">
              <w:rPr>
                <w:noProof/>
                <w:webHidden/>
                <w:sz w:val="20"/>
              </w:rPr>
            </w:r>
            <w:r w:rsidR="00CD6090" w:rsidRPr="00CD6090">
              <w:rPr>
                <w:noProof/>
                <w:webHidden/>
                <w:sz w:val="20"/>
              </w:rPr>
              <w:fldChar w:fldCharType="separate"/>
            </w:r>
            <w:r w:rsidR="003C470E">
              <w:rPr>
                <w:noProof/>
                <w:webHidden/>
                <w:sz w:val="20"/>
              </w:rPr>
              <w:t>27</w:t>
            </w:r>
            <w:r w:rsidR="00CD6090" w:rsidRPr="00CD6090">
              <w:rPr>
                <w:noProof/>
                <w:webHidden/>
                <w:sz w:val="20"/>
              </w:rPr>
              <w:fldChar w:fldCharType="end"/>
            </w:r>
          </w:hyperlink>
        </w:p>
        <w:p w14:paraId="4127D0AD" w14:textId="7B5B690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7" w:history="1">
            <w:r w:rsidR="00CD6090" w:rsidRPr="00CD6090">
              <w:rPr>
                <w:rStyle w:val="Hyperlink"/>
                <w:rFonts w:cstheme="minorHAnsi"/>
                <w:noProof/>
                <w:sz w:val="20"/>
              </w:rPr>
              <w:t>2.5.1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Introduction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_Toc531133467 \h </w:instrText>
            </w:r>
            <w:r w:rsidR="00CD6090" w:rsidRPr="00CD6090">
              <w:rPr>
                <w:noProof/>
                <w:webHidden/>
                <w:sz w:val="20"/>
              </w:rPr>
            </w:r>
            <w:r w:rsidR="00CD6090" w:rsidRPr="00CD6090">
              <w:rPr>
                <w:noProof/>
                <w:webHidden/>
                <w:sz w:val="20"/>
              </w:rPr>
              <w:fldChar w:fldCharType="separate"/>
            </w:r>
            <w:r w:rsidR="003C470E">
              <w:rPr>
                <w:noProof/>
                <w:webHidden/>
                <w:sz w:val="20"/>
              </w:rPr>
              <w:t>27</w:t>
            </w:r>
            <w:r w:rsidR="00CD6090" w:rsidRPr="00CD6090">
              <w:rPr>
                <w:noProof/>
                <w:webHidden/>
                <w:sz w:val="20"/>
              </w:rPr>
              <w:fldChar w:fldCharType="end"/>
            </w:r>
          </w:hyperlink>
        </w:p>
        <w:p w14:paraId="2F7D4CDF" w14:textId="50ED72C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8" w:history="1">
            <w:r w:rsidR="00CD6090" w:rsidRPr="00CD6090">
              <w:rPr>
                <w:rStyle w:val="Hyperlink"/>
                <w:rFonts w:cstheme="minorHAnsi"/>
                <w:noProof/>
                <w:sz w:val="20"/>
              </w:rPr>
              <w:t>2.5.2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Association names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_Toc531133468 \h </w:instrText>
            </w:r>
            <w:r w:rsidR="00CD6090" w:rsidRPr="00CD6090">
              <w:rPr>
                <w:noProof/>
                <w:webHidden/>
                <w:sz w:val="20"/>
              </w:rPr>
            </w:r>
            <w:r w:rsidR="00CD6090" w:rsidRPr="00CD6090">
              <w:rPr>
                <w:noProof/>
                <w:webHidden/>
                <w:sz w:val="20"/>
              </w:rPr>
              <w:fldChar w:fldCharType="separate"/>
            </w:r>
            <w:r w:rsidR="003C470E">
              <w:rPr>
                <w:noProof/>
                <w:webHidden/>
                <w:sz w:val="20"/>
              </w:rPr>
              <w:t>28</w:t>
            </w:r>
            <w:r w:rsidR="00CD6090" w:rsidRPr="00CD6090">
              <w:rPr>
                <w:noProof/>
                <w:webHidden/>
                <w:sz w:val="20"/>
              </w:rPr>
              <w:fldChar w:fldCharType="end"/>
            </w:r>
          </w:hyperlink>
        </w:p>
        <w:p w14:paraId="74FAE08C" w14:textId="66F5B65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69" w:history="1">
            <w:r w:rsidR="00CD6090" w:rsidRPr="00CD6090">
              <w:rPr>
                <w:rStyle w:val="Hyperlink"/>
                <w:rFonts w:cstheme="minorHAnsi"/>
                <w:noProof/>
                <w:sz w:val="20"/>
              </w:rPr>
              <w:t>2.5.3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Association roles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_Toc531133469 \h </w:instrText>
            </w:r>
            <w:r w:rsidR="00CD6090" w:rsidRPr="00CD6090">
              <w:rPr>
                <w:noProof/>
                <w:webHidden/>
                <w:sz w:val="20"/>
              </w:rPr>
            </w:r>
            <w:r w:rsidR="00CD6090" w:rsidRPr="00CD6090">
              <w:rPr>
                <w:noProof/>
                <w:webHidden/>
                <w:sz w:val="20"/>
              </w:rPr>
              <w:fldChar w:fldCharType="separate"/>
            </w:r>
            <w:r w:rsidR="003C470E">
              <w:rPr>
                <w:noProof/>
                <w:webHidden/>
                <w:sz w:val="20"/>
              </w:rPr>
              <w:t>28</w:t>
            </w:r>
            <w:r w:rsidR="00CD6090" w:rsidRPr="00CD6090">
              <w:rPr>
                <w:noProof/>
                <w:webHidden/>
                <w:sz w:val="20"/>
              </w:rPr>
              <w:fldChar w:fldCharType="end"/>
            </w:r>
          </w:hyperlink>
        </w:p>
        <w:p w14:paraId="57855D62" w14:textId="2F8F5D9B"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0" w:history="1">
            <w:r w:rsidR="00CD6090" w:rsidRPr="00CD6090">
              <w:rPr>
                <w:rStyle w:val="Hyperlink"/>
                <w:rFonts w:cstheme="minorHAnsi"/>
                <w:noProof/>
                <w:sz w:val="20"/>
              </w:rPr>
              <w:t>2.5.4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Association classes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_Toc531133470 \h </w:instrText>
            </w:r>
            <w:r w:rsidR="00CD6090" w:rsidRPr="00CD6090">
              <w:rPr>
                <w:noProof/>
                <w:webHidden/>
                <w:sz w:val="20"/>
              </w:rPr>
            </w:r>
            <w:r w:rsidR="00CD6090" w:rsidRPr="00CD6090">
              <w:rPr>
                <w:noProof/>
                <w:webHidden/>
                <w:sz w:val="20"/>
              </w:rPr>
              <w:fldChar w:fldCharType="separate"/>
            </w:r>
            <w:r w:rsidR="003C470E">
              <w:rPr>
                <w:noProof/>
                <w:webHidden/>
                <w:sz w:val="20"/>
              </w:rPr>
              <w:t>28</w:t>
            </w:r>
            <w:r w:rsidR="00CD6090" w:rsidRPr="00CD6090">
              <w:rPr>
                <w:noProof/>
                <w:webHidden/>
                <w:sz w:val="20"/>
              </w:rPr>
              <w:fldChar w:fldCharType="end"/>
            </w:r>
          </w:hyperlink>
        </w:p>
        <w:p w14:paraId="325C62A0" w14:textId="4D5C6D71"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1" w:history="1">
            <w:r w:rsidR="00CD6090" w:rsidRPr="00CD6090">
              <w:rPr>
                <w:rStyle w:val="Hyperlink"/>
                <w:rFonts w:cstheme="minorHAnsi"/>
                <w:noProof/>
                <w:sz w:val="20"/>
                <w:lang w:val="en-US"/>
              </w:rPr>
              <w:t>2.5.5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US"/>
              </w:rPr>
              <w:t>Use of various associations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_Toc531133471 \h </w:instrText>
            </w:r>
            <w:r w:rsidR="00CD6090" w:rsidRPr="00CD6090">
              <w:rPr>
                <w:noProof/>
                <w:webHidden/>
                <w:sz w:val="20"/>
              </w:rPr>
            </w:r>
            <w:r w:rsidR="00CD6090" w:rsidRPr="00CD6090">
              <w:rPr>
                <w:noProof/>
                <w:webHidden/>
                <w:sz w:val="20"/>
              </w:rPr>
              <w:fldChar w:fldCharType="separate"/>
            </w:r>
            <w:r w:rsidR="003C470E">
              <w:rPr>
                <w:noProof/>
                <w:webHidden/>
                <w:sz w:val="20"/>
              </w:rPr>
              <w:t>30</w:t>
            </w:r>
            <w:r w:rsidR="00CD6090" w:rsidRPr="00CD6090">
              <w:rPr>
                <w:noProof/>
                <w:webHidden/>
                <w:sz w:val="20"/>
              </w:rPr>
              <w:fldChar w:fldCharType="end"/>
            </w:r>
          </w:hyperlink>
        </w:p>
        <w:p w14:paraId="1D406ECA" w14:textId="1A6556A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2" w:history="1">
            <w:r w:rsidR="00CD6090" w:rsidRPr="00CD6090">
              <w:rPr>
                <w:rStyle w:val="Hyperlink"/>
                <w:rFonts w:cstheme="minorHAnsi"/>
                <w:noProof/>
                <w:sz w:val="20"/>
                <w:lang w:val="en-AU"/>
              </w:rPr>
              <w:t>2.5.6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Where to Encode Associations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_Toc531133472 \h </w:instrText>
            </w:r>
            <w:r w:rsidR="00CD6090" w:rsidRPr="00CD6090">
              <w:rPr>
                <w:noProof/>
                <w:webHidden/>
                <w:sz w:val="20"/>
              </w:rPr>
            </w:r>
            <w:r w:rsidR="00CD6090" w:rsidRPr="00CD6090">
              <w:rPr>
                <w:noProof/>
                <w:webHidden/>
                <w:sz w:val="20"/>
              </w:rPr>
              <w:fldChar w:fldCharType="separate"/>
            </w:r>
            <w:r w:rsidR="003C470E">
              <w:rPr>
                <w:noProof/>
                <w:webHidden/>
                <w:sz w:val="20"/>
              </w:rPr>
              <w:t>31</w:t>
            </w:r>
            <w:r w:rsidR="00CD6090" w:rsidRPr="00CD6090">
              <w:rPr>
                <w:noProof/>
                <w:webHidden/>
                <w:sz w:val="20"/>
              </w:rPr>
              <w:fldChar w:fldCharType="end"/>
            </w:r>
          </w:hyperlink>
        </w:p>
        <w:p w14:paraId="4BE70CFB" w14:textId="3176A5B9" w:rsidR="00CD6090" w:rsidRPr="00CD6090" w:rsidRDefault="00587865">
          <w:pPr>
            <w:pStyle w:val="TOC2"/>
            <w:rPr>
              <w:rFonts w:asciiTheme="minorHAnsi" w:hAnsiTheme="minorHAnsi" w:cstheme="minorBidi"/>
              <w:noProof/>
              <w:sz w:val="20"/>
              <w:lang w:val="en-US" w:eastAsia="en-US"/>
            </w:rPr>
          </w:pPr>
          <w:hyperlink w:anchor="_Toc531133473" w:history="1">
            <w:r w:rsidR="00CD6090" w:rsidRPr="00CD6090">
              <w:rPr>
                <w:rStyle w:val="Hyperlink"/>
                <w:rFonts w:cstheme="minorHAnsi"/>
                <w:noProof/>
                <w:sz w:val="20"/>
              </w:rPr>
              <w:t>2.6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Datasets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_Toc531133473 \h </w:instrText>
            </w:r>
            <w:r w:rsidR="00CD6090" w:rsidRPr="00CD6090">
              <w:rPr>
                <w:noProof/>
                <w:webHidden/>
                <w:sz w:val="20"/>
              </w:rPr>
            </w:r>
            <w:r w:rsidR="00CD6090" w:rsidRPr="00CD6090">
              <w:rPr>
                <w:noProof/>
                <w:webHidden/>
                <w:sz w:val="20"/>
              </w:rPr>
              <w:fldChar w:fldCharType="separate"/>
            </w:r>
            <w:r w:rsidR="003C470E">
              <w:rPr>
                <w:noProof/>
                <w:webHidden/>
                <w:sz w:val="20"/>
              </w:rPr>
              <w:t>31</w:t>
            </w:r>
            <w:r w:rsidR="00CD6090" w:rsidRPr="00CD6090">
              <w:rPr>
                <w:noProof/>
                <w:webHidden/>
                <w:sz w:val="20"/>
              </w:rPr>
              <w:fldChar w:fldCharType="end"/>
            </w:r>
          </w:hyperlink>
        </w:p>
        <w:p w14:paraId="79E9CB9A" w14:textId="3C9E36E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4" w:history="1">
            <w:r w:rsidR="00CD6090" w:rsidRPr="00CD6090">
              <w:rPr>
                <w:rStyle w:val="Hyperlink"/>
                <w:rFonts w:cstheme="minorHAnsi"/>
                <w:noProof/>
                <w:sz w:val="20"/>
              </w:rPr>
              <w:t>2.6.1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Types of Datasets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_Toc531133474 \h </w:instrText>
            </w:r>
            <w:r w:rsidR="00CD6090" w:rsidRPr="00CD6090">
              <w:rPr>
                <w:noProof/>
                <w:webHidden/>
                <w:sz w:val="20"/>
              </w:rPr>
            </w:r>
            <w:r w:rsidR="00CD6090" w:rsidRPr="00CD6090">
              <w:rPr>
                <w:noProof/>
                <w:webHidden/>
                <w:sz w:val="20"/>
              </w:rPr>
              <w:fldChar w:fldCharType="separate"/>
            </w:r>
            <w:r w:rsidR="003C470E">
              <w:rPr>
                <w:noProof/>
                <w:webHidden/>
                <w:sz w:val="20"/>
              </w:rPr>
              <w:t>31</w:t>
            </w:r>
            <w:r w:rsidR="00CD6090" w:rsidRPr="00CD6090">
              <w:rPr>
                <w:noProof/>
                <w:webHidden/>
                <w:sz w:val="20"/>
              </w:rPr>
              <w:fldChar w:fldCharType="end"/>
            </w:r>
          </w:hyperlink>
        </w:p>
        <w:p w14:paraId="1934CBA8" w14:textId="42FF4A56"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5" w:history="1">
            <w:r w:rsidR="00CD6090" w:rsidRPr="00CD6090">
              <w:rPr>
                <w:rStyle w:val="Hyperlink"/>
                <w:rFonts w:cstheme="minorHAnsi"/>
                <w:noProof/>
                <w:sz w:val="20"/>
              </w:rPr>
              <w:t>2.6.2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Overlay data sets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_Toc531133475 \h </w:instrText>
            </w:r>
            <w:r w:rsidR="00CD6090" w:rsidRPr="00CD6090">
              <w:rPr>
                <w:noProof/>
                <w:webHidden/>
                <w:sz w:val="20"/>
              </w:rPr>
            </w:r>
            <w:r w:rsidR="00CD6090" w:rsidRPr="00CD6090">
              <w:rPr>
                <w:noProof/>
                <w:webHidden/>
                <w:sz w:val="20"/>
              </w:rPr>
              <w:fldChar w:fldCharType="separate"/>
            </w:r>
            <w:r w:rsidR="003C470E">
              <w:rPr>
                <w:noProof/>
                <w:webHidden/>
                <w:sz w:val="20"/>
              </w:rPr>
              <w:t>31</w:t>
            </w:r>
            <w:r w:rsidR="00CD6090" w:rsidRPr="00CD6090">
              <w:rPr>
                <w:noProof/>
                <w:webHidden/>
                <w:sz w:val="20"/>
              </w:rPr>
              <w:fldChar w:fldCharType="end"/>
            </w:r>
          </w:hyperlink>
        </w:p>
        <w:p w14:paraId="1975B77D" w14:textId="4A8B7EB3"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6" w:history="1">
            <w:r w:rsidR="00CD6090" w:rsidRPr="00CD6090">
              <w:rPr>
                <w:rStyle w:val="Hyperlink"/>
                <w:rFonts w:cstheme="minorHAnsi"/>
                <w:noProof/>
                <w:sz w:val="20"/>
              </w:rPr>
              <w:t>2.6.3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 coverage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_Toc531133476 \h </w:instrText>
            </w:r>
            <w:r w:rsidR="00CD6090" w:rsidRPr="00CD6090">
              <w:rPr>
                <w:noProof/>
                <w:webHidden/>
                <w:sz w:val="20"/>
              </w:rPr>
            </w:r>
            <w:r w:rsidR="00CD6090" w:rsidRPr="00CD6090">
              <w:rPr>
                <w:noProof/>
                <w:webHidden/>
                <w:sz w:val="20"/>
              </w:rPr>
              <w:fldChar w:fldCharType="separate"/>
            </w:r>
            <w:r w:rsidR="003C470E">
              <w:rPr>
                <w:noProof/>
                <w:webHidden/>
                <w:sz w:val="20"/>
              </w:rPr>
              <w:t>32</w:t>
            </w:r>
            <w:r w:rsidR="00CD6090" w:rsidRPr="00CD6090">
              <w:rPr>
                <w:noProof/>
                <w:webHidden/>
                <w:sz w:val="20"/>
              </w:rPr>
              <w:fldChar w:fldCharType="end"/>
            </w:r>
          </w:hyperlink>
        </w:p>
        <w:p w14:paraId="540CE683" w14:textId="1CA3C4DD"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7" w:history="1">
            <w:r w:rsidR="00CD6090" w:rsidRPr="00CD6090">
              <w:rPr>
                <w:rStyle w:val="Hyperlink"/>
                <w:rFonts w:cstheme="minorHAnsi"/>
                <w:noProof/>
                <w:sz w:val="20"/>
              </w:rPr>
              <w:t>2.6.4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Discovery metadata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_Toc531133477 \h </w:instrText>
            </w:r>
            <w:r w:rsidR="00CD6090" w:rsidRPr="00CD6090">
              <w:rPr>
                <w:noProof/>
                <w:webHidden/>
                <w:sz w:val="20"/>
              </w:rPr>
            </w:r>
            <w:r w:rsidR="00CD6090" w:rsidRPr="00CD6090">
              <w:rPr>
                <w:noProof/>
                <w:webHidden/>
                <w:sz w:val="20"/>
              </w:rPr>
              <w:fldChar w:fldCharType="separate"/>
            </w:r>
            <w:r w:rsidR="003C470E">
              <w:rPr>
                <w:noProof/>
                <w:webHidden/>
                <w:sz w:val="20"/>
              </w:rPr>
              <w:t>32</w:t>
            </w:r>
            <w:r w:rsidR="00CD6090" w:rsidRPr="00CD6090">
              <w:rPr>
                <w:noProof/>
                <w:webHidden/>
                <w:sz w:val="20"/>
              </w:rPr>
              <w:fldChar w:fldCharType="end"/>
            </w:r>
          </w:hyperlink>
        </w:p>
        <w:p w14:paraId="0DF420F6" w14:textId="5463054C"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8" w:history="1">
            <w:r w:rsidR="00CD6090" w:rsidRPr="00CD6090">
              <w:rPr>
                <w:rStyle w:val="Hyperlink"/>
                <w:rFonts w:cstheme="minorHAnsi"/>
                <w:noProof/>
                <w:sz w:val="20"/>
              </w:rPr>
              <w:t>2.6.5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Dataset header metadata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_Toc531133478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69A12A06" w14:textId="3FF0CFC1"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79" w:history="1">
            <w:r w:rsidR="00CD6090" w:rsidRPr="00CD6090">
              <w:rPr>
                <w:rStyle w:val="Hyperlink"/>
                <w:rFonts w:cstheme="minorHAnsi"/>
                <w:noProof/>
                <w:sz w:val="20"/>
              </w:rPr>
              <w:t>2.6.6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Dataset units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_Toc531133479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66D60BE8" w14:textId="6A5E5CCF"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0" w:history="1">
            <w:r w:rsidR="00CD6090" w:rsidRPr="00CD6090">
              <w:rPr>
                <w:rStyle w:val="Hyperlink"/>
                <w:rFonts w:cstheme="minorHAnsi"/>
                <w:noProof/>
                <w:sz w:val="20"/>
              </w:rPr>
              <w:t>2.6.7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Dataset Coverage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_Toc531133480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3C93BA6B" w14:textId="5FF18A7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1" w:history="1">
            <w:r w:rsidR="00CD6090" w:rsidRPr="00CD6090">
              <w:rPr>
                <w:rStyle w:val="Hyperlink"/>
                <w:rFonts w:cstheme="minorHAnsi"/>
                <w:noProof/>
                <w:sz w:val="20"/>
              </w:rPr>
              <w:t>2.6.8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Dataset Feature Object Identifiers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_Toc531133481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0A636D5F" w14:textId="6618ACD8"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2" w:history="1">
            <w:r w:rsidR="00CD6090" w:rsidRPr="00CD6090">
              <w:rPr>
                <w:rStyle w:val="Hyperlink"/>
                <w:rFonts w:cstheme="minorHAnsi"/>
                <w:noProof/>
                <w:sz w:val="20"/>
              </w:rPr>
              <w:t>2.6.9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180° Meridian of Longitude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_Toc531133482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23678877" w14:textId="50C32E60" w:rsidR="00CD6090" w:rsidRPr="00CD6090" w:rsidRDefault="00587865">
          <w:pPr>
            <w:pStyle w:val="TOC2"/>
            <w:rPr>
              <w:rFonts w:asciiTheme="minorHAnsi" w:hAnsiTheme="minorHAnsi" w:cstheme="minorBidi"/>
              <w:noProof/>
              <w:sz w:val="20"/>
              <w:lang w:val="en-US" w:eastAsia="en-US"/>
            </w:rPr>
          </w:pPr>
          <w:hyperlink w:anchor="_Toc531133483" w:history="1">
            <w:r w:rsidR="00CD6090" w:rsidRPr="00CD6090">
              <w:rPr>
                <w:rStyle w:val="Hyperlink"/>
                <w:rFonts w:cstheme="minorHAnsi"/>
                <w:noProof/>
                <w:sz w:val="20"/>
              </w:rPr>
              <w:t>2.7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Geographic names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_Toc531133483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55EB047C" w14:textId="192702EF"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4" w:history="1">
            <w:r w:rsidR="00CD6090" w:rsidRPr="00CD6090">
              <w:rPr>
                <w:rStyle w:val="Hyperlink"/>
                <w:rFonts w:cstheme="minorHAnsi"/>
                <w:noProof/>
                <w:sz w:val="20"/>
              </w:rPr>
              <w:t>2.7.1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Feature names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_Toc531133484 \h </w:instrText>
            </w:r>
            <w:r w:rsidR="00CD6090" w:rsidRPr="00CD6090">
              <w:rPr>
                <w:noProof/>
                <w:webHidden/>
                <w:sz w:val="20"/>
              </w:rPr>
            </w:r>
            <w:r w:rsidR="00CD6090" w:rsidRPr="00CD6090">
              <w:rPr>
                <w:noProof/>
                <w:webHidden/>
                <w:sz w:val="20"/>
              </w:rPr>
              <w:fldChar w:fldCharType="separate"/>
            </w:r>
            <w:r w:rsidR="003C470E">
              <w:rPr>
                <w:noProof/>
                <w:webHidden/>
                <w:sz w:val="20"/>
              </w:rPr>
              <w:t>33</w:t>
            </w:r>
            <w:r w:rsidR="00CD6090" w:rsidRPr="00CD6090">
              <w:rPr>
                <w:noProof/>
                <w:webHidden/>
                <w:sz w:val="20"/>
              </w:rPr>
              <w:fldChar w:fldCharType="end"/>
            </w:r>
          </w:hyperlink>
        </w:p>
        <w:p w14:paraId="3417FF49" w14:textId="3C74999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5" w:history="1">
            <w:r w:rsidR="00CD6090" w:rsidRPr="00CD6090">
              <w:rPr>
                <w:rStyle w:val="Hyperlink"/>
                <w:rFonts w:cstheme="minorHAnsi"/>
                <w:noProof/>
                <w:sz w:val="20"/>
              </w:rPr>
              <w:t>2.7.2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Text placement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_Toc531133485 \h </w:instrText>
            </w:r>
            <w:r w:rsidR="00CD6090" w:rsidRPr="00CD6090">
              <w:rPr>
                <w:noProof/>
                <w:webHidden/>
                <w:sz w:val="20"/>
              </w:rPr>
            </w:r>
            <w:r w:rsidR="00CD6090" w:rsidRPr="00CD6090">
              <w:rPr>
                <w:noProof/>
                <w:webHidden/>
                <w:sz w:val="20"/>
              </w:rPr>
              <w:fldChar w:fldCharType="separate"/>
            </w:r>
            <w:r w:rsidR="003C470E">
              <w:rPr>
                <w:noProof/>
                <w:webHidden/>
                <w:sz w:val="20"/>
              </w:rPr>
              <w:t>34</w:t>
            </w:r>
            <w:r w:rsidR="00CD6090" w:rsidRPr="00CD6090">
              <w:rPr>
                <w:noProof/>
                <w:webHidden/>
                <w:sz w:val="20"/>
              </w:rPr>
              <w:fldChar w:fldCharType="end"/>
            </w:r>
          </w:hyperlink>
        </w:p>
        <w:p w14:paraId="17A95F20" w14:textId="19522AFA" w:rsidR="00CD6090" w:rsidRPr="00CD6090" w:rsidRDefault="00587865">
          <w:pPr>
            <w:pStyle w:val="TOC2"/>
            <w:rPr>
              <w:rFonts w:asciiTheme="minorHAnsi" w:hAnsiTheme="minorHAnsi" w:cstheme="minorBidi"/>
              <w:noProof/>
              <w:sz w:val="20"/>
              <w:lang w:val="en-US" w:eastAsia="en-US"/>
            </w:rPr>
          </w:pPr>
          <w:hyperlink w:anchor="_Toc531133486" w:history="1">
            <w:r w:rsidR="00CD6090" w:rsidRPr="00CD6090">
              <w:rPr>
                <w:rStyle w:val="Hyperlink"/>
                <w:rFonts w:cstheme="minorHAnsi"/>
                <w:noProof/>
                <w:sz w:val="20"/>
              </w:rPr>
              <w:t>2.8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Scale policy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_Toc531133486 \h </w:instrText>
            </w:r>
            <w:r w:rsidR="00CD6090" w:rsidRPr="00CD6090">
              <w:rPr>
                <w:noProof/>
                <w:webHidden/>
                <w:sz w:val="20"/>
              </w:rPr>
            </w:r>
            <w:r w:rsidR="00CD6090" w:rsidRPr="00CD6090">
              <w:rPr>
                <w:noProof/>
                <w:webHidden/>
                <w:sz w:val="20"/>
              </w:rPr>
              <w:fldChar w:fldCharType="separate"/>
            </w:r>
            <w:r w:rsidR="003C470E">
              <w:rPr>
                <w:noProof/>
                <w:webHidden/>
                <w:sz w:val="20"/>
              </w:rPr>
              <w:t>34</w:t>
            </w:r>
            <w:r w:rsidR="00CD6090" w:rsidRPr="00CD6090">
              <w:rPr>
                <w:noProof/>
                <w:webHidden/>
                <w:sz w:val="20"/>
              </w:rPr>
              <w:fldChar w:fldCharType="end"/>
            </w:r>
          </w:hyperlink>
        </w:p>
        <w:p w14:paraId="57B30CAA" w14:textId="616E7E11" w:rsidR="00CD6090" w:rsidRPr="00CD6090" w:rsidRDefault="00587865">
          <w:pPr>
            <w:pStyle w:val="TOC2"/>
            <w:rPr>
              <w:rFonts w:asciiTheme="minorHAnsi" w:hAnsiTheme="minorHAnsi" w:cstheme="minorBidi"/>
              <w:noProof/>
              <w:sz w:val="20"/>
              <w:lang w:val="en-US" w:eastAsia="en-US"/>
            </w:rPr>
          </w:pPr>
          <w:hyperlink w:anchor="_Toc531133487" w:history="1">
            <w:r w:rsidR="00CD6090" w:rsidRPr="00CD6090">
              <w:rPr>
                <w:rStyle w:val="Hyperlink"/>
                <w:rFonts w:cstheme="minorHAnsi"/>
                <w:noProof/>
                <w:sz w:val="20"/>
              </w:rPr>
              <w:t>2.9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Masking</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_Toc531133487 \h </w:instrText>
            </w:r>
            <w:r w:rsidR="00CD6090" w:rsidRPr="00CD6090">
              <w:rPr>
                <w:noProof/>
                <w:webHidden/>
                <w:sz w:val="20"/>
              </w:rPr>
            </w:r>
            <w:r w:rsidR="00CD6090" w:rsidRPr="00CD6090">
              <w:rPr>
                <w:noProof/>
                <w:webHidden/>
                <w:sz w:val="20"/>
              </w:rPr>
              <w:fldChar w:fldCharType="separate"/>
            </w:r>
            <w:r w:rsidR="003C470E">
              <w:rPr>
                <w:noProof/>
                <w:webHidden/>
                <w:sz w:val="20"/>
              </w:rPr>
              <w:t>36</w:t>
            </w:r>
            <w:r w:rsidR="00CD6090" w:rsidRPr="00CD6090">
              <w:rPr>
                <w:noProof/>
                <w:webHidden/>
                <w:sz w:val="20"/>
              </w:rPr>
              <w:fldChar w:fldCharType="end"/>
            </w:r>
          </w:hyperlink>
        </w:p>
        <w:p w14:paraId="0AF9BEE3" w14:textId="2F99EE3A"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8" w:history="1">
            <w:r w:rsidR="00CD6090" w:rsidRPr="00CD6090">
              <w:rPr>
                <w:rStyle w:val="Hyperlink"/>
                <w:rFonts w:cstheme="minorHAnsi"/>
                <w:noProof/>
                <w:sz w:val="20"/>
                <w:lang w:val="en-AU"/>
              </w:rPr>
              <w:t>2.9.1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AU"/>
              </w:rPr>
              <w:t>Surface features crossing cell boundaries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_Toc531133488 \h </w:instrText>
            </w:r>
            <w:r w:rsidR="00CD6090" w:rsidRPr="00CD6090">
              <w:rPr>
                <w:noProof/>
                <w:webHidden/>
                <w:sz w:val="20"/>
              </w:rPr>
            </w:r>
            <w:r w:rsidR="00CD6090" w:rsidRPr="00CD6090">
              <w:rPr>
                <w:noProof/>
                <w:webHidden/>
                <w:sz w:val="20"/>
              </w:rPr>
              <w:fldChar w:fldCharType="separate"/>
            </w:r>
            <w:r w:rsidR="003C470E">
              <w:rPr>
                <w:noProof/>
                <w:webHidden/>
                <w:sz w:val="20"/>
              </w:rPr>
              <w:t>36</w:t>
            </w:r>
            <w:r w:rsidR="00CD6090" w:rsidRPr="00CD6090">
              <w:rPr>
                <w:noProof/>
                <w:webHidden/>
                <w:sz w:val="20"/>
              </w:rPr>
              <w:fldChar w:fldCharType="end"/>
            </w:r>
          </w:hyperlink>
        </w:p>
        <w:p w14:paraId="2A1CB7E0" w14:textId="04B7F2C7"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489" w:history="1">
            <w:r w:rsidR="00CD6090" w:rsidRPr="00CD6090">
              <w:rPr>
                <w:rStyle w:val="Hyperlink"/>
                <w:rFonts w:cstheme="minorHAnsi"/>
                <w:noProof/>
                <w:sz w:val="20"/>
              </w:rPr>
              <w:t>2.9.2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“Linear” surface features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_Toc531133489 \h </w:instrText>
            </w:r>
            <w:r w:rsidR="00CD6090" w:rsidRPr="00CD6090">
              <w:rPr>
                <w:noProof/>
                <w:webHidden/>
                <w:sz w:val="20"/>
              </w:rPr>
            </w:r>
            <w:r w:rsidR="00CD6090" w:rsidRPr="00CD6090">
              <w:rPr>
                <w:noProof/>
                <w:webHidden/>
                <w:sz w:val="20"/>
              </w:rPr>
              <w:fldChar w:fldCharType="separate"/>
            </w:r>
            <w:r w:rsidR="003C470E">
              <w:rPr>
                <w:noProof/>
                <w:webHidden/>
                <w:sz w:val="20"/>
              </w:rPr>
              <w:t>37</w:t>
            </w:r>
            <w:r w:rsidR="00CD6090" w:rsidRPr="00CD6090">
              <w:rPr>
                <w:noProof/>
                <w:webHidden/>
                <w:sz w:val="20"/>
              </w:rPr>
              <w:fldChar w:fldCharType="end"/>
            </w:r>
          </w:hyperlink>
        </w:p>
        <w:p w14:paraId="2AC6C2B3" w14:textId="35A34C59"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490" w:history="1">
            <w:r w:rsidR="00CD6090" w:rsidRPr="00CD6090">
              <w:rPr>
                <w:rStyle w:val="Hyperlink"/>
                <w:rFonts w:cstheme="minorHAnsi"/>
                <w:noProof/>
                <w:sz w:val="20"/>
              </w:rPr>
              <w:t>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Description of table format for feature and information types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_Toc531133490 \h </w:instrText>
            </w:r>
            <w:r w:rsidR="00CD6090" w:rsidRPr="00CD6090">
              <w:rPr>
                <w:noProof/>
                <w:webHidden/>
                <w:sz w:val="20"/>
              </w:rPr>
            </w:r>
            <w:r w:rsidR="00CD6090" w:rsidRPr="00CD6090">
              <w:rPr>
                <w:noProof/>
                <w:webHidden/>
                <w:sz w:val="20"/>
              </w:rPr>
              <w:fldChar w:fldCharType="separate"/>
            </w:r>
            <w:r w:rsidR="003C470E">
              <w:rPr>
                <w:noProof/>
                <w:webHidden/>
                <w:sz w:val="20"/>
              </w:rPr>
              <w:t>38</w:t>
            </w:r>
            <w:r w:rsidR="00CD6090" w:rsidRPr="00CD6090">
              <w:rPr>
                <w:noProof/>
                <w:webHidden/>
                <w:sz w:val="20"/>
              </w:rPr>
              <w:fldChar w:fldCharType="end"/>
            </w:r>
          </w:hyperlink>
        </w:p>
        <w:p w14:paraId="26281AF4" w14:textId="6FD7FA5A"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491" w:history="1">
            <w:r w:rsidR="00CD6090" w:rsidRPr="00CD6090">
              <w:rPr>
                <w:rStyle w:val="Hyperlink"/>
                <w:rFonts w:cstheme="minorHAnsi"/>
                <w:noProof/>
                <w:sz w:val="20"/>
              </w:rPr>
              <w:t>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Metadata Features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_Toc531133491 \h </w:instrText>
            </w:r>
            <w:r w:rsidR="00CD6090" w:rsidRPr="00CD6090">
              <w:rPr>
                <w:noProof/>
                <w:webHidden/>
                <w:sz w:val="20"/>
              </w:rPr>
            </w:r>
            <w:r w:rsidR="00CD6090" w:rsidRPr="00CD6090">
              <w:rPr>
                <w:noProof/>
                <w:webHidden/>
                <w:sz w:val="20"/>
              </w:rPr>
              <w:fldChar w:fldCharType="separate"/>
            </w:r>
            <w:r w:rsidR="003C470E">
              <w:rPr>
                <w:noProof/>
                <w:webHidden/>
                <w:sz w:val="20"/>
              </w:rPr>
              <w:t>41</w:t>
            </w:r>
            <w:r w:rsidR="00CD6090" w:rsidRPr="00CD6090">
              <w:rPr>
                <w:noProof/>
                <w:webHidden/>
                <w:sz w:val="20"/>
              </w:rPr>
              <w:fldChar w:fldCharType="end"/>
            </w:r>
          </w:hyperlink>
        </w:p>
        <w:p w14:paraId="6B9ED8E1" w14:textId="38A32719" w:rsidR="00CD6090" w:rsidRPr="00CD6090" w:rsidRDefault="00587865">
          <w:pPr>
            <w:pStyle w:val="TOC2"/>
            <w:rPr>
              <w:rFonts w:asciiTheme="minorHAnsi" w:hAnsiTheme="minorHAnsi" w:cstheme="minorBidi"/>
              <w:noProof/>
              <w:sz w:val="20"/>
              <w:lang w:val="en-US" w:eastAsia="en-US"/>
            </w:rPr>
          </w:pPr>
          <w:hyperlink w:anchor="_Toc531133492" w:history="1">
            <w:r w:rsidR="00CD6090" w:rsidRPr="00CD6090">
              <w:rPr>
                <w:rStyle w:val="Hyperlink"/>
                <w:rFonts w:cstheme="minorHAnsi"/>
                <w:noProof/>
                <w:sz w:val="20"/>
              </w:rPr>
              <w:t>4.1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Introduction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_Toc531133492 \h </w:instrText>
            </w:r>
            <w:r w:rsidR="00CD6090" w:rsidRPr="00CD6090">
              <w:rPr>
                <w:noProof/>
                <w:webHidden/>
                <w:sz w:val="20"/>
              </w:rPr>
            </w:r>
            <w:r w:rsidR="00CD6090" w:rsidRPr="00CD6090">
              <w:rPr>
                <w:noProof/>
                <w:webHidden/>
                <w:sz w:val="20"/>
              </w:rPr>
              <w:fldChar w:fldCharType="separate"/>
            </w:r>
            <w:r w:rsidR="003C470E">
              <w:rPr>
                <w:noProof/>
                <w:webHidden/>
                <w:sz w:val="20"/>
              </w:rPr>
              <w:t>41</w:t>
            </w:r>
            <w:r w:rsidR="00CD6090" w:rsidRPr="00CD6090">
              <w:rPr>
                <w:noProof/>
                <w:webHidden/>
                <w:sz w:val="20"/>
              </w:rPr>
              <w:fldChar w:fldCharType="end"/>
            </w:r>
          </w:hyperlink>
        </w:p>
        <w:p w14:paraId="47F33290" w14:textId="0B068851" w:rsidR="00CD6090" w:rsidRPr="00CD6090" w:rsidRDefault="00587865">
          <w:pPr>
            <w:pStyle w:val="TOC2"/>
            <w:rPr>
              <w:rFonts w:asciiTheme="minorHAnsi" w:hAnsiTheme="minorHAnsi" w:cstheme="minorBidi"/>
              <w:noProof/>
              <w:sz w:val="20"/>
              <w:lang w:val="en-US" w:eastAsia="en-US"/>
            </w:rPr>
          </w:pPr>
          <w:hyperlink w:anchor="_Toc531133493" w:history="1">
            <w:r w:rsidR="00CD6090" w:rsidRPr="00CD6090">
              <w:rPr>
                <w:rStyle w:val="Hyperlink"/>
                <w:rFonts w:cstheme="minorHAnsi"/>
                <w:noProof/>
                <w:sz w:val="20"/>
              </w:rPr>
              <w:t>4.2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Mandatory meta features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_Toc531133493 \h </w:instrText>
            </w:r>
            <w:r w:rsidR="00CD6090" w:rsidRPr="00CD6090">
              <w:rPr>
                <w:noProof/>
                <w:webHidden/>
                <w:sz w:val="20"/>
              </w:rPr>
            </w:r>
            <w:r w:rsidR="00CD6090" w:rsidRPr="00CD6090">
              <w:rPr>
                <w:noProof/>
                <w:webHidden/>
                <w:sz w:val="20"/>
              </w:rPr>
              <w:fldChar w:fldCharType="separate"/>
            </w:r>
            <w:r w:rsidR="003C470E">
              <w:rPr>
                <w:noProof/>
                <w:webHidden/>
                <w:sz w:val="20"/>
              </w:rPr>
              <w:t>41</w:t>
            </w:r>
            <w:r w:rsidR="00CD6090" w:rsidRPr="00CD6090">
              <w:rPr>
                <w:noProof/>
                <w:webHidden/>
                <w:sz w:val="20"/>
              </w:rPr>
              <w:fldChar w:fldCharType="end"/>
            </w:r>
          </w:hyperlink>
        </w:p>
        <w:p w14:paraId="57E79DD8" w14:textId="140C15FC" w:rsidR="00CD6090" w:rsidRPr="00CD6090" w:rsidRDefault="00587865">
          <w:pPr>
            <w:pStyle w:val="TOC2"/>
            <w:rPr>
              <w:rFonts w:asciiTheme="minorHAnsi" w:hAnsiTheme="minorHAnsi" w:cstheme="minorBidi"/>
              <w:noProof/>
              <w:sz w:val="20"/>
              <w:lang w:val="en-US" w:eastAsia="en-US"/>
            </w:rPr>
          </w:pPr>
          <w:hyperlink w:anchor="_Toc531133494" w:history="1">
            <w:r w:rsidR="00CD6090" w:rsidRPr="00CD6090">
              <w:rPr>
                <w:rStyle w:val="Hyperlink"/>
                <w:rFonts w:cstheme="minorHAnsi"/>
                <w:noProof/>
                <w:sz w:val="20"/>
              </w:rPr>
              <w:t>4.3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 coverage meta feature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_Toc531133494 \h </w:instrText>
            </w:r>
            <w:r w:rsidR="00CD6090" w:rsidRPr="00CD6090">
              <w:rPr>
                <w:noProof/>
                <w:webHidden/>
                <w:sz w:val="20"/>
              </w:rPr>
            </w:r>
            <w:r w:rsidR="00CD6090" w:rsidRPr="00CD6090">
              <w:rPr>
                <w:noProof/>
                <w:webHidden/>
                <w:sz w:val="20"/>
              </w:rPr>
              <w:fldChar w:fldCharType="separate"/>
            </w:r>
            <w:r w:rsidR="003C470E">
              <w:rPr>
                <w:noProof/>
                <w:webHidden/>
                <w:sz w:val="20"/>
              </w:rPr>
              <w:t>41</w:t>
            </w:r>
            <w:r w:rsidR="00CD6090" w:rsidRPr="00CD6090">
              <w:rPr>
                <w:noProof/>
                <w:webHidden/>
                <w:sz w:val="20"/>
              </w:rPr>
              <w:fldChar w:fldCharType="end"/>
            </w:r>
          </w:hyperlink>
        </w:p>
        <w:p w14:paraId="6B9F5802" w14:textId="1476C03A" w:rsidR="00CD6090" w:rsidRPr="00CD6090" w:rsidRDefault="00587865">
          <w:pPr>
            <w:pStyle w:val="TOC2"/>
            <w:rPr>
              <w:rFonts w:asciiTheme="minorHAnsi" w:hAnsiTheme="minorHAnsi" w:cstheme="minorBidi"/>
              <w:noProof/>
              <w:sz w:val="20"/>
              <w:lang w:val="en-US" w:eastAsia="en-US"/>
            </w:rPr>
          </w:pPr>
          <w:hyperlink w:anchor="_Toc531133495" w:history="1">
            <w:r w:rsidR="00CD6090" w:rsidRPr="00CD6090">
              <w:rPr>
                <w:rStyle w:val="Hyperlink"/>
                <w:rFonts w:cstheme="minorHAnsi"/>
                <w:noProof/>
                <w:sz w:val="20"/>
              </w:rPr>
              <w:t>4.4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Data Quality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_Toc531133495 \h </w:instrText>
            </w:r>
            <w:r w:rsidR="00CD6090" w:rsidRPr="00CD6090">
              <w:rPr>
                <w:noProof/>
                <w:webHidden/>
                <w:sz w:val="20"/>
              </w:rPr>
            </w:r>
            <w:r w:rsidR="00CD6090" w:rsidRPr="00CD6090">
              <w:rPr>
                <w:noProof/>
                <w:webHidden/>
                <w:sz w:val="20"/>
              </w:rPr>
              <w:fldChar w:fldCharType="separate"/>
            </w:r>
            <w:r w:rsidR="003C470E">
              <w:rPr>
                <w:noProof/>
                <w:webHidden/>
                <w:sz w:val="20"/>
              </w:rPr>
              <w:t>42</w:t>
            </w:r>
            <w:r w:rsidR="00CD6090" w:rsidRPr="00CD6090">
              <w:rPr>
                <w:noProof/>
                <w:webHidden/>
                <w:sz w:val="20"/>
              </w:rPr>
              <w:fldChar w:fldCharType="end"/>
            </w:r>
          </w:hyperlink>
        </w:p>
        <w:p w14:paraId="5B003E2F" w14:textId="059CB0E2" w:rsidR="00CD6090" w:rsidRPr="00CD6090" w:rsidRDefault="00587865">
          <w:pPr>
            <w:pStyle w:val="TOC2"/>
            <w:rPr>
              <w:rFonts w:asciiTheme="minorHAnsi" w:hAnsiTheme="minorHAnsi" w:cstheme="minorBidi"/>
              <w:noProof/>
              <w:sz w:val="20"/>
              <w:lang w:val="en-US" w:eastAsia="en-US"/>
            </w:rPr>
          </w:pPr>
          <w:hyperlink w:anchor="_Toc531133496" w:history="1">
            <w:r w:rsidR="00CD6090" w:rsidRPr="00CD6090">
              <w:rPr>
                <w:rStyle w:val="Hyperlink"/>
                <w:rFonts w:cstheme="minorHAnsi"/>
                <w:noProof/>
                <w:sz w:val="20"/>
              </w:rPr>
              <w:t>4.5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Quality of Temporal Variation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_Toc531133496 \h </w:instrText>
            </w:r>
            <w:r w:rsidR="00CD6090" w:rsidRPr="00CD6090">
              <w:rPr>
                <w:noProof/>
                <w:webHidden/>
                <w:sz w:val="20"/>
              </w:rPr>
            </w:r>
            <w:r w:rsidR="00CD6090" w:rsidRPr="00CD6090">
              <w:rPr>
                <w:noProof/>
                <w:webHidden/>
                <w:sz w:val="20"/>
              </w:rPr>
              <w:fldChar w:fldCharType="separate"/>
            </w:r>
            <w:r w:rsidR="003C470E">
              <w:rPr>
                <w:noProof/>
                <w:webHidden/>
                <w:sz w:val="20"/>
              </w:rPr>
              <w:t>43</w:t>
            </w:r>
            <w:r w:rsidR="00CD6090" w:rsidRPr="00CD6090">
              <w:rPr>
                <w:noProof/>
                <w:webHidden/>
                <w:sz w:val="20"/>
              </w:rPr>
              <w:fldChar w:fldCharType="end"/>
            </w:r>
          </w:hyperlink>
        </w:p>
        <w:p w14:paraId="335E7BD9" w14:textId="184C176B" w:rsidR="00CD6090" w:rsidRPr="00CD6090" w:rsidRDefault="00587865">
          <w:pPr>
            <w:pStyle w:val="TOC2"/>
            <w:rPr>
              <w:rFonts w:asciiTheme="minorHAnsi" w:hAnsiTheme="minorHAnsi" w:cstheme="minorBidi"/>
              <w:noProof/>
              <w:sz w:val="20"/>
              <w:lang w:val="en-US" w:eastAsia="en-US"/>
            </w:rPr>
          </w:pPr>
          <w:hyperlink w:anchor="_Toc531133497" w:history="1">
            <w:r w:rsidR="00CD6090" w:rsidRPr="00CD6090">
              <w:rPr>
                <w:rStyle w:val="Hyperlink"/>
                <w:rFonts w:cstheme="minorHAnsi"/>
                <w:noProof/>
                <w:sz w:val="20"/>
              </w:rPr>
              <w:t>4.6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Quality of non-bathymetric data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_Toc531133497 \h </w:instrText>
            </w:r>
            <w:r w:rsidR="00CD6090" w:rsidRPr="00CD6090">
              <w:rPr>
                <w:noProof/>
                <w:webHidden/>
                <w:sz w:val="20"/>
              </w:rPr>
            </w:r>
            <w:r w:rsidR="00CD6090" w:rsidRPr="00CD6090">
              <w:rPr>
                <w:noProof/>
                <w:webHidden/>
                <w:sz w:val="20"/>
              </w:rPr>
              <w:fldChar w:fldCharType="separate"/>
            </w:r>
            <w:r w:rsidR="003C470E">
              <w:rPr>
                <w:noProof/>
                <w:webHidden/>
                <w:sz w:val="20"/>
              </w:rPr>
              <w:t>44</w:t>
            </w:r>
            <w:r w:rsidR="00CD6090" w:rsidRPr="00CD6090">
              <w:rPr>
                <w:noProof/>
                <w:webHidden/>
                <w:sz w:val="20"/>
              </w:rPr>
              <w:fldChar w:fldCharType="end"/>
            </w:r>
          </w:hyperlink>
        </w:p>
        <w:p w14:paraId="4AC20774" w14:textId="0B8AB870"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498" w:history="1">
            <w:r w:rsidR="00CD6090" w:rsidRPr="00CD6090">
              <w:rPr>
                <w:rStyle w:val="Hyperlink"/>
                <w:rFonts w:cstheme="minorHAnsi"/>
                <w:noProof/>
                <w:sz w:val="20"/>
              </w:rPr>
              <w:t>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Geo Features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_Toc531133498 \h </w:instrText>
            </w:r>
            <w:r w:rsidR="00CD6090" w:rsidRPr="00CD6090">
              <w:rPr>
                <w:noProof/>
                <w:webHidden/>
                <w:sz w:val="20"/>
              </w:rPr>
            </w:r>
            <w:r w:rsidR="00CD6090" w:rsidRPr="00CD6090">
              <w:rPr>
                <w:noProof/>
                <w:webHidden/>
                <w:sz w:val="20"/>
              </w:rPr>
              <w:fldChar w:fldCharType="separate"/>
            </w:r>
            <w:r w:rsidR="003C470E">
              <w:rPr>
                <w:noProof/>
                <w:webHidden/>
                <w:sz w:val="20"/>
              </w:rPr>
              <w:t>45</w:t>
            </w:r>
            <w:r w:rsidR="00CD6090" w:rsidRPr="00CD6090">
              <w:rPr>
                <w:noProof/>
                <w:webHidden/>
                <w:sz w:val="20"/>
              </w:rPr>
              <w:fldChar w:fldCharType="end"/>
            </w:r>
          </w:hyperlink>
        </w:p>
        <w:p w14:paraId="10A4BBE5" w14:textId="13599F2C" w:rsidR="00CD6090" w:rsidRPr="00CD6090" w:rsidRDefault="00587865">
          <w:pPr>
            <w:pStyle w:val="TOC2"/>
            <w:rPr>
              <w:rFonts w:asciiTheme="minorHAnsi" w:hAnsiTheme="minorHAnsi" w:cstheme="minorBidi"/>
              <w:noProof/>
              <w:sz w:val="20"/>
              <w:lang w:val="en-US" w:eastAsia="en-US"/>
            </w:rPr>
          </w:pPr>
          <w:hyperlink w:anchor="_Toc531133499" w:history="1">
            <w:r w:rsidR="00CD6090" w:rsidRPr="00CD6090">
              <w:rPr>
                <w:rStyle w:val="Hyperlink"/>
                <w:rFonts w:cstheme="minorHAnsi"/>
                <w:noProof/>
                <w:sz w:val="20"/>
              </w:rPr>
              <w:t>5.1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FeatureType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_Toc531133499 \h </w:instrText>
            </w:r>
            <w:r w:rsidR="00CD6090" w:rsidRPr="00CD6090">
              <w:rPr>
                <w:noProof/>
                <w:webHidden/>
                <w:sz w:val="20"/>
              </w:rPr>
            </w:r>
            <w:r w:rsidR="00CD6090" w:rsidRPr="00CD6090">
              <w:rPr>
                <w:noProof/>
                <w:webHidden/>
                <w:sz w:val="20"/>
              </w:rPr>
              <w:fldChar w:fldCharType="separate"/>
            </w:r>
            <w:r w:rsidR="003C470E">
              <w:rPr>
                <w:noProof/>
                <w:webHidden/>
                <w:sz w:val="20"/>
              </w:rPr>
              <w:t>45</w:t>
            </w:r>
            <w:r w:rsidR="00CD6090" w:rsidRPr="00CD6090">
              <w:rPr>
                <w:noProof/>
                <w:webHidden/>
                <w:sz w:val="20"/>
              </w:rPr>
              <w:fldChar w:fldCharType="end"/>
            </w:r>
          </w:hyperlink>
        </w:p>
        <w:p w14:paraId="1AC8F000" w14:textId="69C5091B" w:rsidR="00CD6090" w:rsidRPr="00CD6090" w:rsidRDefault="00587865">
          <w:pPr>
            <w:pStyle w:val="TOC2"/>
            <w:rPr>
              <w:rFonts w:asciiTheme="minorHAnsi" w:hAnsiTheme="minorHAnsi" w:cstheme="minorBidi"/>
              <w:noProof/>
              <w:sz w:val="20"/>
              <w:lang w:val="en-US" w:eastAsia="en-US"/>
            </w:rPr>
          </w:pPr>
          <w:hyperlink w:anchor="_Toc531133500" w:history="1">
            <w:r w:rsidR="00CD6090" w:rsidRPr="00CD6090">
              <w:rPr>
                <w:rStyle w:val="Hyperlink"/>
                <w:rFonts w:cstheme="minorHAnsi"/>
                <w:noProof/>
                <w:sz w:val="20"/>
              </w:rPr>
              <w:t>5.2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Organisation Contact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_Toc531133500 \h </w:instrText>
            </w:r>
            <w:r w:rsidR="00CD6090" w:rsidRPr="00CD6090">
              <w:rPr>
                <w:noProof/>
                <w:webHidden/>
                <w:sz w:val="20"/>
              </w:rPr>
            </w:r>
            <w:r w:rsidR="00CD6090" w:rsidRPr="00CD6090">
              <w:rPr>
                <w:noProof/>
                <w:webHidden/>
                <w:sz w:val="20"/>
              </w:rPr>
              <w:fldChar w:fldCharType="separate"/>
            </w:r>
            <w:r w:rsidR="003C470E">
              <w:rPr>
                <w:noProof/>
                <w:webHidden/>
                <w:sz w:val="20"/>
              </w:rPr>
              <w:t>47</w:t>
            </w:r>
            <w:r w:rsidR="00CD6090" w:rsidRPr="00CD6090">
              <w:rPr>
                <w:noProof/>
                <w:webHidden/>
                <w:sz w:val="20"/>
              </w:rPr>
              <w:fldChar w:fldCharType="end"/>
            </w:r>
          </w:hyperlink>
        </w:p>
        <w:p w14:paraId="29ABDF22" w14:textId="12539398" w:rsidR="00CD6090" w:rsidRPr="00CD6090" w:rsidRDefault="00587865">
          <w:pPr>
            <w:pStyle w:val="TOC2"/>
            <w:rPr>
              <w:rFonts w:asciiTheme="minorHAnsi" w:hAnsiTheme="minorHAnsi" w:cstheme="minorBidi"/>
              <w:noProof/>
              <w:sz w:val="20"/>
              <w:lang w:val="en-US" w:eastAsia="en-US"/>
            </w:rPr>
          </w:pPr>
          <w:hyperlink w:anchor="_Toc531133501" w:history="1">
            <w:r w:rsidR="00CD6090" w:rsidRPr="00CD6090">
              <w:rPr>
                <w:rStyle w:val="Hyperlink"/>
                <w:rFonts w:cstheme="minorHAnsi"/>
                <w:noProof/>
                <w:sz w:val="20"/>
              </w:rPr>
              <w:t>5.3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Supervised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_Toc531133501 \h </w:instrText>
            </w:r>
            <w:r w:rsidR="00CD6090" w:rsidRPr="00CD6090">
              <w:rPr>
                <w:noProof/>
                <w:webHidden/>
                <w:sz w:val="20"/>
              </w:rPr>
            </w:r>
            <w:r w:rsidR="00CD6090" w:rsidRPr="00CD6090">
              <w:rPr>
                <w:noProof/>
                <w:webHidden/>
                <w:sz w:val="20"/>
              </w:rPr>
              <w:fldChar w:fldCharType="separate"/>
            </w:r>
            <w:r w:rsidR="003C470E">
              <w:rPr>
                <w:noProof/>
                <w:webHidden/>
                <w:sz w:val="20"/>
              </w:rPr>
              <w:t>48</w:t>
            </w:r>
            <w:r w:rsidR="00CD6090" w:rsidRPr="00CD6090">
              <w:rPr>
                <w:noProof/>
                <w:webHidden/>
                <w:sz w:val="20"/>
              </w:rPr>
              <w:fldChar w:fldCharType="end"/>
            </w:r>
          </w:hyperlink>
        </w:p>
        <w:p w14:paraId="419BD87E" w14:textId="348C1461" w:rsidR="00CD6090" w:rsidRPr="00CD6090" w:rsidRDefault="00587865">
          <w:pPr>
            <w:pStyle w:val="TOC2"/>
            <w:rPr>
              <w:rFonts w:asciiTheme="minorHAnsi" w:hAnsiTheme="minorHAnsi" w:cstheme="minorBidi"/>
              <w:noProof/>
              <w:sz w:val="20"/>
              <w:lang w:val="en-US" w:eastAsia="en-US"/>
            </w:rPr>
          </w:pPr>
          <w:hyperlink w:anchor="_Toc531133502" w:history="1">
            <w:r w:rsidR="00CD6090" w:rsidRPr="00CD6090">
              <w:rPr>
                <w:rStyle w:val="Hyperlink"/>
                <w:rFonts w:cstheme="minorHAnsi"/>
                <w:noProof/>
                <w:sz w:val="20"/>
              </w:rPr>
              <w:t>5.4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Reportable Service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_Toc531133502 \h </w:instrText>
            </w:r>
            <w:r w:rsidR="00CD6090" w:rsidRPr="00CD6090">
              <w:rPr>
                <w:noProof/>
                <w:webHidden/>
                <w:sz w:val="20"/>
              </w:rPr>
            </w:r>
            <w:r w:rsidR="00CD6090" w:rsidRPr="00CD6090">
              <w:rPr>
                <w:noProof/>
                <w:webHidden/>
                <w:sz w:val="20"/>
              </w:rPr>
              <w:fldChar w:fldCharType="separate"/>
            </w:r>
            <w:r w:rsidR="003C470E">
              <w:rPr>
                <w:noProof/>
                <w:webHidden/>
                <w:sz w:val="20"/>
              </w:rPr>
              <w:t>49</w:t>
            </w:r>
            <w:r w:rsidR="00CD6090" w:rsidRPr="00CD6090">
              <w:rPr>
                <w:noProof/>
                <w:webHidden/>
                <w:sz w:val="20"/>
              </w:rPr>
              <w:fldChar w:fldCharType="end"/>
            </w:r>
          </w:hyperlink>
        </w:p>
        <w:p w14:paraId="12CD3C02" w14:textId="0136202C" w:rsidR="00CD6090" w:rsidRPr="00CD6090" w:rsidRDefault="00587865">
          <w:pPr>
            <w:pStyle w:val="TOC2"/>
            <w:rPr>
              <w:rFonts w:asciiTheme="minorHAnsi" w:hAnsiTheme="minorHAnsi" w:cstheme="minorBidi"/>
              <w:noProof/>
              <w:sz w:val="20"/>
              <w:lang w:val="en-US" w:eastAsia="en-US"/>
            </w:rPr>
          </w:pPr>
          <w:hyperlink w:anchor="_Toc531133503" w:history="1">
            <w:r w:rsidR="00CD6090" w:rsidRPr="00CD6090">
              <w:rPr>
                <w:rStyle w:val="Hyperlink"/>
                <w:rFonts w:cstheme="minorHAnsi"/>
                <w:noProof/>
                <w:sz w:val="20"/>
              </w:rPr>
              <w:t>5.5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lang w:val="en-CA"/>
              </w:rPr>
              <w:t>Caution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_Toc531133503 \h </w:instrText>
            </w:r>
            <w:r w:rsidR="00CD6090" w:rsidRPr="00CD6090">
              <w:rPr>
                <w:noProof/>
                <w:webHidden/>
                <w:sz w:val="20"/>
              </w:rPr>
            </w:r>
            <w:r w:rsidR="00CD6090" w:rsidRPr="00CD6090">
              <w:rPr>
                <w:noProof/>
                <w:webHidden/>
                <w:sz w:val="20"/>
              </w:rPr>
              <w:fldChar w:fldCharType="separate"/>
            </w:r>
            <w:r w:rsidR="003C470E">
              <w:rPr>
                <w:noProof/>
                <w:webHidden/>
                <w:sz w:val="20"/>
              </w:rPr>
              <w:t>50</w:t>
            </w:r>
            <w:r w:rsidR="00CD6090" w:rsidRPr="00CD6090">
              <w:rPr>
                <w:noProof/>
                <w:webHidden/>
                <w:sz w:val="20"/>
              </w:rPr>
              <w:fldChar w:fldCharType="end"/>
            </w:r>
          </w:hyperlink>
        </w:p>
        <w:p w14:paraId="6683D138" w14:textId="733863F3" w:rsidR="00CD6090" w:rsidRPr="00CD6090" w:rsidRDefault="00587865">
          <w:pPr>
            <w:pStyle w:val="TOC2"/>
            <w:rPr>
              <w:rFonts w:asciiTheme="minorHAnsi" w:hAnsiTheme="minorHAnsi" w:cstheme="minorBidi"/>
              <w:noProof/>
              <w:sz w:val="20"/>
              <w:lang w:val="en-US" w:eastAsia="en-US"/>
            </w:rPr>
          </w:pPr>
          <w:hyperlink w:anchor="_Toc531133504" w:history="1">
            <w:r w:rsidR="00CD6090" w:rsidRPr="00CD6090">
              <w:rPr>
                <w:rStyle w:val="Hyperlink"/>
                <w:rFonts w:cstheme="minorHAnsi"/>
                <w:noProof/>
                <w:sz w:val="20"/>
              </w:rPr>
              <w:t>5.6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Radio Calling-In Point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_Toc531133504 \h </w:instrText>
            </w:r>
            <w:r w:rsidR="00CD6090" w:rsidRPr="00CD6090">
              <w:rPr>
                <w:noProof/>
                <w:webHidden/>
                <w:sz w:val="20"/>
              </w:rPr>
            </w:r>
            <w:r w:rsidR="00CD6090" w:rsidRPr="00CD6090">
              <w:rPr>
                <w:noProof/>
                <w:webHidden/>
                <w:sz w:val="20"/>
              </w:rPr>
              <w:fldChar w:fldCharType="separate"/>
            </w:r>
            <w:r w:rsidR="003C470E">
              <w:rPr>
                <w:noProof/>
                <w:webHidden/>
                <w:sz w:val="20"/>
              </w:rPr>
              <w:t>52</w:t>
            </w:r>
            <w:r w:rsidR="00CD6090" w:rsidRPr="00CD6090">
              <w:rPr>
                <w:noProof/>
                <w:webHidden/>
                <w:sz w:val="20"/>
              </w:rPr>
              <w:fldChar w:fldCharType="end"/>
            </w:r>
          </w:hyperlink>
        </w:p>
        <w:p w14:paraId="69FE4FE5" w14:textId="5F1F6B6C" w:rsidR="00CD6090" w:rsidRPr="00CD6090" w:rsidRDefault="00587865">
          <w:pPr>
            <w:pStyle w:val="TOC2"/>
            <w:rPr>
              <w:rFonts w:asciiTheme="minorHAnsi" w:hAnsiTheme="minorHAnsi" w:cstheme="minorBidi"/>
              <w:noProof/>
              <w:sz w:val="20"/>
              <w:lang w:val="en-US" w:eastAsia="en-US"/>
            </w:rPr>
          </w:pPr>
          <w:hyperlink w:anchor="_Toc531133505" w:history="1">
            <w:r w:rsidR="00CD6090" w:rsidRPr="00CD6090">
              <w:rPr>
                <w:rStyle w:val="Hyperlink"/>
                <w:rFonts w:cstheme="minorHAnsi"/>
                <w:noProof/>
                <w:sz w:val="20"/>
              </w:rPr>
              <w:t>5.7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Warning signal stations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_Toc531133505 \h </w:instrText>
            </w:r>
            <w:r w:rsidR="00CD6090" w:rsidRPr="00CD6090">
              <w:rPr>
                <w:noProof/>
                <w:webHidden/>
                <w:sz w:val="20"/>
              </w:rPr>
            </w:r>
            <w:r w:rsidR="00CD6090" w:rsidRPr="00CD6090">
              <w:rPr>
                <w:noProof/>
                <w:webHidden/>
                <w:sz w:val="20"/>
              </w:rPr>
              <w:fldChar w:fldCharType="separate"/>
            </w:r>
            <w:r w:rsidR="003C470E">
              <w:rPr>
                <w:noProof/>
                <w:webHidden/>
                <w:sz w:val="20"/>
              </w:rPr>
              <w:t>54</w:t>
            </w:r>
            <w:r w:rsidR="00CD6090" w:rsidRPr="00CD6090">
              <w:rPr>
                <w:noProof/>
                <w:webHidden/>
                <w:sz w:val="20"/>
              </w:rPr>
              <w:fldChar w:fldCharType="end"/>
            </w:r>
          </w:hyperlink>
        </w:p>
        <w:p w14:paraId="5C4BFC60" w14:textId="3186D8AE" w:rsidR="00CD6090" w:rsidRPr="00CD6090" w:rsidRDefault="00587865">
          <w:pPr>
            <w:pStyle w:val="TOC2"/>
            <w:rPr>
              <w:rFonts w:asciiTheme="minorHAnsi" w:hAnsiTheme="minorHAnsi" w:cstheme="minorBidi"/>
              <w:noProof/>
              <w:sz w:val="20"/>
              <w:lang w:val="en-US" w:eastAsia="en-US"/>
            </w:rPr>
          </w:pPr>
          <w:hyperlink w:anchor="_Toc531133506" w:history="1">
            <w:r w:rsidR="00CD6090" w:rsidRPr="00CD6090">
              <w:rPr>
                <w:rStyle w:val="Hyperlink"/>
                <w:rFonts w:cstheme="minorHAnsi"/>
                <w:noProof/>
                <w:sz w:val="20"/>
              </w:rPr>
              <w:t>5.8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Signal Station Traffic</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_Toc531133506 \h </w:instrText>
            </w:r>
            <w:r w:rsidR="00CD6090" w:rsidRPr="00CD6090">
              <w:rPr>
                <w:noProof/>
                <w:webHidden/>
                <w:sz w:val="20"/>
              </w:rPr>
            </w:r>
            <w:r w:rsidR="00CD6090" w:rsidRPr="00CD6090">
              <w:rPr>
                <w:noProof/>
                <w:webHidden/>
                <w:sz w:val="20"/>
              </w:rPr>
              <w:fldChar w:fldCharType="separate"/>
            </w:r>
            <w:r w:rsidR="003C470E">
              <w:rPr>
                <w:noProof/>
                <w:webHidden/>
                <w:sz w:val="20"/>
              </w:rPr>
              <w:t>56</w:t>
            </w:r>
            <w:r w:rsidR="00CD6090" w:rsidRPr="00CD6090">
              <w:rPr>
                <w:noProof/>
                <w:webHidden/>
                <w:sz w:val="20"/>
              </w:rPr>
              <w:fldChar w:fldCharType="end"/>
            </w:r>
          </w:hyperlink>
        </w:p>
        <w:p w14:paraId="6A1DD633" w14:textId="5ABAB74B" w:rsidR="00CD6090" w:rsidRPr="00CD6090" w:rsidRDefault="00587865">
          <w:pPr>
            <w:pStyle w:val="TOC2"/>
            <w:rPr>
              <w:rFonts w:asciiTheme="minorHAnsi" w:hAnsiTheme="minorHAnsi" w:cstheme="minorBidi"/>
              <w:noProof/>
              <w:sz w:val="20"/>
              <w:lang w:val="en-US" w:eastAsia="en-US"/>
            </w:rPr>
          </w:pPr>
          <w:hyperlink w:anchor="_Toc531133507" w:history="1">
            <w:r w:rsidR="00CD6090" w:rsidRPr="00CD6090">
              <w:rPr>
                <w:rStyle w:val="Hyperlink"/>
                <w:rFonts w:cstheme="minorHAnsi"/>
                <w:noProof/>
                <w:sz w:val="20"/>
              </w:rPr>
              <w:t>5.9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Radar Range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_Toc531133507 \h </w:instrText>
            </w:r>
            <w:r w:rsidR="00CD6090" w:rsidRPr="00CD6090">
              <w:rPr>
                <w:noProof/>
                <w:webHidden/>
                <w:sz w:val="20"/>
              </w:rPr>
            </w:r>
            <w:r w:rsidR="00CD6090" w:rsidRPr="00CD6090">
              <w:rPr>
                <w:noProof/>
                <w:webHidden/>
                <w:sz w:val="20"/>
              </w:rPr>
              <w:fldChar w:fldCharType="separate"/>
            </w:r>
            <w:r w:rsidR="003C470E">
              <w:rPr>
                <w:noProof/>
                <w:webHidden/>
                <w:sz w:val="20"/>
              </w:rPr>
              <w:t>58</w:t>
            </w:r>
            <w:r w:rsidR="00CD6090" w:rsidRPr="00CD6090">
              <w:rPr>
                <w:noProof/>
                <w:webHidden/>
                <w:sz w:val="20"/>
              </w:rPr>
              <w:fldChar w:fldCharType="end"/>
            </w:r>
          </w:hyperlink>
        </w:p>
        <w:p w14:paraId="15AF4EE0" w14:textId="5C0E1433" w:rsidR="00CD6090" w:rsidRPr="00CD6090" w:rsidRDefault="00587865">
          <w:pPr>
            <w:pStyle w:val="TOC2"/>
            <w:rPr>
              <w:rFonts w:asciiTheme="minorHAnsi" w:hAnsiTheme="minorHAnsi" w:cstheme="minorBidi"/>
              <w:noProof/>
              <w:sz w:val="20"/>
              <w:lang w:val="en-US" w:eastAsia="en-US"/>
            </w:rPr>
          </w:pPr>
          <w:hyperlink w:anchor="_Toc531133508" w:history="1">
            <w:r w:rsidR="00CD6090" w:rsidRPr="00CD6090">
              <w:rPr>
                <w:rStyle w:val="Hyperlink"/>
                <w:rFonts w:cstheme="minorHAnsi"/>
                <w:noProof/>
                <w:sz w:val="20"/>
              </w:rPr>
              <w:t>5.10</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Concentration of Shipping Hazard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_Toc531133508 \h </w:instrText>
            </w:r>
            <w:r w:rsidR="00CD6090" w:rsidRPr="00CD6090">
              <w:rPr>
                <w:noProof/>
                <w:webHidden/>
                <w:sz w:val="20"/>
              </w:rPr>
            </w:r>
            <w:r w:rsidR="00CD6090" w:rsidRPr="00CD6090">
              <w:rPr>
                <w:noProof/>
                <w:webHidden/>
                <w:sz w:val="20"/>
              </w:rPr>
              <w:fldChar w:fldCharType="separate"/>
            </w:r>
            <w:r w:rsidR="003C470E">
              <w:rPr>
                <w:noProof/>
                <w:webHidden/>
                <w:sz w:val="20"/>
              </w:rPr>
              <w:t>59</w:t>
            </w:r>
            <w:r w:rsidR="00CD6090" w:rsidRPr="00CD6090">
              <w:rPr>
                <w:noProof/>
                <w:webHidden/>
                <w:sz w:val="20"/>
              </w:rPr>
              <w:fldChar w:fldCharType="end"/>
            </w:r>
          </w:hyperlink>
        </w:p>
        <w:p w14:paraId="0171B3E2" w14:textId="7DF897E1" w:rsidR="00CD6090" w:rsidRPr="00CD6090" w:rsidRDefault="00587865">
          <w:pPr>
            <w:pStyle w:val="TOC2"/>
            <w:rPr>
              <w:rFonts w:asciiTheme="minorHAnsi" w:hAnsiTheme="minorHAnsi" w:cstheme="minorBidi"/>
              <w:noProof/>
              <w:sz w:val="20"/>
              <w:lang w:val="en-US" w:eastAsia="en-US"/>
            </w:rPr>
          </w:pPr>
          <w:hyperlink w:anchor="_Toc531133509" w:history="1">
            <w:r w:rsidR="00CD6090" w:rsidRPr="00CD6090">
              <w:rPr>
                <w:rStyle w:val="Hyperlink"/>
                <w:rFonts w:cstheme="minorHAnsi"/>
                <w:noProof/>
                <w:sz w:val="20"/>
              </w:rPr>
              <w:t>5.11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Pilotage District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_Toc531133509 \h </w:instrText>
            </w:r>
            <w:r w:rsidR="00CD6090" w:rsidRPr="00CD6090">
              <w:rPr>
                <w:noProof/>
                <w:webHidden/>
                <w:sz w:val="20"/>
              </w:rPr>
            </w:r>
            <w:r w:rsidR="00CD6090" w:rsidRPr="00CD6090">
              <w:rPr>
                <w:noProof/>
                <w:webHidden/>
                <w:sz w:val="20"/>
              </w:rPr>
              <w:fldChar w:fldCharType="separate"/>
            </w:r>
            <w:r w:rsidR="003C470E">
              <w:rPr>
                <w:noProof/>
                <w:webHidden/>
                <w:sz w:val="20"/>
              </w:rPr>
              <w:t>60</w:t>
            </w:r>
            <w:r w:rsidR="00CD6090" w:rsidRPr="00CD6090">
              <w:rPr>
                <w:noProof/>
                <w:webHidden/>
                <w:sz w:val="20"/>
              </w:rPr>
              <w:fldChar w:fldCharType="end"/>
            </w:r>
          </w:hyperlink>
        </w:p>
        <w:p w14:paraId="020E83AD" w14:textId="1A9DC9FD" w:rsidR="00CD6090" w:rsidRPr="00CD6090" w:rsidRDefault="00587865">
          <w:pPr>
            <w:pStyle w:val="TOC2"/>
            <w:rPr>
              <w:rFonts w:asciiTheme="minorHAnsi" w:hAnsiTheme="minorHAnsi" w:cstheme="minorBidi"/>
              <w:noProof/>
              <w:sz w:val="20"/>
              <w:lang w:val="en-US" w:eastAsia="en-US"/>
            </w:rPr>
          </w:pPr>
          <w:hyperlink w:anchor="_Toc531133510" w:history="1">
            <w:r w:rsidR="00CD6090" w:rsidRPr="00CD6090">
              <w:rPr>
                <w:rStyle w:val="Hyperlink"/>
                <w:rFonts w:cstheme="minorHAnsi"/>
                <w:noProof/>
                <w:sz w:val="20"/>
              </w:rPr>
              <w:t>5.12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Pilot Boarding Place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_Toc531133510 \h </w:instrText>
            </w:r>
            <w:r w:rsidR="00CD6090" w:rsidRPr="00CD6090">
              <w:rPr>
                <w:noProof/>
                <w:webHidden/>
                <w:sz w:val="20"/>
              </w:rPr>
            </w:r>
            <w:r w:rsidR="00CD6090" w:rsidRPr="00CD6090">
              <w:rPr>
                <w:noProof/>
                <w:webHidden/>
                <w:sz w:val="20"/>
              </w:rPr>
              <w:fldChar w:fldCharType="separate"/>
            </w:r>
            <w:r w:rsidR="003C470E">
              <w:rPr>
                <w:noProof/>
                <w:webHidden/>
                <w:sz w:val="20"/>
              </w:rPr>
              <w:t>62</w:t>
            </w:r>
            <w:r w:rsidR="00CD6090" w:rsidRPr="00CD6090">
              <w:rPr>
                <w:noProof/>
                <w:webHidden/>
                <w:sz w:val="20"/>
              </w:rPr>
              <w:fldChar w:fldCharType="end"/>
            </w:r>
          </w:hyperlink>
        </w:p>
        <w:p w14:paraId="01DE3B86" w14:textId="7ABDFB4E" w:rsidR="00CD6090" w:rsidRPr="00CD6090" w:rsidRDefault="00587865">
          <w:pPr>
            <w:pStyle w:val="TOC2"/>
            <w:rPr>
              <w:rFonts w:asciiTheme="minorHAnsi" w:hAnsiTheme="minorHAnsi" w:cstheme="minorBidi"/>
              <w:noProof/>
              <w:sz w:val="20"/>
              <w:lang w:val="en-US" w:eastAsia="en-US"/>
            </w:rPr>
          </w:pPr>
          <w:hyperlink w:anchor="_Toc531133511" w:history="1">
            <w:r w:rsidR="00CD6090" w:rsidRPr="00CD6090">
              <w:rPr>
                <w:rStyle w:val="Hyperlink"/>
                <w:rFonts w:cstheme="minorHAnsi"/>
                <w:noProof/>
                <w:sz w:val="20"/>
              </w:rPr>
              <w:t>5.13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Pilot Service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_Toc531133511 \h </w:instrText>
            </w:r>
            <w:r w:rsidR="00CD6090" w:rsidRPr="00CD6090">
              <w:rPr>
                <w:noProof/>
                <w:webHidden/>
                <w:sz w:val="20"/>
              </w:rPr>
            </w:r>
            <w:r w:rsidR="00CD6090" w:rsidRPr="00CD6090">
              <w:rPr>
                <w:noProof/>
                <w:webHidden/>
                <w:sz w:val="20"/>
              </w:rPr>
              <w:fldChar w:fldCharType="separate"/>
            </w:r>
            <w:r w:rsidR="003C470E">
              <w:rPr>
                <w:noProof/>
                <w:webHidden/>
                <w:sz w:val="20"/>
              </w:rPr>
              <w:t>64</w:t>
            </w:r>
            <w:r w:rsidR="00CD6090" w:rsidRPr="00CD6090">
              <w:rPr>
                <w:noProof/>
                <w:webHidden/>
                <w:sz w:val="20"/>
              </w:rPr>
              <w:fldChar w:fldCharType="end"/>
            </w:r>
          </w:hyperlink>
        </w:p>
        <w:p w14:paraId="459E4115" w14:textId="607B1EE1" w:rsidR="00CD6090" w:rsidRPr="00CD6090" w:rsidRDefault="00587865">
          <w:pPr>
            <w:pStyle w:val="TOC2"/>
            <w:rPr>
              <w:rFonts w:asciiTheme="minorHAnsi" w:hAnsiTheme="minorHAnsi" w:cstheme="minorBidi"/>
              <w:noProof/>
              <w:sz w:val="20"/>
              <w:lang w:val="en-US" w:eastAsia="en-US"/>
            </w:rPr>
          </w:pPr>
          <w:hyperlink w:anchor="_Toc531133512" w:history="1">
            <w:r w:rsidR="00CD6090" w:rsidRPr="00CD6090">
              <w:rPr>
                <w:rStyle w:val="Hyperlink"/>
                <w:rFonts w:cstheme="minorHAnsi"/>
                <w:noProof/>
                <w:sz w:val="20"/>
              </w:rPr>
              <w:t>5.14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Routeing Measure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_Toc531133512 \h </w:instrText>
            </w:r>
            <w:r w:rsidR="00CD6090" w:rsidRPr="00CD6090">
              <w:rPr>
                <w:noProof/>
                <w:webHidden/>
                <w:sz w:val="20"/>
              </w:rPr>
            </w:r>
            <w:r w:rsidR="00CD6090" w:rsidRPr="00CD6090">
              <w:rPr>
                <w:noProof/>
                <w:webHidden/>
                <w:sz w:val="20"/>
              </w:rPr>
              <w:fldChar w:fldCharType="separate"/>
            </w:r>
            <w:r w:rsidR="003C470E">
              <w:rPr>
                <w:noProof/>
                <w:webHidden/>
                <w:sz w:val="20"/>
              </w:rPr>
              <w:t>65</w:t>
            </w:r>
            <w:r w:rsidR="00CD6090" w:rsidRPr="00CD6090">
              <w:rPr>
                <w:noProof/>
                <w:webHidden/>
                <w:sz w:val="20"/>
              </w:rPr>
              <w:fldChar w:fldCharType="end"/>
            </w:r>
          </w:hyperlink>
        </w:p>
        <w:p w14:paraId="63339312" w14:textId="0D24571C" w:rsidR="00CD6090" w:rsidRPr="00CD6090" w:rsidRDefault="00587865">
          <w:pPr>
            <w:pStyle w:val="TOC2"/>
            <w:rPr>
              <w:rFonts w:asciiTheme="minorHAnsi" w:hAnsiTheme="minorHAnsi" w:cstheme="minorBidi"/>
              <w:noProof/>
              <w:sz w:val="20"/>
              <w:lang w:val="en-US" w:eastAsia="en-US"/>
            </w:rPr>
          </w:pPr>
          <w:hyperlink w:anchor="_Toc531133513" w:history="1">
            <w:r w:rsidR="00CD6090" w:rsidRPr="00CD6090">
              <w:rPr>
                <w:rStyle w:val="Hyperlink"/>
                <w:rFonts w:cstheme="minorHAnsi"/>
                <w:noProof/>
                <w:sz w:val="20"/>
              </w:rPr>
              <w:t>5.15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Waterway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_Toc531133513 \h </w:instrText>
            </w:r>
            <w:r w:rsidR="00CD6090" w:rsidRPr="00CD6090">
              <w:rPr>
                <w:noProof/>
                <w:webHidden/>
                <w:sz w:val="20"/>
              </w:rPr>
            </w:r>
            <w:r w:rsidR="00CD6090" w:rsidRPr="00CD6090">
              <w:rPr>
                <w:noProof/>
                <w:webHidden/>
                <w:sz w:val="20"/>
              </w:rPr>
              <w:fldChar w:fldCharType="separate"/>
            </w:r>
            <w:r w:rsidR="003C470E">
              <w:rPr>
                <w:noProof/>
                <w:webHidden/>
                <w:sz w:val="20"/>
              </w:rPr>
              <w:t>68</w:t>
            </w:r>
            <w:r w:rsidR="00CD6090" w:rsidRPr="00CD6090">
              <w:rPr>
                <w:noProof/>
                <w:webHidden/>
                <w:sz w:val="20"/>
              </w:rPr>
              <w:fldChar w:fldCharType="end"/>
            </w:r>
          </w:hyperlink>
        </w:p>
        <w:p w14:paraId="4C9E1578" w14:textId="302DC017" w:rsidR="00CD6090" w:rsidRPr="00CD6090" w:rsidRDefault="00587865">
          <w:pPr>
            <w:pStyle w:val="TOC2"/>
            <w:rPr>
              <w:rFonts w:asciiTheme="minorHAnsi" w:hAnsiTheme="minorHAnsi" w:cstheme="minorBidi"/>
              <w:noProof/>
              <w:sz w:val="20"/>
              <w:lang w:val="en-US" w:eastAsia="en-US"/>
            </w:rPr>
          </w:pPr>
          <w:hyperlink w:anchor="_Toc531133514" w:history="1">
            <w:r w:rsidR="00CD6090" w:rsidRPr="00CD6090">
              <w:rPr>
                <w:rStyle w:val="Hyperlink"/>
                <w:rFonts w:cstheme="minorHAnsi"/>
                <w:noProof/>
                <w:sz w:val="20"/>
              </w:rPr>
              <w:t>5.16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ISPS Code Security Level</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_Toc531133514 \h </w:instrText>
            </w:r>
            <w:r w:rsidR="00CD6090" w:rsidRPr="00CD6090">
              <w:rPr>
                <w:noProof/>
                <w:webHidden/>
                <w:sz w:val="20"/>
              </w:rPr>
            </w:r>
            <w:r w:rsidR="00CD6090" w:rsidRPr="00CD6090">
              <w:rPr>
                <w:noProof/>
                <w:webHidden/>
                <w:sz w:val="20"/>
              </w:rPr>
              <w:fldChar w:fldCharType="separate"/>
            </w:r>
            <w:r w:rsidR="003C470E">
              <w:rPr>
                <w:noProof/>
                <w:webHidden/>
                <w:sz w:val="20"/>
              </w:rPr>
              <w:t>69</w:t>
            </w:r>
            <w:r w:rsidR="00CD6090" w:rsidRPr="00CD6090">
              <w:rPr>
                <w:noProof/>
                <w:webHidden/>
                <w:sz w:val="20"/>
              </w:rPr>
              <w:fldChar w:fldCharType="end"/>
            </w:r>
          </w:hyperlink>
        </w:p>
        <w:p w14:paraId="67AA8711" w14:textId="0718CBC2" w:rsidR="00CD6090" w:rsidRPr="00CD6090" w:rsidRDefault="00587865">
          <w:pPr>
            <w:pStyle w:val="TOC2"/>
            <w:rPr>
              <w:rFonts w:asciiTheme="minorHAnsi" w:hAnsiTheme="minorHAnsi" w:cstheme="minorBidi"/>
              <w:noProof/>
              <w:sz w:val="20"/>
              <w:lang w:val="en-US" w:eastAsia="en-US"/>
            </w:rPr>
          </w:pPr>
          <w:hyperlink w:anchor="_Toc531133515" w:history="1">
            <w:r w:rsidR="00CD6090" w:rsidRPr="00CD6090">
              <w:rPr>
                <w:rStyle w:val="Hyperlink"/>
                <w:rFonts w:cstheme="minorHAnsi"/>
                <w:noProof/>
                <w:sz w:val="20"/>
              </w:rPr>
              <w:t>5.17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Military Practice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_Toc531133515 \h </w:instrText>
            </w:r>
            <w:r w:rsidR="00CD6090" w:rsidRPr="00CD6090">
              <w:rPr>
                <w:noProof/>
                <w:webHidden/>
                <w:sz w:val="20"/>
              </w:rPr>
            </w:r>
            <w:r w:rsidR="00CD6090" w:rsidRPr="00CD6090">
              <w:rPr>
                <w:noProof/>
                <w:webHidden/>
                <w:sz w:val="20"/>
              </w:rPr>
              <w:fldChar w:fldCharType="separate"/>
            </w:r>
            <w:r w:rsidR="003C470E">
              <w:rPr>
                <w:noProof/>
                <w:webHidden/>
                <w:sz w:val="20"/>
              </w:rPr>
              <w:t>71</w:t>
            </w:r>
            <w:r w:rsidR="00CD6090" w:rsidRPr="00CD6090">
              <w:rPr>
                <w:noProof/>
                <w:webHidden/>
                <w:sz w:val="20"/>
              </w:rPr>
              <w:fldChar w:fldCharType="end"/>
            </w:r>
          </w:hyperlink>
        </w:p>
        <w:p w14:paraId="140C754A" w14:textId="7FF9BAD7" w:rsidR="00CD6090" w:rsidRPr="00CD6090" w:rsidRDefault="00587865">
          <w:pPr>
            <w:pStyle w:val="TOC2"/>
            <w:rPr>
              <w:rFonts w:asciiTheme="minorHAnsi" w:hAnsiTheme="minorHAnsi" w:cstheme="minorBidi"/>
              <w:noProof/>
              <w:sz w:val="20"/>
              <w:lang w:val="en-US" w:eastAsia="en-US"/>
            </w:rPr>
          </w:pPr>
          <w:hyperlink w:anchor="_Toc531133516" w:history="1">
            <w:r w:rsidR="00CD6090" w:rsidRPr="00CD6090">
              <w:rPr>
                <w:rStyle w:val="Hyperlink"/>
                <w:rFonts w:cstheme="minorHAnsi"/>
                <w:noProof/>
                <w:sz w:val="20"/>
              </w:rPr>
              <w:t>5.18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Restricted Area Regulatory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_Toc531133516 \h </w:instrText>
            </w:r>
            <w:r w:rsidR="00CD6090" w:rsidRPr="00CD6090">
              <w:rPr>
                <w:noProof/>
                <w:webHidden/>
                <w:sz w:val="20"/>
              </w:rPr>
            </w:r>
            <w:r w:rsidR="00CD6090" w:rsidRPr="00CD6090">
              <w:rPr>
                <w:noProof/>
                <w:webHidden/>
                <w:sz w:val="20"/>
              </w:rPr>
              <w:fldChar w:fldCharType="separate"/>
            </w:r>
            <w:r w:rsidR="003C470E">
              <w:rPr>
                <w:noProof/>
                <w:webHidden/>
                <w:sz w:val="20"/>
              </w:rPr>
              <w:t>73</w:t>
            </w:r>
            <w:r w:rsidR="00CD6090" w:rsidRPr="00CD6090">
              <w:rPr>
                <w:noProof/>
                <w:webHidden/>
                <w:sz w:val="20"/>
              </w:rPr>
              <w:fldChar w:fldCharType="end"/>
            </w:r>
          </w:hyperlink>
        </w:p>
        <w:p w14:paraId="3CFC50C1" w14:textId="563C531B" w:rsidR="00CD6090" w:rsidRPr="00CD6090" w:rsidRDefault="00587865">
          <w:pPr>
            <w:pStyle w:val="TOC2"/>
            <w:rPr>
              <w:rFonts w:asciiTheme="minorHAnsi" w:hAnsiTheme="minorHAnsi" w:cstheme="minorBidi"/>
              <w:noProof/>
              <w:sz w:val="20"/>
              <w:lang w:val="en-US" w:eastAsia="en-US"/>
            </w:rPr>
          </w:pPr>
          <w:hyperlink w:anchor="_Toc531133517" w:history="1">
            <w:r w:rsidR="00CD6090" w:rsidRPr="00CD6090">
              <w:rPr>
                <w:rStyle w:val="Hyperlink"/>
                <w:rFonts w:cstheme="minorHAnsi"/>
                <w:noProof/>
                <w:sz w:val="20"/>
              </w:rPr>
              <w:t>5.19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Restricted Area Navigational</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_Toc531133517 \h </w:instrText>
            </w:r>
            <w:r w:rsidR="00CD6090" w:rsidRPr="00CD6090">
              <w:rPr>
                <w:noProof/>
                <w:webHidden/>
                <w:sz w:val="20"/>
              </w:rPr>
            </w:r>
            <w:r w:rsidR="00CD6090" w:rsidRPr="00CD6090">
              <w:rPr>
                <w:noProof/>
                <w:webHidden/>
                <w:sz w:val="20"/>
              </w:rPr>
              <w:fldChar w:fldCharType="separate"/>
            </w:r>
            <w:r w:rsidR="003C470E">
              <w:rPr>
                <w:noProof/>
                <w:webHidden/>
                <w:sz w:val="20"/>
              </w:rPr>
              <w:t>75</w:t>
            </w:r>
            <w:r w:rsidR="00CD6090" w:rsidRPr="00CD6090">
              <w:rPr>
                <w:noProof/>
                <w:webHidden/>
                <w:sz w:val="20"/>
              </w:rPr>
              <w:fldChar w:fldCharType="end"/>
            </w:r>
          </w:hyperlink>
        </w:p>
        <w:p w14:paraId="36B2D0C8" w14:textId="5FA9277C" w:rsidR="00CD6090" w:rsidRPr="00CD6090" w:rsidRDefault="00587865">
          <w:pPr>
            <w:pStyle w:val="TOC2"/>
            <w:rPr>
              <w:rFonts w:asciiTheme="minorHAnsi" w:hAnsiTheme="minorHAnsi" w:cstheme="minorBidi"/>
              <w:noProof/>
              <w:sz w:val="20"/>
              <w:lang w:val="en-US" w:eastAsia="en-US"/>
            </w:rPr>
          </w:pPr>
          <w:hyperlink w:anchor="_Toc531133518" w:history="1">
            <w:r w:rsidR="00CD6090" w:rsidRPr="00CD6090">
              <w:rPr>
                <w:rStyle w:val="Hyperlink"/>
                <w:rFonts w:cstheme="minorHAnsi"/>
                <w:noProof/>
                <w:sz w:val="20"/>
              </w:rPr>
              <w:t>5.20</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Underkeel Clearance Allowance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_Toc531133518 \h </w:instrText>
            </w:r>
            <w:r w:rsidR="00CD6090" w:rsidRPr="00CD6090">
              <w:rPr>
                <w:noProof/>
                <w:webHidden/>
                <w:sz w:val="20"/>
              </w:rPr>
            </w:r>
            <w:r w:rsidR="00CD6090" w:rsidRPr="00CD6090">
              <w:rPr>
                <w:noProof/>
                <w:webHidden/>
                <w:sz w:val="20"/>
              </w:rPr>
              <w:fldChar w:fldCharType="separate"/>
            </w:r>
            <w:r w:rsidR="003C470E">
              <w:rPr>
                <w:noProof/>
                <w:webHidden/>
                <w:sz w:val="20"/>
              </w:rPr>
              <w:t>77</w:t>
            </w:r>
            <w:r w:rsidR="00CD6090" w:rsidRPr="00CD6090">
              <w:rPr>
                <w:noProof/>
                <w:webHidden/>
                <w:sz w:val="20"/>
              </w:rPr>
              <w:fldChar w:fldCharType="end"/>
            </w:r>
          </w:hyperlink>
        </w:p>
        <w:p w14:paraId="05006C3D" w14:textId="0A42018F" w:rsidR="00CD6090" w:rsidRPr="00CD6090" w:rsidRDefault="00587865">
          <w:pPr>
            <w:pStyle w:val="TOC2"/>
            <w:rPr>
              <w:rFonts w:asciiTheme="minorHAnsi" w:hAnsiTheme="minorHAnsi" w:cstheme="minorBidi"/>
              <w:noProof/>
              <w:sz w:val="20"/>
              <w:lang w:val="en-US" w:eastAsia="en-US"/>
            </w:rPr>
          </w:pPr>
          <w:hyperlink w:anchor="_Toc531133519" w:history="1">
            <w:r w:rsidR="00CD6090" w:rsidRPr="00CD6090">
              <w:rPr>
                <w:rStyle w:val="Hyperlink"/>
                <w:rFonts w:cstheme="minorHAnsi"/>
                <w:noProof/>
                <w:sz w:val="20"/>
              </w:rPr>
              <w:t>5.21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Underkeel Clearance Management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_Toc531133519 \h </w:instrText>
            </w:r>
            <w:r w:rsidR="00CD6090" w:rsidRPr="00CD6090">
              <w:rPr>
                <w:noProof/>
                <w:webHidden/>
                <w:sz w:val="20"/>
              </w:rPr>
            </w:r>
            <w:r w:rsidR="00CD6090" w:rsidRPr="00CD6090">
              <w:rPr>
                <w:noProof/>
                <w:webHidden/>
                <w:sz w:val="20"/>
              </w:rPr>
              <w:fldChar w:fldCharType="separate"/>
            </w:r>
            <w:r w:rsidR="003C470E">
              <w:rPr>
                <w:noProof/>
                <w:webHidden/>
                <w:sz w:val="20"/>
              </w:rPr>
              <w:t>78</w:t>
            </w:r>
            <w:r w:rsidR="00CD6090" w:rsidRPr="00CD6090">
              <w:rPr>
                <w:noProof/>
                <w:webHidden/>
                <w:sz w:val="20"/>
              </w:rPr>
              <w:fldChar w:fldCharType="end"/>
            </w:r>
          </w:hyperlink>
        </w:p>
        <w:p w14:paraId="7C4522FE" w14:textId="7511B807" w:rsidR="00CD6090" w:rsidRPr="00CD6090" w:rsidRDefault="00587865">
          <w:pPr>
            <w:pStyle w:val="TOC2"/>
            <w:rPr>
              <w:rFonts w:asciiTheme="minorHAnsi" w:hAnsiTheme="minorHAnsi" w:cstheme="minorBidi"/>
              <w:noProof/>
              <w:sz w:val="20"/>
              <w:lang w:val="en-US" w:eastAsia="en-US"/>
            </w:rPr>
          </w:pPr>
          <w:hyperlink w:anchor="_Toc531133520" w:history="1">
            <w:r w:rsidR="00CD6090" w:rsidRPr="00CD6090">
              <w:rPr>
                <w:rStyle w:val="Hyperlink"/>
                <w:rFonts w:cstheme="minorHAnsi"/>
                <w:noProof/>
                <w:sz w:val="20"/>
              </w:rPr>
              <w:t>5.22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Piracy Risk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_Toc531133520 \h </w:instrText>
            </w:r>
            <w:r w:rsidR="00CD6090" w:rsidRPr="00CD6090">
              <w:rPr>
                <w:noProof/>
                <w:webHidden/>
                <w:sz w:val="20"/>
              </w:rPr>
            </w:r>
            <w:r w:rsidR="00CD6090" w:rsidRPr="00CD6090">
              <w:rPr>
                <w:noProof/>
                <w:webHidden/>
                <w:sz w:val="20"/>
              </w:rPr>
              <w:fldChar w:fldCharType="separate"/>
            </w:r>
            <w:r w:rsidR="003C470E">
              <w:rPr>
                <w:noProof/>
                <w:webHidden/>
                <w:sz w:val="20"/>
              </w:rPr>
              <w:t>80</w:t>
            </w:r>
            <w:r w:rsidR="00CD6090" w:rsidRPr="00CD6090">
              <w:rPr>
                <w:noProof/>
                <w:webHidden/>
                <w:sz w:val="20"/>
              </w:rPr>
              <w:fldChar w:fldCharType="end"/>
            </w:r>
          </w:hyperlink>
        </w:p>
        <w:p w14:paraId="035C6B61" w14:textId="11EBDD8C" w:rsidR="00CD6090" w:rsidRPr="00CD6090" w:rsidRDefault="00587865">
          <w:pPr>
            <w:pStyle w:val="TOC2"/>
            <w:rPr>
              <w:rFonts w:asciiTheme="minorHAnsi" w:hAnsiTheme="minorHAnsi" w:cstheme="minorBidi"/>
              <w:noProof/>
              <w:sz w:val="20"/>
              <w:lang w:val="en-US" w:eastAsia="en-US"/>
            </w:rPr>
          </w:pPr>
          <w:hyperlink w:anchor="_Toc531133521" w:history="1">
            <w:r w:rsidR="00CD6090" w:rsidRPr="00CD6090">
              <w:rPr>
                <w:rStyle w:val="Hyperlink"/>
                <w:rFonts w:cstheme="minorHAnsi"/>
                <w:noProof/>
                <w:sz w:val="20"/>
              </w:rPr>
              <w:t>5.23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Place of Refuge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_Toc531133521 \h </w:instrText>
            </w:r>
            <w:r w:rsidR="00CD6090" w:rsidRPr="00CD6090">
              <w:rPr>
                <w:noProof/>
                <w:webHidden/>
                <w:sz w:val="20"/>
              </w:rPr>
            </w:r>
            <w:r w:rsidR="00CD6090" w:rsidRPr="00CD6090">
              <w:rPr>
                <w:noProof/>
                <w:webHidden/>
                <w:sz w:val="20"/>
              </w:rPr>
              <w:fldChar w:fldCharType="separate"/>
            </w:r>
            <w:r w:rsidR="003C470E">
              <w:rPr>
                <w:noProof/>
                <w:webHidden/>
                <w:sz w:val="20"/>
              </w:rPr>
              <w:t>82</w:t>
            </w:r>
            <w:r w:rsidR="00CD6090" w:rsidRPr="00CD6090">
              <w:rPr>
                <w:noProof/>
                <w:webHidden/>
                <w:sz w:val="20"/>
              </w:rPr>
              <w:fldChar w:fldCharType="end"/>
            </w:r>
          </w:hyperlink>
        </w:p>
        <w:p w14:paraId="0B901A85" w14:textId="2F52DB98" w:rsidR="00CD6090" w:rsidRPr="00CD6090" w:rsidRDefault="00587865">
          <w:pPr>
            <w:pStyle w:val="TOC2"/>
            <w:rPr>
              <w:rFonts w:asciiTheme="minorHAnsi" w:hAnsiTheme="minorHAnsi" w:cstheme="minorBidi"/>
              <w:noProof/>
              <w:sz w:val="20"/>
              <w:lang w:val="en-US" w:eastAsia="en-US"/>
            </w:rPr>
          </w:pPr>
          <w:hyperlink w:anchor="_Toc531133522" w:history="1">
            <w:r w:rsidR="00CD6090" w:rsidRPr="00CD6090">
              <w:rPr>
                <w:rStyle w:val="Hyperlink"/>
                <w:rFonts w:cstheme="minorHAnsi"/>
                <w:noProof/>
                <w:sz w:val="20"/>
              </w:rPr>
              <w:t>5.24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Vessel Traffic Service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_Toc531133522 \h </w:instrText>
            </w:r>
            <w:r w:rsidR="00CD6090" w:rsidRPr="00CD6090">
              <w:rPr>
                <w:noProof/>
                <w:webHidden/>
                <w:sz w:val="20"/>
              </w:rPr>
            </w:r>
            <w:r w:rsidR="00CD6090" w:rsidRPr="00CD6090">
              <w:rPr>
                <w:noProof/>
                <w:webHidden/>
                <w:sz w:val="20"/>
              </w:rPr>
              <w:fldChar w:fldCharType="separate"/>
            </w:r>
            <w:r w:rsidR="003C470E">
              <w:rPr>
                <w:noProof/>
                <w:webHidden/>
                <w:sz w:val="20"/>
              </w:rPr>
              <w:t>84</w:t>
            </w:r>
            <w:r w:rsidR="00CD6090" w:rsidRPr="00CD6090">
              <w:rPr>
                <w:noProof/>
                <w:webHidden/>
                <w:sz w:val="20"/>
              </w:rPr>
              <w:fldChar w:fldCharType="end"/>
            </w:r>
          </w:hyperlink>
        </w:p>
        <w:p w14:paraId="32560F39" w14:textId="7EE3C58A" w:rsidR="00CD6090" w:rsidRPr="00CD6090" w:rsidRDefault="00587865">
          <w:pPr>
            <w:pStyle w:val="TOC2"/>
            <w:rPr>
              <w:rFonts w:asciiTheme="minorHAnsi" w:hAnsiTheme="minorHAnsi" w:cstheme="minorBidi"/>
              <w:noProof/>
              <w:sz w:val="20"/>
              <w:lang w:val="en-US" w:eastAsia="en-US"/>
            </w:rPr>
          </w:pPr>
          <w:hyperlink w:anchor="_Toc531133523" w:history="1">
            <w:r w:rsidR="00CD6090" w:rsidRPr="00CD6090">
              <w:rPr>
                <w:rStyle w:val="Hyperlink"/>
                <w:rFonts w:cstheme="minorHAnsi"/>
                <w:noProof/>
                <w:sz w:val="20"/>
              </w:rPr>
              <w:t>5.25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Ship Reporting Service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_Toc531133523 \h </w:instrText>
            </w:r>
            <w:r w:rsidR="00CD6090" w:rsidRPr="00CD6090">
              <w:rPr>
                <w:noProof/>
                <w:webHidden/>
                <w:sz w:val="20"/>
              </w:rPr>
            </w:r>
            <w:r w:rsidR="00CD6090" w:rsidRPr="00CD6090">
              <w:rPr>
                <w:noProof/>
                <w:webHidden/>
                <w:sz w:val="20"/>
              </w:rPr>
              <w:fldChar w:fldCharType="separate"/>
            </w:r>
            <w:r w:rsidR="003C470E">
              <w:rPr>
                <w:noProof/>
                <w:webHidden/>
                <w:sz w:val="20"/>
              </w:rPr>
              <w:t>86</w:t>
            </w:r>
            <w:r w:rsidR="00CD6090" w:rsidRPr="00CD6090">
              <w:rPr>
                <w:noProof/>
                <w:webHidden/>
                <w:sz w:val="20"/>
              </w:rPr>
              <w:fldChar w:fldCharType="end"/>
            </w:r>
          </w:hyperlink>
        </w:p>
        <w:p w14:paraId="2A92CC4F" w14:textId="4BCE6D74" w:rsidR="00CD6090" w:rsidRPr="00CD6090" w:rsidRDefault="00587865">
          <w:pPr>
            <w:pStyle w:val="TOC2"/>
            <w:rPr>
              <w:rFonts w:asciiTheme="minorHAnsi" w:hAnsiTheme="minorHAnsi" w:cstheme="minorBidi"/>
              <w:noProof/>
              <w:sz w:val="20"/>
              <w:lang w:val="en-US" w:eastAsia="en-US"/>
            </w:rPr>
          </w:pPr>
          <w:hyperlink w:anchor="_Toc531133524" w:history="1">
            <w:r w:rsidR="00CD6090" w:rsidRPr="00CD6090">
              <w:rPr>
                <w:rStyle w:val="Hyperlink"/>
                <w:rFonts w:cstheme="minorHAnsi"/>
                <w:noProof/>
                <w:sz w:val="20"/>
              </w:rPr>
              <w:t>5.26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Local Port Service Area</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_Toc531133524 \h </w:instrText>
            </w:r>
            <w:r w:rsidR="00CD6090" w:rsidRPr="00CD6090">
              <w:rPr>
                <w:noProof/>
                <w:webHidden/>
                <w:sz w:val="20"/>
              </w:rPr>
            </w:r>
            <w:r w:rsidR="00CD6090" w:rsidRPr="00CD6090">
              <w:rPr>
                <w:noProof/>
                <w:webHidden/>
                <w:sz w:val="20"/>
              </w:rPr>
              <w:fldChar w:fldCharType="separate"/>
            </w:r>
            <w:r w:rsidR="003C470E">
              <w:rPr>
                <w:noProof/>
                <w:webHidden/>
                <w:sz w:val="20"/>
              </w:rPr>
              <w:t>89</w:t>
            </w:r>
            <w:r w:rsidR="00CD6090" w:rsidRPr="00CD6090">
              <w:rPr>
                <w:noProof/>
                <w:webHidden/>
                <w:sz w:val="20"/>
              </w:rPr>
              <w:fldChar w:fldCharType="end"/>
            </w:r>
          </w:hyperlink>
        </w:p>
        <w:p w14:paraId="5CB4BAEE" w14:textId="4346E545"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525" w:history="1">
            <w:r w:rsidR="00CD6090" w:rsidRPr="00CD6090">
              <w:rPr>
                <w:rStyle w:val="Hyperlink"/>
                <w:rFonts w:cstheme="minorHAnsi"/>
                <w:noProof/>
                <w:sz w:val="20"/>
              </w:rPr>
              <w:t>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Cartographic Features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_Toc531133525 \h </w:instrText>
            </w:r>
            <w:r w:rsidR="00CD6090" w:rsidRPr="00CD6090">
              <w:rPr>
                <w:noProof/>
                <w:webHidden/>
                <w:sz w:val="20"/>
              </w:rPr>
            </w:r>
            <w:r w:rsidR="00CD6090" w:rsidRPr="00CD6090">
              <w:rPr>
                <w:noProof/>
                <w:webHidden/>
                <w:sz w:val="20"/>
              </w:rPr>
              <w:fldChar w:fldCharType="separate"/>
            </w:r>
            <w:r w:rsidR="003C470E">
              <w:rPr>
                <w:noProof/>
                <w:webHidden/>
                <w:sz w:val="20"/>
              </w:rPr>
              <w:t>91</w:t>
            </w:r>
            <w:r w:rsidR="00CD6090" w:rsidRPr="00CD6090">
              <w:rPr>
                <w:noProof/>
                <w:webHidden/>
                <w:sz w:val="20"/>
              </w:rPr>
              <w:fldChar w:fldCharType="end"/>
            </w:r>
          </w:hyperlink>
        </w:p>
        <w:p w14:paraId="1C741A33" w14:textId="606438A1" w:rsidR="00CD6090" w:rsidRPr="00CD6090" w:rsidRDefault="00587865">
          <w:pPr>
            <w:pStyle w:val="TOC2"/>
            <w:rPr>
              <w:rFonts w:asciiTheme="minorHAnsi" w:hAnsiTheme="minorHAnsi" w:cstheme="minorBidi"/>
              <w:noProof/>
              <w:sz w:val="20"/>
              <w:lang w:val="en-US" w:eastAsia="en-US"/>
            </w:rPr>
          </w:pPr>
          <w:hyperlink w:anchor="_Toc531133526" w:history="1">
            <w:r w:rsidR="00CD6090" w:rsidRPr="00CD6090">
              <w:rPr>
                <w:rStyle w:val="Hyperlink"/>
                <w:noProof/>
                <w:sz w:val="20"/>
              </w:rPr>
              <w:t>6.1</w:t>
            </w:r>
            <w:r w:rsidR="00CD6090" w:rsidRPr="00CD6090">
              <w:rPr>
                <w:rFonts w:asciiTheme="minorHAnsi" w:hAnsiTheme="minorHAnsi" w:cstheme="minorBidi"/>
                <w:noProof/>
                <w:sz w:val="20"/>
                <w:lang w:val="en-US" w:eastAsia="en-US"/>
              </w:rPr>
              <w:tab/>
            </w:r>
            <w:r w:rsidR="00CD6090" w:rsidRPr="00CD6090">
              <w:rPr>
                <w:rStyle w:val="Hyperlink"/>
                <w:noProof/>
                <w:sz w:val="20"/>
              </w:rPr>
              <w:t>Text Placement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_Toc531133526 \h </w:instrText>
            </w:r>
            <w:r w:rsidR="00CD6090" w:rsidRPr="00CD6090">
              <w:rPr>
                <w:noProof/>
                <w:webHidden/>
                <w:sz w:val="20"/>
              </w:rPr>
            </w:r>
            <w:r w:rsidR="00CD6090" w:rsidRPr="00CD6090">
              <w:rPr>
                <w:noProof/>
                <w:webHidden/>
                <w:sz w:val="20"/>
              </w:rPr>
              <w:fldChar w:fldCharType="separate"/>
            </w:r>
            <w:r w:rsidR="003C470E">
              <w:rPr>
                <w:noProof/>
                <w:webHidden/>
                <w:sz w:val="20"/>
              </w:rPr>
              <w:t>91</w:t>
            </w:r>
            <w:r w:rsidR="00CD6090" w:rsidRPr="00CD6090">
              <w:rPr>
                <w:noProof/>
                <w:webHidden/>
                <w:sz w:val="20"/>
              </w:rPr>
              <w:fldChar w:fldCharType="end"/>
            </w:r>
          </w:hyperlink>
        </w:p>
        <w:p w14:paraId="2D1DD2EC" w14:textId="382D50CE"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527" w:history="1">
            <w:r w:rsidR="00CD6090" w:rsidRPr="00CD6090">
              <w:rPr>
                <w:rStyle w:val="Hyperlink"/>
                <w:noProof/>
                <w:sz w:val="20"/>
                <w:lang w:val="en-AU"/>
              </w:rPr>
              <w:t>6.1.1</w:t>
            </w:r>
            <w:r w:rsidR="00CD6090" w:rsidRPr="00CD6090">
              <w:rPr>
                <w:rFonts w:asciiTheme="minorHAnsi" w:hAnsiTheme="minorHAnsi" w:cstheme="minorBidi"/>
                <w:noProof/>
                <w:sz w:val="20"/>
                <w:lang w:val="en-US" w:eastAsia="en-US"/>
              </w:rPr>
              <w:tab/>
            </w:r>
            <w:r w:rsidR="00CD6090" w:rsidRPr="00CD6090">
              <w:rPr>
                <w:rStyle w:val="Hyperlink"/>
                <w:noProof/>
                <w:sz w:val="20"/>
                <w:lang w:val="en-AU"/>
              </w:rPr>
              <w:t>Text Placement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_Toc531133527 \h </w:instrText>
            </w:r>
            <w:r w:rsidR="00CD6090" w:rsidRPr="00CD6090">
              <w:rPr>
                <w:noProof/>
                <w:webHidden/>
                <w:sz w:val="20"/>
              </w:rPr>
            </w:r>
            <w:r w:rsidR="00CD6090" w:rsidRPr="00CD6090">
              <w:rPr>
                <w:noProof/>
                <w:webHidden/>
                <w:sz w:val="20"/>
              </w:rPr>
              <w:fldChar w:fldCharType="separate"/>
            </w:r>
            <w:r w:rsidR="003C470E">
              <w:rPr>
                <w:noProof/>
                <w:webHidden/>
                <w:sz w:val="20"/>
              </w:rPr>
              <w:t>92</w:t>
            </w:r>
            <w:r w:rsidR="00CD6090" w:rsidRPr="00CD6090">
              <w:rPr>
                <w:noProof/>
                <w:webHidden/>
                <w:sz w:val="20"/>
              </w:rPr>
              <w:fldChar w:fldCharType="end"/>
            </w:r>
          </w:hyperlink>
        </w:p>
        <w:p w14:paraId="6C316AA5" w14:textId="450F7D45"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528" w:history="1">
            <w:r w:rsidR="00CD6090" w:rsidRPr="00CD6090">
              <w:rPr>
                <w:rStyle w:val="Hyperlink"/>
                <w:rFonts w:cstheme="minorHAnsi"/>
                <w:noProof/>
                <w:sz w:val="20"/>
              </w:rPr>
              <w:t>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Information types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_Toc531133528 \h </w:instrText>
            </w:r>
            <w:r w:rsidR="00CD6090" w:rsidRPr="00CD6090">
              <w:rPr>
                <w:noProof/>
                <w:webHidden/>
                <w:sz w:val="20"/>
              </w:rPr>
            </w:r>
            <w:r w:rsidR="00CD6090" w:rsidRPr="00CD6090">
              <w:rPr>
                <w:noProof/>
                <w:webHidden/>
                <w:sz w:val="20"/>
              </w:rPr>
              <w:fldChar w:fldCharType="separate"/>
            </w:r>
            <w:r w:rsidR="003C470E">
              <w:rPr>
                <w:noProof/>
                <w:webHidden/>
                <w:sz w:val="20"/>
              </w:rPr>
              <w:t>92</w:t>
            </w:r>
            <w:r w:rsidR="00CD6090" w:rsidRPr="00CD6090">
              <w:rPr>
                <w:noProof/>
                <w:webHidden/>
                <w:sz w:val="20"/>
              </w:rPr>
              <w:fldChar w:fldCharType="end"/>
            </w:r>
          </w:hyperlink>
        </w:p>
        <w:p w14:paraId="3ED51DA6" w14:textId="1210D4DE" w:rsidR="00CD6090" w:rsidRPr="00CD6090" w:rsidRDefault="00587865">
          <w:pPr>
            <w:pStyle w:val="TOC2"/>
            <w:rPr>
              <w:rFonts w:asciiTheme="minorHAnsi" w:hAnsiTheme="minorHAnsi" w:cstheme="minorBidi"/>
              <w:noProof/>
              <w:sz w:val="20"/>
              <w:lang w:val="en-US" w:eastAsia="en-US"/>
            </w:rPr>
          </w:pPr>
          <w:hyperlink w:anchor="_Toc531133529" w:history="1">
            <w:r w:rsidR="00CD6090" w:rsidRPr="00CD6090">
              <w:rPr>
                <w:rStyle w:val="Hyperlink"/>
                <w:rFonts w:cstheme="minorHAnsi"/>
                <w:noProof/>
                <w:sz w:val="20"/>
              </w:rPr>
              <w:t>7.1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InformationType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_Toc531133529 \h </w:instrText>
            </w:r>
            <w:r w:rsidR="00CD6090" w:rsidRPr="00CD6090">
              <w:rPr>
                <w:noProof/>
                <w:webHidden/>
                <w:sz w:val="20"/>
              </w:rPr>
            </w:r>
            <w:r w:rsidR="00CD6090" w:rsidRPr="00CD6090">
              <w:rPr>
                <w:noProof/>
                <w:webHidden/>
                <w:sz w:val="20"/>
              </w:rPr>
              <w:fldChar w:fldCharType="separate"/>
            </w:r>
            <w:r w:rsidR="003C470E">
              <w:rPr>
                <w:noProof/>
                <w:webHidden/>
                <w:sz w:val="20"/>
              </w:rPr>
              <w:t>92</w:t>
            </w:r>
            <w:r w:rsidR="00CD6090" w:rsidRPr="00CD6090">
              <w:rPr>
                <w:noProof/>
                <w:webHidden/>
                <w:sz w:val="20"/>
              </w:rPr>
              <w:fldChar w:fldCharType="end"/>
            </w:r>
          </w:hyperlink>
        </w:p>
        <w:p w14:paraId="10DF3DC1" w14:textId="39E0D89F" w:rsidR="00CD6090" w:rsidRPr="00CD6090" w:rsidRDefault="00587865">
          <w:pPr>
            <w:pStyle w:val="TOC2"/>
            <w:rPr>
              <w:rFonts w:asciiTheme="minorHAnsi" w:hAnsiTheme="minorHAnsi" w:cstheme="minorBidi"/>
              <w:noProof/>
              <w:sz w:val="20"/>
              <w:lang w:val="en-US" w:eastAsia="en-US"/>
            </w:rPr>
          </w:pPr>
          <w:hyperlink w:anchor="_Toc531133530" w:history="1">
            <w:r w:rsidR="00CD6090" w:rsidRPr="00CD6090">
              <w:rPr>
                <w:rStyle w:val="Hyperlink"/>
                <w:rFonts w:cstheme="minorHAnsi"/>
                <w:noProof/>
                <w:sz w:val="20"/>
              </w:rPr>
              <w:t>7.2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AbstractRxN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_Toc531133530 \h </w:instrText>
            </w:r>
            <w:r w:rsidR="00CD6090" w:rsidRPr="00CD6090">
              <w:rPr>
                <w:noProof/>
                <w:webHidden/>
                <w:sz w:val="20"/>
              </w:rPr>
            </w:r>
            <w:r w:rsidR="00CD6090" w:rsidRPr="00CD6090">
              <w:rPr>
                <w:noProof/>
                <w:webHidden/>
                <w:sz w:val="20"/>
              </w:rPr>
              <w:fldChar w:fldCharType="separate"/>
            </w:r>
            <w:r w:rsidR="003C470E">
              <w:rPr>
                <w:noProof/>
                <w:webHidden/>
                <w:sz w:val="20"/>
              </w:rPr>
              <w:t>94</w:t>
            </w:r>
            <w:r w:rsidR="00CD6090" w:rsidRPr="00CD6090">
              <w:rPr>
                <w:noProof/>
                <w:webHidden/>
                <w:sz w:val="20"/>
              </w:rPr>
              <w:fldChar w:fldCharType="end"/>
            </w:r>
          </w:hyperlink>
        </w:p>
        <w:p w14:paraId="5F50BD6C" w14:textId="4D6BE0C8" w:rsidR="00CD6090" w:rsidRPr="00CD6090" w:rsidRDefault="00587865">
          <w:pPr>
            <w:pStyle w:val="TOC3"/>
            <w:tabs>
              <w:tab w:val="left" w:pos="1320"/>
              <w:tab w:val="right" w:leader="dot" w:pos="9062"/>
            </w:tabs>
            <w:rPr>
              <w:rFonts w:asciiTheme="minorHAnsi" w:hAnsiTheme="minorHAnsi" w:cstheme="minorBidi"/>
              <w:noProof/>
              <w:sz w:val="20"/>
              <w:lang w:val="en-US" w:eastAsia="en-US"/>
            </w:rPr>
          </w:pPr>
          <w:hyperlink w:anchor="_Toc531133531" w:history="1">
            <w:r w:rsidR="00CD6090" w:rsidRPr="00CD6090">
              <w:rPr>
                <w:rStyle w:val="Hyperlink"/>
                <w:noProof/>
                <w:sz w:val="20"/>
                <w:lang w:val="en-AU"/>
              </w:rPr>
              <w:t>7.2.1</w:t>
            </w:r>
            <w:r w:rsidR="00CD6090" w:rsidRPr="00CD6090">
              <w:rPr>
                <w:rFonts w:asciiTheme="minorHAnsi" w:hAnsiTheme="minorHAnsi" w:cstheme="minorBidi"/>
                <w:noProof/>
                <w:sz w:val="20"/>
                <w:lang w:val="en-US" w:eastAsia="en-US"/>
              </w:rPr>
              <w:tab/>
            </w:r>
            <w:r w:rsidR="00CD6090" w:rsidRPr="00CD6090">
              <w:rPr>
                <w:rStyle w:val="Hyperlink"/>
                <w:noProof/>
                <w:sz w:val="20"/>
                <w:lang w:val="en-AU"/>
              </w:rPr>
              <w:t>Abstract supertype for information from textual sources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_Toc531133531 \h </w:instrText>
            </w:r>
            <w:r w:rsidR="00CD6090" w:rsidRPr="00CD6090">
              <w:rPr>
                <w:noProof/>
                <w:webHidden/>
                <w:sz w:val="20"/>
              </w:rPr>
            </w:r>
            <w:r w:rsidR="00CD6090" w:rsidRPr="00CD6090">
              <w:rPr>
                <w:noProof/>
                <w:webHidden/>
                <w:sz w:val="20"/>
              </w:rPr>
              <w:fldChar w:fldCharType="separate"/>
            </w:r>
            <w:r w:rsidR="003C470E">
              <w:rPr>
                <w:noProof/>
                <w:webHidden/>
                <w:sz w:val="20"/>
              </w:rPr>
              <w:t>96</w:t>
            </w:r>
            <w:r w:rsidR="00CD6090" w:rsidRPr="00CD6090">
              <w:rPr>
                <w:noProof/>
                <w:webHidden/>
                <w:sz w:val="20"/>
              </w:rPr>
              <w:fldChar w:fldCharType="end"/>
            </w:r>
          </w:hyperlink>
        </w:p>
        <w:p w14:paraId="377FCDCC" w14:textId="6D1CF0F5" w:rsidR="00CD6090" w:rsidRPr="00CD6090" w:rsidRDefault="00587865">
          <w:pPr>
            <w:pStyle w:val="TOC2"/>
            <w:rPr>
              <w:rFonts w:asciiTheme="minorHAnsi" w:hAnsiTheme="minorHAnsi" w:cstheme="minorBidi"/>
              <w:noProof/>
              <w:sz w:val="20"/>
              <w:lang w:val="en-US" w:eastAsia="en-US"/>
            </w:rPr>
          </w:pPr>
          <w:hyperlink w:anchor="_Toc531133532" w:history="1">
            <w:r w:rsidR="00CD6090" w:rsidRPr="00CD6090">
              <w:rPr>
                <w:rStyle w:val="Hyperlink"/>
                <w:rFonts w:cstheme="minorHAnsi"/>
                <w:noProof/>
                <w:sz w:val="20"/>
              </w:rPr>
              <w:t>7.3</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Nautical Information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_Toc531133532 \h </w:instrText>
            </w:r>
            <w:r w:rsidR="00CD6090" w:rsidRPr="00CD6090">
              <w:rPr>
                <w:noProof/>
                <w:webHidden/>
                <w:sz w:val="20"/>
              </w:rPr>
            </w:r>
            <w:r w:rsidR="00CD6090" w:rsidRPr="00CD6090">
              <w:rPr>
                <w:noProof/>
                <w:webHidden/>
                <w:sz w:val="20"/>
              </w:rPr>
              <w:fldChar w:fldCharType="separate"/>
            </w:r>
            <w:r w:rsidR="003C470E">
              <w:rPr>
                <w:noProof/>
                <w:webHidden/>
                <w:sz w:val="20"/>
              </w:rPr>
              <w:t>96</w:t>
            </w:r>
            <w:r w:rsidR="00CD6090" w:rsidRPr="00CD6090">
              <w:rPr>
                <w:noProof/>
                <w:webHidden/>
                <w:sz w:val="20"/>
              </w:rPr>
              <w:fldChar w:fldCharType="end"/>
            </w:r>
          </w:hyperlink>
        </w:p>
        <w:p w14:paraId="3D06E4B9" w14:textId="73E5CA4E" w:rsidR="00CD6090" w:rsidRPr="00CD6090" w:rsidRDefault="00587865">
          <w:pPr>
            <w:pStyle w:val="TOC2"/>
            <w:rPr>
              <w:rFonts w:asciiTheme="minorHAnsi" w:hAnsiTheme="minorHAnsi" w:cstheme="minorBidi"/>
              <w:noProof/>
              <w:sz w:val="20"/>
              <w:lang w:val="en-US" w:eastAsia="en-US"/>
            </w:rPr>
          </w:pPr>
          <w:hyperlink w:anchor="_Toc531133533" w:history="1">
            <w:r w:rsidR="00CD6090" w:rsidRPr="00CD6090">
              <w:rPr>
                <w:rStyle w:val="Hyperlink"/>
                <w:rFonts w:cstheme="minorHAnsi"/>
                <w:noProof/>
                <w:sz w:val="20"/>
              </w:rPr>
              <w:t>7.4</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Regulations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_Toc531133533 \h </w:instrText>
            </w:r>
            <w:r w:rsidR="00CD6090" w:rsidRPr="00CD6090">
              <w:rPr>
                <w:noProof/>
                <w:webHidden/>
                <w:sz w:val="20"/>
              </w:rPr>
            </w:r>
            <w:r w:rsidR="00CD6090" w:rsidRPr="00CD6090">
              <w:rPr>
                <w:noProof/>
                <w:webHidden/>
                <w:sz w:val="20"/>
              </w:rPr>
              <w:fldChar w:fldCharType="separate"/>
            </w:r>
            <w:r w:rsidR="003C470E">
              <w:rPr>
                <w:noProof/>
                <w:webHidden/>
                <w:sz w:val="20"/>
              </w:rPr>
              <w:t>98</w:t>
            </w:r>
            <w:r w:rsidR="00CD6090" w:rsidRPr="00CD6090">
              <w:rPr>
                <w:noProof/>
                <w:webHidden/>
                <w:sz w:val="20"/>
              </w:rPr>
              <w:fldChar w:fldCharType="end"/>
            </w:r>
          </w:hyperlink>
        </w:p>
        <w:p w14:paraId="4C817056" w14:textId="263A06FA" w:rsidR="00CD6090" w:rsidRPr="00CD6090" w:rsidRDefault="00587865">
          <w:pPr>
            <w:pStyle w:val="TOC2"/>
            <w:rPr>
              <w:rFonts w:asciiTheme="minorHAnsi" w:hAnsiTheme="minorHAnsi" w:cstheme="minorBidi"/>
              <w:noProof/>
              <w:sz w:val="20"/>
              <w:lang w:val="en-US" w:eastAsia="en-US"/>
            </w:rPr>
          </w:pPr>
          <w:hyperlink w:anchor="_Toc531133534" w:history="1">
            <w:r w:rsidR="00CD6090" w:rsidRPr="00CD6090">
              <w:rPr>
                <w:rStyle w:val="Hyperlink"/>
                <w:rFonts w:cstheme="minorHAnsi"/>
                <w:noProof/>
                <w:sz w:val="20"/>
              </w:rPr>
              <w:t>7.5</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Restrictions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_Toc531133534 \h </w:instrText>
            </w:r>
            <w:r w:rsidR="00CD6090" w:rsidRPr="00CD6090">
              <w:rPr>
                <w:noProof/>
                <w:webHidden/>
                <w:sz w:val="20"/>
              </w:rPr>
            </w:r>
            <w:r w:rsidR="00CD6090" w:rsidRPr="00CD6090">
              <w:rPr>
                <w:noProof/>
                <w:webHidden/>
                <w:sz w:val="20"/>
              </w:rPr>
              <w:fldChar w:fldCharType="separate"/>
            </w:r>
            <w:r w:rsidR="003C470E">
              <w:rPr>
                <w:noProof/>
                <w:webHidden/>
                <w:sz w:val="20"/>
              </w:rPr>
              <w:t>100</w:t>
            </w:r>
            <w:r w:rsidR="00CD6090" w:rsidRPr="00CD6090">
              <w:rPr>
                <w:noProof/>
                <w:webHidden/>
                <w:sz w:val="20"/>
              </w:rPr>
              <w:fldChar w:fldCharType="end"/>
            </w:r>
          </w:hyperlink>
        </w:p>
        <w:p w14:paraId="1CBF78FF" w14:textId="4DC5C4AC" w:rsidR="00CD6090" w:rsidRPr="00CD6090" w:rsidRDefault="00587865">
          <w:pPr>
            <w:pStyle w:val="TOC2"/>
            <w:rPr>
              <w:rFonts w:asciiTheme="minorHAnsi" w:hAnsiTheme="minorHAnsi" w:cstheme="minorBidi"/>
              <w:noProof/>
              <w:sz w:val="20"/>
              <w:lang w:val="en-US" w:eastAsia="en-US"/>
            </w:rPr>
          </w:pPr>
          <w:hyperlink w:anchor="_Toc531133535" w:history="1">
            <w:r w:rsidR="00CD6090" w:rsidRPr="00CD6090">
              <w:rPr>
                <w:rStyle w:val="Hyperlink"/>
                <w:rFonts w:cstheme="minorHAnsi"/>
                <w:noProof/>
                <w:sz w:val="20"/>
              </w:rPr>
              <w:t>7.6</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Recommendations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_Toc531133535 \h </w:instrText>
            </w:r>
            <w:r w:rsidR="00CD6090" w:rsidRPr="00CD6090">
              <w:rPr>
                <w:noProof/>
                <w:webHidden/>
                <w:sz w:val="20"/>
              </w:rPr>
            </w:r>
            <w:r w:rsidR="00CD6090" w:rsidRPr="00CD6090">
              <w:rPr>
                <w:noProof/>
                <w:webHidden/>
                <w:sz w:val="20"/>
              </w:rPr>
              <w:fldChar w:fldCharType="separate"/>
            </w:r>
            <w:r w:rsidR="003C470E">
              <w:rPr>
                <w:noProof/>
                <w:webHidden/>
                <w:sz w:val="20"/>
              </w:rPr>
              <w:t>102</w:t>
            </w:r>
            <w:r w:rsidR="00CD6090" w:rsidRPr="00CD6090">
              <w:rPr>
                <w:noProof/>
                <w:webHidden/>
                <w:sz w:val="20"/>
              </w:rPr>
              <w:fldChar w:fldCharType="end"/>
            </w:r>
          </w:hyperlink>
        </w:p>
        <w:p w14:paraId="78919BBC" w14:textId="48D254A1" w:rsidR="00CD6090" w:rsidRPr="00CD6090" w:rsidRDefault="00587865">
          <w:pPr>
            <w:pStyle w:val="TOC2"/>
            <w:rPr>
              <w:rFonts w:asciiTheme="minorHAnsi" w:hAnsiTheme="minorHAnsi" w:cstheme="minorBidi"/>
              <w:noProof/>
              <w:sz w:val="20"/>
              <w:lang w:val="en-US" w:eastAsia="en-US"/>
            </w:rPr>
          </w:pPr>
          <w:hyperlink w:anchor="_Toc531133536" w:history="1">
            <w:r w:rsidR="00CD6090" w:rsidRPr="00CD6090">
              <w:rPr>
                <w:rStyle w:val="Hyperlink"/>
                <w:rFonts w:eastAsiaTheme="minorHAnsi" w:cstheme="minorHAnsi"/>
                <w:noProof/>
                <w:sz w:val="20"/>
                <w:lang w:val="en-CA" w:eastAsia="en-US"/>
              </w:rPr>
              <w:t>7.7</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Authority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_Toc531133536 \h </w:instrText>
            </w:r>
            <w:r w:rsidR="00CD6090" w:rsidRPr="00CD6090">
              <w:rPr>
                <w:noProof/>
                <w:webHidden/>
                <w:sz w:val="20"/>
              </w:rPr>
            </w:r>
            <w:r w:rsidR="00CD6090" w:rsidRPr="00CD6090">
              <w:rPr>
                <w:noProof/>
                <w:webHidden/>
                <w:sz w:val="20"/>
              </w:rPr>
              <w:fldChar w:fldCharType="separate"/>
            </w:r>
            <w:r w:rsidR="003C470E">
              <w:rPr>
                <w:noProof/>
                <w:webHidden/>
                <w:sz w:val="20"/>
              </w:rPr>
              <w:t>104</w:t>
            </w:r>
            <w:r w:rsidR="00CD6090" w:rsidRPr="00CD6090">
              <w:rPr>
                <w:noProof/>
                <w:webHidden/>
                <w:sz w:val="20"/>
              </w:rPr>
              <w:fldChar w:fldCharType="end"/>
            </w:r>
          </w:hyperlink>
        </w:p>
        <w:p w14:paraId="051077FB" w14:textId="7EB90DA9" w:rsidR="00CD6090" w:rsidRPr="00CD6090" w:rsidRDefault="00587865">
          <w:pPr>
            <w:pStyle w:val="TOC2"/>
            <w:rPr>
              <w:rFonts w:asciiTheme="minorHAnsi" w:hAnsiTheme="minorHAnsi" w:cstheme="minorBidi"/>
              <w:noProof/>
              <w:sz w:val="20"/>
              <w:lang w:val="en-US" w:eastAsia="en-US"/>
            </w:rPr>
          </w:pPr>
          <w:hyperlink w:anchor="_Toc531133537" w:history="1">
            <w:r w:rsidR="00CD6090" w:rsidRPr="00CD6090">
              <w:rPr>
                <w:rStyle w:val="Hyperlink"/>
                <w:rFonts w:cstheme="minorHAnsi"/>
                <w:noProof/>
                <w:sz w:val="20"/>
              </w:rPr>
              <w:t>7.8</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Contact Details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_Toc531133537 \h </w:instrText>
            </w:r>
            <w:r w:rsidR="00CD6090" w:rsidRPr="00CD6090">
              <w:rPr>
                <w:noProof/>
                <w:webHidden/>
                <w:sz w:val="20"/>
              </w:rPr>
            </w:r>
            <w:r w:rsidR="00CD6090" w:rsidRPr="00CD6090">
              <w:rPr>
                <w:noProof/>
                <w:webHidden/>
                <w:sz w:val="20"/>
              </w:rPr>
              <w:fldChar w:fldCharType="separate"/>
            </w:r>
            <w:r w:rsidR="003C470E">
              <w:rPr>
                <w:noProof/>
                <w:webHidden/>
                <w:sz w:val="20"/>
              </w:rPr>
              <w:t>106</w:t>
            </w:r>
            <w:r w:rsidR="00CD6090" w:rsidRPr="00CD6090">
              <w:rPr>
                <w:noProof/>
                <w:webHidden/>
                <w:sz w:val="20"/>
              </w:rPr>
              <w:fldChar w:fldCharType="end"/>
            </w:r>
          </w:hyperlink>
        </w:p>
        <w:p w14:paraId="63D79540" w14:textId="36D118EC" w:rsidR="00CD6090" w:rsidRPr="00CD6090" w:rsidRDefault="00587865">
          <w:pPr>
            <w:pStyle w:val="TOC2"/>
            <w:rPr>
              <w:rFonts w:asciiTheme="minorHAnsi" w:hAnsiTheme="minorHAnsi" w:cstheme="minorBidi"/>
              <w:noProof/>
              <w:sz w:val="20"/>
              <w:lang w:val="en-US" w:eastAsia="en-US"/>
            </w:rPr>
          </w:pPr>
          <w:hyperlink w:anchor="_Toc531133538" w:history="1">
            <w:r w:rsidR="00CD6090" w:rsidRPr="00CD6090">
              <w:rPr>
                <w:rStyle w:val="Hyperlink"/>
                <w:rFonts w:cstheme="minorHAnsi"/>
                <w:noProof/>
                <w:sz w:val="20"/>
              </w:rPr>
              <w:t>7.9</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Ship Report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_Toc531133538 \h </w:instrText>
            </w:r>
            <w:r w:rsidR="00CD6090" w:rsidRPr="00CD6090">
              <w:rPr>
                <w:noProof/>
                <w:webHidden/>
                <w:sz w:val="20"/>
              </w:rPr>
            </w:r>
            <w:r w:rsidR="00CD6090" w:rsidRPr="00CD6090">
              <w:rPr>
                <w:noProof/>
                <w:webHidden/>
                <w:sz w:val="20"/>
              </w:rPr>
              <w:fldChar w:fldCharType="separate"/>
            </w:r>
            <w:r w:rsidR="003C470E">
              <w:rPr>
                <w:noProof/>
                <w:webHidden/>
                <w:sz w:val="20"/>
              </w:rPr>
              <w:t>108</w:t>
            </w:r>
            <w:r w:rsidR="00CD6090" w:rsidRPr="00CD6090">
              <w:rPr>
                <w:noProof/>
                <w:webHidden/>
                <w:sz w:val="20"/>
              </w:rPr>
              <w:fldChar w:fldCharType="end"/>
            </w:r>
          </w:hyperlink>
        </w:p>
        <w:p w14:paraId="60859383" w14:textId="35365CE8" w:rsidR="00CD6090" w:rsidRPr="00CD6090" w:rsidRDefault="00587865">
          <w:pPr>
            <w:pStyle w:val="TOC2"/>
            <w:rPr>
              <w:rFonts w:asciiTheme="minorHAnsi" w:hAnsiTheme="minorHAnsi" w:cstheme="minorBidi"/>
              <w:noProof/>
              <w:sz w:val="20"/>
              <w:lang w:val="en-US" w:eastAsia="en-US"/>
            </w:rPr>
          </w:pPr>
          <w:hyperlink w:anchor="_Toc531133539" w:history="1">
            <w:r w:rsidR="00CD6090" w:rsidRPr="00CD6090">
              <w:rPr>
                <w:rStyle w:val="Hyperlink"/>
                <w:rFonts w:cstheme="minorHAnsi"/>
                <w:noProof/>
                <w:sz w:val="20"/>
              </w:rPr>
              <w:t>7.10</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Non Standard Working Day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_Toc531133539 \h </w:instrText>
            </w:r>
            <w:r w:rsidR="00CD6090" w:rsidRPr="00CD6090">
              <w:rPr>
                <w:noProof/>
                <w:webHidden/>
                <w:sz w:val="20"/>
              </w:rPr>
            </w:r>
            <w:r w:rsidR="00CD6090" w:rsidRPr="00CD6090">
              <w:rPr>
                <w:noProof/>
                <w:webHidden/>
                <w:sz w:val="20"/>
              </w:rPr>
              <w:fldChar w:fldCharType="separate"/>
            </w:r>
            <w:r w:rsidR="003C470E">
              <w:rPr>
                <w:noProof/>
                <w:webHidden/>
                <w:sz w:val="20"/>
              </w:rPr>
              <w:t>110</w:t>
            </w:r>
            <w:r w:rsidR="00CD6090" w:rsidRPr="00CD6090">
              <w:rPr>
                <w:noProof/>
                <w:webHidden/>
                <w:sz w:val="20"/>
              </w:rPr>
              <w:fldChar w:fldCharType="end"/>
            </w:r>
          </w:hyperlink>
        </w:p>
        <w:p w14:paraId="7F78EB91" w14:textId="7F11F02E" w:rsidR="00CD6090" w:rsidRPr="00CD6090" w:rsidRDefault="00587865">
          <w:pPr>
            <w:pStyle w:val="TOC2"/>
            <w:rPr>
              <w:rFonts w:asciiTheme="minorHAnsi" w:hAnsiTheme="minorHAnsi" w:cstheme="minorBidi"/>
              <w:noProof/>
              <w:sz w:val="20"/>
              <w:lang w:val="en-US" w:eastAsia="en-US"/>
            </w:rPr>
          </w:pPr>
          <w:hyperlink w:anchor="_Toc531133540" w:history="1">
            <w:r w:rsidR="00CD6090" w:rsidRPr="00CD6090">
              <w:rPr>
                <w:rStyle w:val="Hyperlink"/>
                <w:rFonts w:cstheme="minorHAnsi"/>
                <w:noProof/>
                <w:sz w:val="20"/>
              </w:rPr>
              <w:t>7.11</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Service Hours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_Toc531133540 \h </w:instrText>
            </w:r>
            <w:r w:rsidR="00CD6090" w:rsidRPr="00CD6090">
              <w:rPr>
                <w:noProof/>
                <w:webHidden/>
                <w:sz w:val="20"/>
              </w:rPr>
            </w:r>
            <w:r w:rsidR="00CD6090" w:rsidRPr="00CD6090">
              <w:rPr>
                <w:noProof/>
                <w:webHidden/>
                <w:sz w:val="20"/>
              </w:rPr>
              <w:fldChar w:fldCharType="separate"/>
            </w:r>
            <w:r w:rsidR="003C470E">
              <w:rPr>
                <w:noProof/>
                <w:webHidden/>
                <w:sz w:val="20"/>
              </w:rPr>
              <w:t>111</w:t>
            </w:r>
            <w:r w:rsidR="00CD6090" w:rsidRPr="00CD6090">
              <w:rPr>
                <w:noProof/>
                <w:webHidden/>
                <w:sz w:val="20"/>
              </w:rPr>
              <w:fldChar w:fldCharType="end"/>
            </w:r>
          </w:hyperlink>
        </w:p>
        <w:p w14:paraId="5CF217DB" w14:textId="09BA519E" w:rsidR="00CD6090" w:rsidRPr="00CD6090" w:rsidRDefault="00587865">
          <w:pPr>
            <w:pStyle w:val="TOC2"/>
            <w:rPr>
              <w:rFonts w:asciiTheme="minorHAnsi" w:hAnsiTheme="minorHAnsi" w:cstheme="minorBidi"/>
              <w:noProof/>
              <w:sz w:val="20"/>
              <w:lang w:val="en-US" w:eastAsia="en-US"/>
            </w:rPr>
          </w:pPr>
          <w:hyperlink w:anchor="_Toc531133541" w:history="1">
            <w:r w:rsidR="00CD6090" w:rsidRPr="00CD6090">
              <w:rPr>
                <w:rStyle w:val="Hyperlink"/>
                <w:rFonts w:cstheme="minorHAnsi"/>
                <w:noProof/>
                <w:sz w:val="20"/>
              </w:rPr>
              <w:t>7.12</w:t>
            </w:r>
            <w:r w:rsidR="00CD6090" w:rsidRPr="00CD6090">
              <w:rPr>
                <w:rFonts w:asciiTheme="minorHAnsi" w:hAnsiTheme="minorHAnsi" w:cstheme="minorBidi"/>
                <w:noProof/>
                <w:sz w:val="20"/>
                <w:lang w:val="en-US" w:eastAsia="en-US"/>
              </w:rPr>
              <w:tab/>
            </w:r>
            <w:r w:rsidR="00CD6090" w:rsidRPr="00CD6090">
              <w:rPr>
                <w:rStyle w:val="Hyperlink"/>
                <w:rFonts w:cstheme="minorHAnsi"/>
                <w:noProof/>
                <w:sz w:val="20"/>
              </w:rPr>
              <w:t>Applicability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_Toc531133541 \h </w:instrText>
            </w:r>
            <w:r w:rsidR="00CD6090" w:rsidRPr="00CD6090">
              <w:rPr>
                <w:noProof/>
                <w:webHidden/>
                <w:sz w:val="20"/>
              </w:rPr>
            </w:r>
            <w:r w:rsidR="00CD6090" w:rsidRPr="00CD6090">
              <w:rPr>
                <w:noProof/>
                <w:webHidden/>
                <w:sz w:val="20"/>
              </w:rPr>
              <w:fldChar w:fldCharType="separate"/>
            </w:r>
            <w:r w:rsidR="003C470E">
              <w:rPr>
                <w:noProof/>
                <w:webHidden/>
                <w:sz w:val="20"/>
              </w:rPr>
              <w:t>113</w:t>
            </w:r>
            <w:r w:rsidR="00CD6090" w:rsidRPr="00CD6090">
              <w:rPr>
                <w:noProof/>
                <w:webHidden/>
                <w:sz w:val="20"/>
              </w:rPr>
              <w:fldChar w:fldCharType="end"/>
            </w:r>
          </w:hyperlink>
        </w:p>
        <w:p w14:paraId="4E8A01E7" w14:textId="4C05657A"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542" w:history="1">
            <w:r w:rsidR="00CD6090" w:rsidRPr="00CD6090">
              <w:rPr>
                <w:rStyle w:val="Hyperlink"/>
                <w:noProof/>
                <w:sz w:val="20"/>
              </w:rPr>
              <w:t>8</w:t>
            </w:r>
            <w:r w:rsidR="00CD6090" w:rsidRPr="00CD6090">
              <w:rPr>
                <w:rFonts w:asciiTheme="minorHAnsi" w:hAnsiTheme="minorHAnsi" w:cstheme="minorBidi"/>
                <w:noProof/>
                <w:sz w:val="20"/>
                <w:lang w:val="en-US" w:eastAsia="en-US"/>
              </w:rPr>
              <w:tab/>
            </w:r>
            <w:r w:rsidR="00CD6090" w:rsidRPr="00CD6090">
              <w:rPr>
                <w:rStyle w:val="Hyperlink"/>
                <w:noProof/>
                <w:sz w:val="20"/>
              </w:rPr>
              <w:t>Complex attributes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_Toc531133542 \h </w:instrText>
            </w:r>
            <w:r w:rsidR="00CD6090" w:rsidRPr="00CD6090">
              <w:rPr>
                <w:noProof/>
                <w:webHidden/>
                <w:sz w:val="20"/>
              </w:rPr>
            </w:r>
            <w:r w:rsidR="00CD6090" w:rsidRPr="00CD6090">
              <w:rPr>
                <w:noProof/>
                <w:webHidden/>
                <w:sz w:val="20"/>
              </w:rPr>
              <w:fldChar w:fldCharType="separate"/>
            </w:r>
            <w:r w:rsidR="003C470E">
              <w:rPr>
                <w:noProof/>
                <w:webHidden/>
                <w:sz w:val="20"/>
              </w:rPr>
              <w:t>116</w:t>
            </w:r>
            <w:r w:rsidR="00CD6090" w:rsidRPr="00CD6090">
              <w:rPr>
                <w:noProof/>
                <w:webHidden/>
                <w:sz w:val="20"/>
              </w:rPr>
              <w:fldChar w:fldCharType="end"/>
            </w:r>
          </w:hyperlink>
        </w:p>
        <w:p w14:paraId="1F77D07D" w14:textId="2245F9C8" w:rsidR="00CD6090" w:rsidRPr="00CD6090" w:rsidRDefault="00587865">
          <w:pPr>
            <w:pStyle w:val="TOC2"/>
            <w:rPr>
              <w:rFonts w:asciiTheme="minorHAnsi" w:hAnsiTheme="minorHAnsi" w:cstheme="minorBidi"/>
              <w:noProof/>
              <w:sz w:val="20"/>
              <w:lang w:val="en-US" w:eastAsia="en-US"/>
            </w:rPr>
          </w:pPr>
          <w:hyperlink w:anchor="_Toc531133543" w:history="1">
            <w:r w:rsidR="00CD6090" w:rsidRPr="00CD6090">
              <w:rPr>
                <w:rStyle w:val="Hyperlink"/>
                <w:rFonts w:ascii="Times New Roman" w:hAnsi="Times New Roman"/>
                <w:noProof/>
                <w:sz w:val="20"/>
              </w:rPr>
              <w:t>8.1</w:t>
            </w:r>
            <w:r w:rsidR="00CD6090" w:rsidRPr="00CD6090">
              <w:rPr>
                <w:rFonts w:asciiTheme="minorHAnsi" w:hAnsiTheme="minorHAnsi" w:cstheme="minorBidi"/>
                <w:noProof/>
                <w:sz w:val="20"/>
                <w:lang w:val="en-US" w:eastAsia="en-US"/>
              </w:rPr>
              <w:tab/>
            </w:r>
            <w:r w:rsidR="00CD6090" w:rsidRPr="00CD6090">
              <w:rPr>
                <w:rStyle w:val="Hyperlink"/>
                <w:noProof/>
                <w:sz w:val="20"/>
              </w:rPr>
              <w:t>Bearing information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_Toc531133543 \h </w:instrText>
            </w:r>
            <w:r w:rsidR="00CD6090" w:rsidRPr="00CD6090">
              <w:rPr>
                <w:noProof/>
                <w:webHidden/>
                <w:sz w:val="20"/>
              </w:rPr>
            </w:r>
            <w:r w:rsidR="00CD6090" w:rsidRPr="00CD6090">
              <w:rPr>
                <w:noProof/>
                <w:webHidden/>
                <w:sz w:val="20"/>
              </w:rPr>
              <w:fldChar w:fldCharType="separate"/>
            </w:r>
            <w:r w:rsidR="003C470E">
              <w:rPr>
                <w:noProof/>
                <w:webHidden/>
                <w:sz w:val="20"/>
              </w:rPr>
              <w:t>116</w:t>
            </w:r>
            <w:r w:rsidR="00CD6090" w:rsidRPr="00CD6090">
              <w:rPr>
                <w:noProof/>
                <w:webHidden/>
                <w:sz w:val="20"/>
              </w:rPr>
              <w:fldChar w:fldCharType="end"/>
            </w:r>
          </w:hyperlink>
        </w:p>
        <w:p w14:paraId="52860F85" w14:textId="33CB0C6A" w:rsidR="00CD6090" w:rsidRPr="00CD6090" w:rsidRDefault="00587865">
          <w:pPr>
            <w:pStyle w:val="TOC2"/>
            <w:rPr>
              <w:rFonts w:asciiTheme="minorHAnsi" w:hAnsiTheme="minorHAnsi" w:cstheme="minorBidi"/>
              <w:noProof/>
              <w:sz w:val="20"/>
              <w:lang w:val="en-US" w:eastAsia="en-US"/>
            </w:rPr>
          </w:pPr>
          <w:hyperlink w:anchor="_Toc531133544" w:history="1">
            <w:r w:rsidR="00CD6090" w:rsidRPr="00CD6090">
              <w:rPr>
                <w:rStyle w:val="Hyperlink"/>
                <w:rFonts w:ascii="Times New Roman" w:hAnsi="Times New Roman"/>
                <w:noProof/>
                <w:sz w:val="20"/>
              </w:rPr>
              <w:t>8.2</w:t>
            </w:r>
            <w:r w:rsidR="00CD6090" w:rsidRPr="00CD6090">
              <w:rPr>
                <w:rFonts w:asciiTheme="minorHAnsi" w:hAnsiTheme="minorHAnsi" w:cstheme="minorBidi"/>
                <w:noProof/>
                <w:sz w:val="20"/>
                <w:lang w:val="en-US" w:eastAsia="en-US"/>
              </w:rPr>
              <w:tab/>
            </w:r>
            <w:r w:rsidR="00CD6090" w:rsidRPr="00CD6090">
              <w:rPr>
                <w:rStyle w:val="Hyperlink"/>
                <w:noProof/>
                <w:sz w:val="20"/>
              </w:rPr>
              <w:t>Contact address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_Toc531133544 \h </w:instrText>
            </w:r>
            <w:r w:rsidR="00CD6090" w:rsidRPr="00CD6090">
              <w:rPr>
                <w:noProof/>
                <w:webHidden/>
                <w:sz w:val="20"/>
              </w:rPr>
            </w:r>
            <w:r w:rsidR="00CD6090" w:rsidRPr="00CD6090">
              <w:rPr>
                <w:noProof/>
                <w:webHidden/>
                <w:sz w:val="20"/>
              </w:rPr>
              <w:fldChar w:fldCharType="separate"/>
            </w:r>
            <w:r w:rsidR="003C470E">
              <w:rPr>
                <w:noProof/>
                <w:webHidden/>
                <w:sz w:val="20"/>
              </w:rPr>
              <w:t>117</w:t>
            </w:r>
            <w:r w:rsidR="00CD6090" w:rsidRPr="00CD6090">
              <w:rPr>
                <w:noProof/>
                <w:webHidden/>
                <w:sz w:val="20"/>
              </w:rPr>
              <w:fldChar w:fldCharType="end"/>
            </w:r>
          </w:hyperlink>
        </w:p>
        <w:p w14:paraId="7C0E3F6C" w14:textId="439D8ACD" w:rsidR="00CD6090" w:rsidRPr="00CD6090" w:rsidRDefault="00587865">
          <w:pPr>
            <w:pStyle w:val="TOC2"/>
            <w:rPr>
              <w:rFonts w:asciiTheme="minorHAnsi" w:hAnsiTheme="minorHAnsi" w:cstheme="minorBidi"/>
              <w:noProof/>
              <w:sz w:val="20"/>
              <w:lang w:val="en-US" w:eastAsia="en-US"/>
            </w:rPr>
          </w:pPr>
          <w:hyperlink w:anchor="_Toc531133545" w:history="1">
            <w:r w:rsidR="00CD6090" w:rsidRPr="00CD6090">
              <w:rPr>
                <w:rStyle w:val="Hyperlink"/>
                <w:rFonts w:ascii="Times New Roman" w:hAnsi="Times New Roman"/>
                <w:noProof/>
                <w:sz w:val="20"/>
              </w:rPr>
              <w:t>8.3</w:t>
            </w:r>
            <w:r w:rsidR="00CD6090" w:rsidRPr="00CD6090">
              <w:rPr>
                <w:rFonts w:asciiTheme="minorHAnsi" w:hAnsiTheme="minorHAnsi" w:cstheme="minorBidi"/>
                <w:noProof/>
                <w:sz w:val="20"/>
                <w:lang w:val="en-US" w:eastAsia="en-US"/>
              </w:rPr>
              <w:tab/>
            </w:r>
            <w:r w:rsidR="00CD6090" w:rsidRPr="00CD6090">
              <w:rPr>
                <w:rStyle w:val="Hyperlink"/>
                <w:noProof/>
                <w:sz w:val="20"/>
              </w:rPr>
              <w:t>Feature name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_Toc531133545 \h </w:instrText>
            </w:r>
            <w:r w:rsidR="00CD6090" w:rsidRPr="00CD6090">
              <w:rPr>
                <w:noProof/>
                <w:webHidden/>
                <w:sz w:val="20"/>
              </w:rPr>
            </w:r>
            <w:r w:rsidR="00CD6090" w:rsidRPr="00CD6090">
              <w:rPr>
                <w:noProof/>
                <w:webHidden/>
                <w:sz w:val="20"/>
              </w:rPr>
              <w:fldChar w:fldCharType="separate"/>
            </w:r>
            <w:r w:rsidR="003C470E">
              <w:rPr>
                <w:noProof/>
                <w:webHidden/>
                <w:sz w:val="20"/>
              </w:rPr>
              <w:t>117</w:t>
            </w:r>
            <w:r w:rsidR="00CD6090" w:rsidRPr="00CD6090">
              <w:rPr>
                <w:noProof/>
                <w:webHidden/>
                <w:sz w:val="20"/>
              </w:rPr>
              <w:fldChar w:fldCharType="end"/>
            </w:r>
          </w:hyperlink>
        </w:p>
        <w:p w14:paraId="49A417D5" w14:textId="1622E9E0" w:rsidR="00CD6090" w:rsidRPr="00CD6090" w:rsidRDefault="00587865">
          <w:pPr>
            <w:pStyle w:val="TOC2"/>
            <w:rPr>
              <w:rFonts w:asciiTheme="minorHAnsi" w:hAnsiTheme="minorHAnsi" w:cstheme="minorBidi"/>
              <w:noProof/>
              <w:sz w:val="20"/>
              <w:lang w:val="en-US" w:eastAsia="en-US"/>
            </w:rPr>
          </w:pPr>
          <w:hyperlink w:anchor="_Toc531133546" w:history="1">
            <w:r w:rsidR="00CD6090" w:rsidRPr="00CD6090">
              <w:rPr>
                <w:rStyle w:val="Hyperlink"/>
                <w:rFonts w:ascii="Times New Roman" w:hAnsi="Times New Roman"/>
                <w:noProof/>
                <w:sz w:val="20"/>
              </w:rPr>
              <w:t>8.4</w:t>
            </w:r>
            <w:r w:rsidR="00CD6090" w:rsidRPr="00CD6090">
              <w:rPr>
                <w:rFonts w:asciiTheme="minorHAnsi" w:hAnsiTheme="minorHAnsi" w:cstheme="minorBidi"/>
                <w:noProof/>
                <w:sz w:val="20"/>
                <w:lang w:val="en-US" w:eastAsia="en-US"/>
              </w:rPr>
              <w:tab/>
            </w:r>
            <w:r w:rsidR="00CD6090" w:rsidRPr="00CD6090">
              <w:rPr>
                <w:rStyle w:val="Hyperlink"/>
                <w:noProof/>
                <w:sz w:val="20"/>
              </w:rPr>
              <w:t>Fixed date range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_Toc531133546 \h </w:instrText>
            </w:r>
            <w:r w:rsidR="00CD6090" w:rsidRPr="00CD6090">
              <w:rPr>
                <w:noProof/>
                <w:webHidden/>
                <w:sz w:val="20"/>
              </w:rPr>
            </w:r>
            <w:r w:rsidR="00CD6090" w:rsidRPr="00CD6090">
              <w:rPr>
                <w:noProof/>
                <w:webHidden/>
                <w:sz w:val="20"/>
              </w:rPr>
              <w:fldChar w:fldCharType="separate"/>
            </w:r>
            <w:r w:rsidR="003C470E">
              <w:rPr>
                <w:noProof/>
                <w:webHidden/>
                <w:sz w:val="20"/>
              </w:rPr>
              <w:t>118</w:t>
            </w:r>
            <w:r w:rsidR="00CD6090" w:rsidRPr="00CD6090">
              <w:rPr>
                <w:noProof/>
                <w:webHidden/>
                <w:sz w:val="20"/>
              </w:rPr>
              <w:fldChar w:fldCharType="end"/>
            </w:r>
          </w:hyperlink>
        </w:p>
        <w:p w14:paraId="37331B20" w14:textId="6B0A68F0" w:rsidR="00CD6090" w:rsidRPr="00CD6090" w:rsidRDefault="00587865">
          <w:pPr>
            <w:pStyle w:val="TOC2"/>
            <w:rPr>
              <w:rFonts w:asciiTheme="minorHAnsi" w:hAnsiTheme="minorHAnsi" w:cstheme="minorBidi"/>
              <w:noProof/>
              <w:sz w:val="20"/>
              <w:lang w:val="en-US" w:eastAsia="en-US"/>
            </w:rPr>
          </w:pPr>
          <w:hyperlink w:anchor="_Toc531133547" w:history="1">
            <w:r w:rsidR="00CD6090" w:rsidRPr="00CD6090">
              <w:rPr>
                <w:rStyle w:val="Hyperlink"/>
                <w:rFonts w:ascii="Times New Roman" w:hAnsi="Times New Roman"/>
                <w:noProof/>
                <w:sz w:val="20"/>
              </w:rPr>
              <w:t>8.5</w:t>
            </w:r>
            <w:r w:rsidR="00CD6090" w:rsidRPr="00CD6090">
              <w:rPr>
                <w:rFonts w:asciiTheme="minorHAnsi" w:hAnsiTheme="minorHAnsi" w:cstheme="minorBidi"/>
                <w:noProof/>
                <w:sz w:val="20"/>
                <w:lang w:val="en-US" w:eastAsia="en-US"/>
              </w:rPr>
              <w:tab/>
            </w:r>
            <w:r w:rsidR="00CD6090" w:rsidRPr="00CD6090">
              <w:rPr>
                <w:rStyle w:val="Hyperlink"/>
                <w:noProof/>
                <w:sz w:val="20"/>
              </w:rPr>
              <w:t>Frequency pair</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_Toc531133547 \h </w:instrText>
            </w:r>
            <w:r w:rsidR="00CD6090" w:rsidRPr="00CD6090">
              <w:rPr>
                <w:noProof/>
                <w:webHidden/>
                <w:sz w:val="20"/>
              </w:rPr>
            </w:r>
            <w:r w:rsidR="00CD6090" w:rsidRPr="00CD6090">
              <w:rPr>
                <w:noProof/>
                <w:webHidden/>
                <w:sz w:val="20"/>
              </w:rPr>
              <w:fldChar w:fldCharType="separate"/>
            </w:r>
            <w:r w:rsidR="003C470E">
              <w:rPr>
                <w:noProof/>
                <w:webHidden/>
                <w:sz w:val="20"/>
              </w:rPr>
              <w:t>118</w:t>
            </w:r>
            <w:r w:rsidR="00CD6090" w:rsidRPr="00CD6090">
              <w:rPr>
                <w:noProof/>
                <w:webHidden/>
                <w:sz w:val="20"/>
              </w:rPr>
              <w:fldChar w:fldCharType="end"/>
            </w:r>
          </w:hyperlink>
        </w:p>
        <w:p w14:paraId="3EA45ECF" w14:textId="6A5296A6" w:rsidR="00CD6090" w:rsidRPr="00CD6090" w:rsidRDefault="00587865">
          <w:pPr>
            <w:pStyle w:val="TOC2"/>
            <w:rPr>
              <w:rFonts w:asciiTheme="minorHAnsi" w:hAnsiTheme="minorHAnsi" w:cstheme="minorBidi"/>
              <w:noProof/>
              <w:sz w:val="20"/>
              <w:lang w:val="en-US" w:eastAsia="en-US"/>
            </w:rPr>
          </w:pPr>
          <w:hyperlink w:anchor="_Toc531133548" w:history="1">
            <w:r w:rsidR="00CD6090" w:rsidRPr="00CD6090">
              <w:rPr>
                <w:rStyle w:val="Hyperlink"/>
                <w:rFonts w:ascii="Times New Roman" w:hAnsi="Times New Roman"/>
                <w:noProof/>
                <w:sz w:val="20"/>
              </w:rPr>
              <w:t>8.6</w:t>
            </w:r>
            <w:r w:rsidR="00CD6090" w:rsidRPr="00CD6090">
              <w:rPr>
                <w:rFonts w:asciiTheme="minorHAnsi" w:hAnsiTheme="minorHAnsi" w:cstheme="minorBidi"/>
                <w:noProof/>
                <w:sz w:val="20"/>
                <w:lang w:val="en-US" w:eastAsia="en-US"/>
              </w:rPr>
              <w:tab/>
            </w:r>
            <w:r w:rsidR="00CD6090" w:rsidRPr="00CD6090">
              <w:rPr>
                <w:rStyle w:val="Hyperlink"/>
                <w:noProof/>
                <w:sz w:val="20"/>
              </w:rPr>
              <w:t>Graphic</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_Toc531133548 \h </w:instrText>
            </w:r>
            <w:r w:rsidR="00CD6090" w:rsidRPr="00CD6090">
              <w:rPr>
                <w:noProof/>
                <w:webHidden/>
                <w:sz w:val="20"/>
              </w:rPr>
            </w:r>
            <w:r w:rsidR="00CD6090" w:rsidRPr="00CD6090">
              <w:rPr>
                <w:noProof/>
                <w:webHidden/>
                <w:sz w:val="20"/>
              </w:rPr>
              <w:fldChar w:fldCharType="separate"/>
            </w:r>
            <w:r w:rsidR="003C470E">
              <w:rPr>
                <w:noProof/>
                <w:webHidden/>
                <w:sz w:val="20"/>
              </w:rPr>
              <w:t>119</w:t>
            </w:r>
            <w:r w:rsidR="00CD6090" w:rsidRPr="00CD6090">
              <w:rPr>
                <w:noProof/>
                <w:webHidden/>
                <w:sz w:val="20"/>
              </w:rPr>
              <w:fldChar w:fldCharType="end"/>
            </w:r>
          </w:hyperlink>
        </w:p>
        <w:p w14:paraId="42D61047" w14:textId="2E4D5017" w:rsidR="00CD6090" w:rsidRPr="00CD6090" w:rsidRDefault="00587865">
          <w:pPr>
            <w:pStyle w:val="TOC2"/>
            <w:rPr>
              <w:rFonts w:asciiTheme="minorHAnsi" w:hAnsiTheme="minorHAnsi" w:cstheme="minorBidi"/>
              <w:noProof/>
              <w:sz w:val="20"/>
              <w:lang w:val="en-US" w:eastAsia="en-US"/>
            </w:rPr>
          </w:pPr>
          <w:hyperlink w:anchor="_Toc531133549" w:history="1">
            <w:r w:rsidR="00CD6090" w:rsidRPr="00CD6090">
              <w:rPr>
                <w:rStyle w:val="Hyperlink"/>
                <w:noProof/>
                <w:sz w:val="20"/>
              </w:rPr>
              <w:t>8.7</w:t>
            </w:r>
            <w:r w:rsidR="00CD6090" w:rsidRPr="00CD6090">
              <w:rPr>
                <w:rFonts w:asciiTheme="minorHAnsi" w:hAnsiTheme="minorHAnsi" w:cstheme="minorBidi"/>
                <w:noProof/>
                <w:sz w:val="20"/>
                <w:lang w:val="en-US" w:eastAsia="en-US"/>
              </w:rPr>
              <w:tab/>
            </w:r>
            <w:r w:rsidR="00CD6090" w:rsidRPr="00CD6090">
              <w:rPr>
                <w:rStyle w:val="Hyperlink"/>
                <w:noProof/>
                <w:sz w:val="20"/>
              </w:rPr>
              <w:t>Horizontal position uncertainty</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_Toc531133549 \h </w:instrText>
            </w:r>
            <w:r w:rsidR="00CD6090" w:rsidRPr="00CD6090">
              <w:rPr>
                <w:noProof/>
                <w:webHidden/>
                <w:sz w:val="20"/>
              </w:rPr>
            </w:r>
            <w:r w:rsidR="00CD6090" w:rsidRPr="00CD6090">
              <w:rPr>
                <w:noProof/>
                <w:webHidden/>
                <w:sz w:val="20"/>
              </w:rPr>
              <w:fldChar w:fldCharType="separate"/>
            </w:r>
            <w:r w:rsidR="003C470E">
              <w:rPr>
                <w:noProof/>
                <w:webHidden/>
                <w:sz w:val="20"/>
              </w:rPr>
              <w:t>119</w:t>
            </w:r>
            <w:r w:rsidR="00CD6090" w:rsidRPr="00CD6090">
              <w:rPr>
                <w:noProof/>
                <w:webHidden/>
                <w:sz w:val="20"/>
              </w:rPr>
              <w:fldChar w:fldCharType="end"/>
            </w:r>
          </w:hyperlink>
        </w:p>
        <w:p w14:paraId="293B4EE8" w14:textId="7CC5C79D" w:rsidR="00CD6090" w:rsidRPr="00CD6090" w:rsidRDefault="00587865">
          <w:pPr>
            <w:pStyle w:val="TOC2"/>
            <w:rPr>
              <w:rFonts w:asciiTheme="minorHAnsi" w:hAnsiTheme="minorHAnsi" w:cstheme="minorBidi"/>
              <w:noProof/>
              <w:sz w:val="20"/>
              <w:lang w:val="en-US" w:eastAsia="en-US"/>
            </w:rPr>
          </w:pPr>
          <w:hyperlink w:anchor="_Toc531133550" w:history="1">
            <w:r w:rsidR="00CD6090" w:rsidRPr="00CD6090">
              <w:rPr>
                <w:rStyle w:val="Hyperlink"/>
                <w:rFonts w:ascii="Times New Roman" w:hAnsi="Times New Roman"/>
                <w:noProof/>
                <w:sz w:val="20"/>
              </w:rPr>
              <w:t>8.8</w:t>
            </w:r>
            <w:r w:rsidR="00CD6090" w:rsidRPr="00CD6090">
              <w:rPr>
                <w:rFonts w:asciiTheme="minorHAnsi" w:hAnsiTheme="minorHAnsi" w:cstheme="minorBidi"/>
                <w:noProof/>
                <w:sz w:val="20"/>
                <w:lang w:val="en-US" w:eastAsia="en-US"/>
              </w:rPr>
              <w:tab/>
            </w:r>
            <w:r w:rsidR="00CD6090" w:rsidRPr="00CD6090">
              <w:rPr>
                <w:rStyle w:val="Hyperlink"/>
                <w:noProof/>
                <w:sz w:val="20"/>
              </w:rPr>
              <w:t>Information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_Toc531133550 \h </w:instrText>
            </w:r>
            <w:r w:rsidR="00CD6090" w:rsidRPr="00CD6090">
              <w:rPr>
                <w:noProof/>
                <w:webHidden/>
                <w:sz w:val="20"/>
              </w:rPr>
            </w:r>
            <w:r w:rsidR="00CD6090" w:rsidRPr="00CD6090">
              <w:rPr>
                <w:noProof/>
                <w:webHidden/>
                <w:sz w:val="20"/>
              </w:rPr>
              <w:fldChar w:fldCharType="separate"/>
            </w:r>
            <w:r w:rsidR="003C470E">
              <w:rPr>
                <w:noProof/>
                <w:webHidden/>
                <w:sz w:val="20"/>
              </w:rPr>
              <w:t>119</w:t>
            </w:r>
            <w:r w:rsidR="00CD6090" w:rsidRPr="00CD6090">
              <w:rPr>
                <w:noProof/>
                <w:webHidden/>
                <w:sz w:val="20"/>
              </w:rPr>
              <w:fldChar w:fldCharType="end"/>
            </w:r>
          </w:hyperlink>
        </w:p>
        <w:p w14:paraId="634EEF53" w14:textId="0E0C97FB" w:rsidR="00CD6090" w:rsidRPr="00CD6090" w:rsidRDefault="00587865">
          <w:pPr>
            <w:pStyle w:val="TOC2"/>
            <w:rPr>
              <w:rFonts w:asciiTheme="minorHAnsi" w:hAnsiTheme="minorHAnsi" w:cstheme="minorBidi"/>
              <w:noProof/>
              <w:sz w:val="20"/>
              <w:lang w:val="en-US" w:eastAsia="en-US"/>
            </w:rPr>
          </w:pPr>
          <w:hyperlink w:anchor="_Toc531133551" w:history="1">
            <w:r w:rsidR="00CD6090" w:rsidRPr="00CD6090">
              <w:rPr>
                <w:rStyle w:val="Hyperlink"/>
                <w:rFonts w:ascii="Times New Roman" w:hAnsi="Times New Roman"/>
                <w:noProof/>
                <w:sz w:val="20"/>
              </w:rPr>
              <w:t>8.9</w:t>
            </w:r>
            <w:r w:rsidR="00CD6090" w:rsidRPr="00CD6090">
              <w:rPr>
                <w:rFonts w:asciiTheme="minorHAnsi" w:hAnsiTheme="minorHAnsi" w:cstheme="minorBidi"/>
                <w:noProof/>
                <w:sz w:val="20"/>
                <w:lang w:val="en-US" w:eastAsia="en-US"/>
              </w:rPr>
              <w:tab/>
            </w:r>
            <w:r w:rsidR="00CD6090" w:rsidRPr="00CD6090">
              <w:rPr>
                <w:rStyle w:val="Hyperlink"/>
                <w:noProof/>
                <w:sz w:val="20"/>
              </w:rPr>
              <w:t>Notice time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_Toc531133551 \h </w:instrText>
            </w:r>
            <w:r w:rsidR="00CD6090" w:rsidRPr="00CD6090">
              <w:rPr>
                <w:noProof/>
                <w:webHidden/>
                <w:sz w:val="20"/>
              </w:rPr>
            </w:r>
            <w:r w:rsidR="00CD6090" w:rsidRPr="00CD6090">
              <w:rPr>
                <w:noProof/>
                <w:webHidden/>
                <w:sz w:val="20"/>
              </w:rPr>
              <w:fldChar w:fldCharType="separate"/>
            </w:r>
            <w:r w:rsidR="003C470E">
              <w:rPr>
                <w:noProof/>
                <w:webHidden/>
                <w:sz w:val="20"/>
              </w:rPr>
              <w:t>120</w:t>
            </w:r>
            <w:r w:rsidR="00CD6090" w:rsidRPr="00CD6090">
              <w:rPr>
                <w:noProof/>
                <w:webHidden/>
                <w:sz w:val="20"/>
              </w:rPr>
              <w:fldChar w:fldCharType="end"/>
            </w:r>
          </w:hyperlink>
        </w:p>
        <w:p w14:paraId="66402335" w14:textId="6A489E3F" w:rsidR="00CD6090" w:rsidRPr="00CD6090" w:rsidRDefault="00587865">
          <w:pPr>
            <w:pStyle w:val="TOC2"/>
            <w:rPr>
              <w:rFonts w:asciiTheme="minorHAnsi" w:hAnsiTheme="minorHAnsi" w:cstheme="minorBidi"/>
              <w:noProof/>
              <w:sz w:val="20"/>
              <w:lang w:val="en-US" w:eastAsia="en-US"/>
            </w:rPr>
          </w:pPr>
          <w:hyperlink w:anchor="_Toc531133552" w:history="1">
            <w:r w:rsidR="00CD6090" w:rsidRPr="00CD6090">
              <w:rPr>
                <w:rStyle w:val="Hyperlink"/>
                <w:rFonts w:ascii="Times New Roman" w:hAnsi="Times New Roman"/>
                <w:noProof/>
                <w:sz w:val="20"/>
              </w:rPr>
              <w:t>8.10</w:t>
            </w:r>
            <w:r w:rsidR="00CD6090" w:rsidRPr="00CD6090">
              <w:rPr>
                <w:rFonts w:asciiTheme="minorHAnsi" w:hAnsiTheme="minorHAnsi" w:cstheme="minorBidi"/>
                <w:noProof/>
                <w:sz w:val="20"/>
                <w:lang w:val="en-US" w:eastAsia="en-US"/>
              </w:rPr>
              <w:tab/>
            </w:r>
            <w:r w:rsidR="00CD6090" w:rsidRPr="00CD6090">
              <w:rPr>
                <w:rStyle w:val="Hyperlink"/>
                <w:noProof/>
                <w:sz w:val="20"/>
              </w:rPr>
              <w:t>Online resource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_Toc531133552 \h </w:instrText>
            </w:r>
            <w:r w:rsidR="00CD6090" w:rsidRPr="00CD6090">
              <w:rPr>
                <w:noProof/>
                <w:webHidden/>
                <w:sz w:val="20"/>
              </w:rPr>
            </w:r>
            <w:r w:rsidR="00CD6090" w:rsidRPr="00CD6090">
              <w:rPr>
                <w:noProof/>
                <w:webHidden/>
                <w:sz w:val="20"/>
              </w:rPr>
              <w:fldChar w:fldCharType="separate"/>
            </w:r>
            <w:r w:rsidR="003C470E">
              <w:rPr>
                <w:noProof/>
                <w:webHidden/>
                <w:sz w:val="20"/>
              </w:rPr>
              <w:t>120</w:t>
            </w:r>
            <w:r w:rsidR="00CD6090" w:rsidRPr="00CD6090">
              <w:rPr>
                <w:noProof/>
                <w:webHidden/>
                <w:sz w:val="20"/>
              </w:rPr>
              <w:fldChar w:fldCharType="end"/>
            </w:r>
          </w:hyperlink>
        </w:p>
        <w:p w14:paraId="4593A336" w14:textId="66E59534" w:rsidR="00CD6090" w:rsidRPr="00CD6090" w:rsidRDefault="00587865">
          <w:pPr>
            <w:pStyle w:val="TOC2"/>
            <w:rPr>
              <w:rFonts w:asciiTheme="minorHAnsi" w:hAnsiTheme="minorHAnsi" w:cstheme="minorBidi"/>
              <w:noProof/>
              <w:sz w:val="20"/>
              <w:lang w:val="en-US" w:eastAsia="en-US"/>
            </w:rPr>
          </w:pPr>
          <w:hyperlink w:anchor="_Toc531133553" w:history="1">
            <w:r w:rsidR="00CD6090" w:rsidRPr="00CD6090">
              <w:rPr>
                <w:rStyle w:val="Hyperlink"/>
                <w:rFonts w:ascii="Times New Roman" w:hAnsi="Times New Roman"/>
                <w:noProof/>
                <w:sz w:val="20"/>
              </w:rPr>
              <w:t>8.11</w:t>
            </w:r>
            <w:r w:rsidR="00CD6090" w:rsidRPr="00CD6090">
              <w:rPr>
                <w:rFonts w:asciiTheme="minorHAnsi" w:hAnsiTheme="minorHAnsi" w:cstheme="minorBidi"/>
                <w:noProof/>
                <w:sz w:val="20"/>
                <w:lang w:val="en-US" w:eastAsia="en-US"/>
              </w:rPr>
              <w:tab/>
            </w:r>
            <w:r w:rsidR="00CD6090" w:rsidRPr="00CD6090">
              <w:rPr>
                <w:rStyle w:val="Hyperlink"/>
                <w:noProof/>
                <w:sz w:val="20"/>
              </w:rPr>
              <w:t>Orientation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_Toc531133553 \h </w:instrText>
            </w:r>
            <w:r w:rsidR="00CD6090" w:rsidRPr="00CD6090">
              <w:rPr>
                <w:noProof/>
                <w:webHidden/>
                <w:sz w:val="20"/>
              </w:rPr>
            </w:r>
            <w:r w:rsidR="00CD6090" w:rsidRPr="00CD6090">
              <w:rPr>
                <w:noProof/>
                <w:webHidden/>
                <w:sz w:val="20"/>
              </w:rPr>
              <w:fldChar w:fldCharType="separate"/>
            </w:r>
            <w:r w:rsidR="003C470E">
              <w:rPr>
                <w:noProof/>
                <w:webHidden/>
                <w:sz w:val="20"/>
              </w:rPr>
              <w:t>121</w:t>
            </w:r>
            <w:r w:rsidR="00CD6090" w:rsidRPr="00CD6090">
              <w:rPr>
                <w:noProof/>
                <w:webHidden/>
                <w:sz w:val="20"/>
              </w:rPr>
              <w:fldChar w:fldCharType="end"/>
            </w:r>
          </w:hyperlink>
        </w:p>
        <w:p w14:paraId="4BE92B3A" w14:textId="4F9AF411" w:rsidR="00CD6090" w:rsidRPr="00CD6090" w:rsidRDefault="00587865">
          <w:pPr>
            <w:pStyle w:val="TOC2"/>
            <w:rPr>
              <w:rFonts w:asciiTheme="minorHAnsi" w:hAnsiTheme="minorHAnsi" w:cstheme="minorBidi"/>
              <w:noProof/>
              <w:sz w:val="20"/>
              <w:lang w:val="en-US" w:eastAsia="en-US"/>
            </w:rPr>
          </w:pPr>
          <w:hyperlink w:anchor="_Toc531133554" w:history="1">
            <w:r w:rsidR="00CD6090" w:rsidRPr="00CD6090">
              <w:rPr>
                <w:rStyle w:val="Hyperlink"/>
                <w:rFonts w:ascii="Times New Roman" w:hAnsi="Times New Roman"/>
                <w:noProof/>
                <w:sz w:val="20"/>
              </w:rPr>
              <w:t>8.12</w:t>
            </w:r>
            <w:r w:rsidR="00CD6090" w:rsidRPr="00CD6090">
              <w:rPr>
                <w:rFonts w:asciiTheme="minorHAnsi" w:hAnsiTheme="minorHAnsi" w:cstheme="minorBidi"/>
                <w:noProof/>
                <w:sz w:val="20"/>
                <w:lang w:val="en-US" w:eastAsia="en-US"/>
              </w:rPr>
              <w:tab/>
            </w:r>
            <w:r w:rsidR="00CD6090" w:rsidRPr="00CD6090">
              <w:rPr>
                <w:rStyle w:val="Hyperlink"/>
                <w:noProof/>
                <w:sz w:val="20"/>
              </w:rPr>
              <w:t>Periodic date range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_Toc531133554 \h </w:instrText>
            </w:r>
            <w:r w:rsidR="00CD6090" w:rsidRPr="00CD6090">
              <w:rPr>
                <w:noProof/>
                <w:webHidden/>
                <w:sz w:val="20"/>
              </w:rPr>
            </w:r>
            <w:r w:rsidR="00CD6090" w:rsidRPr="00CD6090">
              <w:rPr>
                <w:noProof/>
                <w:webHidden/>
                <w:sz w:val="20"/>
              </w:rPr>
              <w:fldChar w:fldCharType="separate"/>
            </w:r>
            <w:r w:rsidR="003C470E">
              <w:rPr>
                <w:noProof/>
                <w:webHidden/>
                <w:sz w:val="20"/>
              </w:rPr>
              <w:t>121</w:t>
            </w:r>
            <w:r w:rsidR="00CD6090" w:rsidRPr="00CD6090">
              <w:rPr>
                <w:noProof/>
                <w:webHidden/>
                <w:sz w:val="20"/>
              </w:rPr>
              <w:fldChar w:fldCharType="end"/>
            </w:r>
          </w:hyperlink>
        </w:p>
        <w:p w14:paraId="4B2C3D64" w14:textId="2D482AC6" w:rsidR="00CD6090" w:rsidRPr="00CD6090" w:rsidRDefault="00587865">
          <w:pPr>
            <w:pStyle w:val="TOC2"/>
            <w:rPr>
              <w:rFonts w:asciiTheme="minorHAnsi" w:hAnsiTheme="minorHAnsi" w:cstheme="minorBidi"/>
              <w:noProof/>
              <w:sz w:val="20"/>
              <w:lang w:val="en-US" w:eastAsia="en-US"/>
            </w:rPr>
          </w:pPr>
          <w:hyperlink w:anchor="_Toc531133555" w:history="1">
            <w:r w:rsidR="00CD6090" w:rsidRPr="00CD6090">
              <w:rPr>
                <w:rStyle w:val="Hyperlink"/>
                <w:rFonts w:ascii="Times New Roman" w:hAnsi="Times New Roman"/>
                <w:noProof/>
                <w:sz w:val="20"/>
              </w:rPr>
              <w:t>8.13</w:t>
            </w:r>
            <w:r w:rsidR="00CD6090" w:rsidRPr="00CD6090">
              <w:rPr>
                <w:rFonts w:asciiTheme="minorHAnsi" w:hAnsiTheme="minorHAnsi" w:cstheme="minorBidi"/>
                <w:noProof/>
                <w:sz w:val="20"/>
                <w:lang w:val="en-US" w:eastAsia="en-US"/>
              </w:rPr>
              <w:tab/>
            </w:r>
            <w:r w:rsidR="00CD6090" w:rsidRPr="00CD6090">
              <w:rPr>
                <w:rStyle w:val="Hyperlink"/>
                <w:noProof/>
                <w:sz w:val="20"/>
              </w:rPr>
              <w:t>Radiocommunications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_Toc531133555 \h </w:instrText>
            </w:r>
            <w:r w:rsidR="00CD6090" w:rsidRPr="00CD6090">
              <w:rPr>
                <w:noProof/>
                <w:webHidden/>
                <w:sz w:val="20"/>
              </w:rPr>
            </w:r>
            <w:r w:rsidR="00CD6090" w:rsidRPr="00CD6090">
              <w:rPr>
                <w:noProof/>
                <w:webHidden/>
                <w:sz w:val="20"/>
              </w:rPr>
              <w:fldChar w:fldCharType="separate"/>
            </w:r>
            <w:r w:rsidR="003C470E">
              <w:rPr>
                <w:noProof/>
                <w:webHidden/>
                <w:sz w:val="20"/>
              </w:rPr>
              <w:t>122</w:t>
            </w:r>
            <w:r w:rsidR="00CD6090" w:rsidRPr="00CD6090">
              <w:rPr>
                <w:noProof/>
                <w:webHidden/>
                <w:sz w:val="20"/>
              </w:rPr>
              <w:fldChar w:fldCharType="end"/>
            </w:r>
          </w:hyperlink>
        </w:p>
        <w:p w14:paraId="7B3BFFB0" w14:textId="4AF02A3E" w:rsidR="00CD6090" w:rsidRPr="00CD6090" w:rsidRDefault="00587865">
          <w:pPr>
            <w:pStyle w:val="TOC2"/>
            <w:rPr>
              <w:rFonts w:asciiTheme="minorHAnsi" w:hAnsiTheme="minorHAnsi" w:cstheme="minorBidi"/>
              <w:noProof/>
              <w:sz w:val="20"/>
              <w:lang w:val="en-US" w:eastAsia="en-US"/>
            </w:rPr>
          </w:pPr>
          <w:hyperlink w:anchor="_Toc531133556" w:history="1">
            <w:r w:rsidR="00CD6090" w:rsidRPr="00CD6090">
              <w:rPr>
                <w:rStyle w:val="Hyperlink"/>
                <w:rFonts w:ascii="Times New Roman" w:hAnsi="Times New Roman"/>
                <w:noProof/>
                <w:sz w:val="20"/>
              </w:rPr>
              <w:t>8.14</w:t>
            </w:r>
            <w:r w:rsidR="00CD6090" w:rsidRPr="00CD6090">
              <w:rPr>
                <w:rFonts w:asciiTheme="minorHAnsi" w:hAnsiTheme="minorHAnsi" w:cstheme="minorBidi"/>
                <w:noProof/>
                <w:sz w:val="20"/>
                <w:lang w:val="en-US" w:eastAsia="en-US"/>
              </w:rPr>
              <w:tab/>
            </w:r>
            <w:r w:rsidR="00CD6090" w:rsidRPr="00CD6090">
              <w:rPr>
                <w:rStyle w:val="Hyperlink"/>
                <w:noProof/>
                <w:sz w:val="20"/>
              </w:rPr>
              <w:t>RxN Code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_Toc531133556 \h </w:instrText>
            </w:r>
            <w:r w:rsidR="00CD6090" w:rsidRPr="00CD6090">
              <w:rPr>
                <w:noProof/>
                <w:webHidden/>
                <w:sz w:val="20"/>
              </w:rPr>
            </w:r>
            <w:r w:rsidR="00CD6090" w:rsidRPr="00CD6090">
              <w:rPr>
                <w:noProof/>
                <w:webHidden/>
                <w:sz w:val="20"/>
              </w:rPr>
              <w:fldChar w:fldCharType="separate"/>
            </w:r>
            <w:r w:rsidR="003C470E">
              <w:rPr>
                <w:noProof/>
                <w:webHidden/>
                <w:sz w:val="20"/>
              </w:rPr>
              <w:t>123</w:t>
            </w:r>
            <w:r w:rsidR="00CD6090" w:rsidRPr="00CD6090">
              <w:rPr>
                <w:noProof/>
                <w:webHidden/>
                <w:sz w:val="20"/>
              </w:rPr>
              <w:fldChar w:fldCharType="end"/>
            </w:r>
          </w:hyperlink>
        </w:p>
        <w:p w14:paraId="47CD0563" w14:textId="5C25414A" w:rsidR="00CD6090" w:rsidRPr="00CD6090" w:rsidRDefault="00587865">
          <w:pPr>
            <w:pStyle w:val="TOC2"/>
            <w:rPr>
              <w:rFonts w:asciiTheme="minorHAnsi" w:hAnsiTheme="minorHAnsi" w:cstheme="minorBidi"/>
              <w:noProof/>
              <w:sz w:val="20"/>
              <w:lang w:val="en-US" w:eastAsia="en-US"/>
            </w:rPr>
          </w:pPr>
          <w:hyperlink w:anchor="_Toc531133557" w:history="1">
            <w:r w:rsidR="00CD6090" w:rsidRPr="00CD6090">
              <w:rPr>
                <w:rStyle w:val="Hyperlink"/>
                <w:rFonts w:ascii="Times New Roman" w:hAnsi="Times New Roman"/>
                <w:noProof/>
                <w:sz w:val="20"/>
              </w:rPr>
              <w:t>8.15</w:t>
            </w:r>
            <w:r w:rsidR="00CD6090" w:rsidRPr="00CD6090">
              <w:rPr>
                <w:rFonts w:asciiTheme="minorHAnsi" w:hAnsiTheme="minorHAnsi" w:cstheme="minorBidi"/>
                <w:noProof/>
                <w:sz w:val="20"/>
                <w:lang w:val="en-US" w:eastAsia="en-US"/>
              </w:rPr>
              <w:tab/>
            </w:r>
            <w:r w:rsidR="00CD6090" w:rsidRPr="00CD6090">
              <w:rPr>
                <w:rStyle w:val="Hyperlink"/>
                <w:noProof/>
                <w:sz w:val="20"/>
              </w:rPr>
              <w:t>Schedule by day of week</w:t>
            </w:r>
            <w:bookmarkStart w:id="14" w:name="_GoBack"/>
            <w:bookmarkEnd w:id="14"/>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_Toc531133557 \h </w:instrText>
            </w:r>
            <w:r w:rsidR="00CD6090" w:rsidRPr="00CD6090">
              <w:rPr>
                <w:noProof/>
                <w:webHidden/>
                <w:sz w:val="20"/>
              </w:rPr>
            </w:r>
            <w:r w:rsidR="00CD6090" w:rsidRPr="00CD6090">
              <w:rPr>
                <w:noProof/>
                <w:webHidden/>
                <w:sz w:val="20"/>
              </w:rPr>
              <w:fldChar w:fldCharType="separate"/>
            </w:r>
            <w:r w:rsidR="003C470E">
              <w:rPr>
                <w:noProof/>
                <w:webHidden/>
                <w:sz w:val="20"/>
              </w:rPr>
              <w:t>124</w:t>
            </w:r>
            <w:r w:rsidR="00CD6090" w:rsidRPr="00CD6090">
              <w:rPr>
                <w:noProof/>
                <w:webHidden/>
                <w:sz w:val="20"/>
              </w:rPr>
              <w:fldChar w:fldCharType="end"/>
            </w:r>
          </w:hyperlink>
        </w:p>
        <w:p w14:paraId="1F5489F3" w14:textId="27355FFD" w:rsidR="00CD6090" w:rsidRPr="00CD6090" w:rsidRDefault="00587865">
          <w:pPr>
            <w:pStyle w:val="TOC2"/>
            <w:rPr>
              <w:rFonts w:asciiTheme="minorHAnsi" w:hAnsiTheme="minorHAnsi" w:cstheme="minorBidi"/>
              <w:noProof/>
              <w:sz w:val="20"/>
              <w:lang w:val="en-US" w:eastAsia="en-US"/>
            </w:rPr>
          </w:pPr>
          <w:hyperlink w:anchor="_Toc531133558" w:history="1">
            <w:r w:rsidR="00CD6090" w:rsidRPr="00CD6090">
              <w:rPr>
                <w:rStyle w:val="Hyperlink"/>
                <w:rFonts w:ascii="Times New Roman" w:hAnsi="Times New Roman"/>
                <w:noProof/>
                <w:sz w:val="20"/>
              </w:rPr>
              <w:t>8.16</w:t>
            </w:r>
            <w:r w:rsidR="00CD6090" w:rsidRPr="00CD6090">
              <w:rPr>
                <w:rFonts w:asciiTheme="minorHAnsi" w:hAnsiTheme="minorHAnsi" w:cstheme="minorBidi"/>
                <w:noProof/>
                <w:sz w:val="20"/>
                <w:lang w:val="en-US" w:eastAsia="en-US"/>
              </w:rPr>
              <w:tab/>
            </w:r>
            <w:r w:rsidR="00CD6090" w:rsidRPr="00CD6090">
              <w:rPr>
                <w:rStyle w:val="Hyperlink"/>
                <w:noProof/>
                <w:sz w:val="20"/>
              </w:rPr>
              <w:t>Source indication</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_Toc531133558 \h </w:instrText>
            </w:r>
            <w:r w:rsidR="00CD6090" w:rsidRPr="00CD6090">
              <w:rPr>
                <w:noProof/>
                <w:webHidden/>
                <w:sz w:val="20"/>
              </w:rPr>
            </w:r>
            <w:r w:rsidR="00CD6090" w:rsidRPr="00CD6090">
              <w:rPr>
                <w:noProof/>
                <w:webHidden/>
                <w:sz w:val="20"/>
              </w:rPr>
              <w:fldChar w:fldCharType="separate"/>
            </w:r>
            <w:r w:rsidR="003C470E">
              <w:rPr>
                <w:noProof/>
                <w:webHidden/>
                <w:sz w:val="20"/>
              </w:rPr>
              <w:t>124</w:t>
            </w:r>
            <w:r w:rsidR="00CD6090" w:rsidRPr="00CD6090">
              <w:rPr>
                <w:noProof/>
                <w:webHidden/>
                <w:sz w:val="20"/>
              </w:rPr>
              <w:fldChar w:fldCharType="end"/>
            </w:r>
          </w:hyperlink>
        </w:p>
        <w:p w14:paraId="093CE0BC" w14:textId="58B493DD" w:rsidR="00CD6090" w:rsidRPr="00CD6090" w:rsidRDefault="00587865">
          <w:pPr>
            <w:pStyle w:val="TOC2"/>
            <w:rPr>
              <w:rFonts w:asciiTheme="minorHAnsi" w:hAnsiTheme="minorHAnsi" w:cstheme="minorBidi"/>
              <w:noProof/>
              <w:sz w:val="20"/>
              <w:lang w:val="en-US" w:eastAsia="en-US"/>
            </w:rPr>
          </w:pPr>
          <w:hyperlink w:anchor="_Toc531133559" w:history="1">
            <w:r w:rsidR="00CD6090" w:rsidRPr="00CD6090">
              <w:rPr>
                <w:rStyle w:val="Hyperlink"/>
                <w:rFonts w:ascii="Times New Roman" w:hAnsi="Times New Roman"/>
                <w:noProof/>
                <w:sz w:val="20"/>
              </w:rPr>
              <w:t>8.17</w:t>
            </w:r>
            <w:r w:rsidR="00CD6090" w:rsidRPr="00CD6090">
              <w:rPr>
                <w:rFonts w:asciiTheme="minorHAnsi" w:hAnsiTheme="minorHAnsi" w:cstheme="minorBidi"/>
                <w:noProof/>
                <w:sz w:val="20"/>
                <w:lang w:val="en-US" w:eastAsia="en-US"/>
              </w:rPr>
              <w:tab/>
            </w:r>
            <w:r w:rsidR="00CD6090" w:rsidRPr="00CD6090">
              <w:rPr>
                <w:rStyle w:val="Hyperlink"/>
                <w:noProof/>
                <w:sz w:val="20"/>
              </w:rPr>
              <w:t>Survey date range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_Toc531133559 \h </w:instrText>
            </w:r>
            <w:r w:rsidR="00CD6090" w:rsidRPr="00CD6090">
              <w:rPr>
                <w:noProof/>
                <w:webHidden/>
                <w:sz w:val="20"/>
              </w:rPr>
            </w:r>
            <w:r w:rsidR="00CD6090" w:rsidRPr="00CD6090">
              <w:rPr>
                <w:noProof/>
                <w:webHidden/>
                <w:sz w:val="20"/>
              </w:rPr>
              <w:fldChar w:fldCharType="separate"/>
            </w:r>
            <w:r w:rsidR="003C470E">
              <w:rPr>
                <w:noProof/>
                <w:webHidden/>
                <w:sz w:val="20"/>
              </w:rPr>
              <w:t>125</w:t>
            </w:r>
            <w:r w:rsidR="00CD6090" w:rsidRPr="00CD6090">
              <w:rPr>
                <w:noProof/>
                <w:webHidden/>
                <w:sz w:val="20"/>
              </w:rPr>
              <w:fldChar w:fldCharType="end"/>
            </w:r>
          </w:hyperlink>
        </w:p>
        <w:p w14:paraId="7F863B46" w14:textId="4C23BB35" w:rsidR="00CD6090" w:rsidRPr="00CD6090" w:rsidRDefault="00587865">
          <w:pPr>
            <w:pStyle w:val="TOC2"/>
            <w:rPr>
              <w:rFonts w:asciiTheme="minorHAnsi" w:hAnsiTheme="minorHAnsi" w:cstheme="minorBidi"/>
              <w:noProof/>
              <w:sz w:val="20"/>
              <w:lang w:val="en-US" w:eastAsia="en-US"/>
            </w:rPr>
          </w:pPr>
          <w:hyperlink w:anchor="_Toc531133560" w:history="1">
            <w:r w:rsidR="00CD6090" w:rsidRPr="00CD6090">
              <w:rPr>
                <w:rStyle w:val="Hyperlink"/>
                <w:rFonts w:ascii="Times New Roman" w:hAnsi="Times New Roman"/>
                <w:noProof/>
                <w:sz w:val="20"/>
              </w:rPr>
              <w:t>8.18</w:t>
            </w:r>
            <w:r w:rsidR="00CD6090" w:rsidRPr="00CD6090">
              <w:rPr>
                <w:rFonts w:asciiTheme="minorHAnsi" w:hAnsiTheme="minorHAnsi" w:cstheme="minorBidi"/>
                <w:noProof/>
                <w:sz w:val="20"/>
                <w:lang w:val="en-US" w:eastAsia="en-US"/>
              </w:rPr>
              <w:tab/>
            </w:r>
            <w:r w:rsidR="00CD6090" w:rsidRPr="00CD6090">
              <w:rPr>
                <w:rStyle w:val="Hyperlink"/>
                <w:noProof/>
                <w:sz w:val="20"/>
              </w:rPr>
              <w:t>Telecommunications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_Toc531133560 \h </w:instrText>
            </w:r>
            <w:r w:rsidR="00CD6090" w:rsidRPr="00CD6090">
              <w:rPr>
                <w:noProof/>
                <w:webHidden/>
                <w:sz w:val="20"/>
              </w:rPr>
            </w:r>
            <w:r w:rsidR="00CD6090" w:rsidRPr="00CD6090">
              <w:rPr>
                <w:noProof/>
                <w:webHidden/>
                <w:sz w:val="20"/>
              </w:rPr>
              <w:fldChar w:fldCharType="separate"/>
            </w:r>
            <w:r w:rsidR="003C470E">
              <w:rPr>
                <w:noProof/>
                <w:webHidden/>
                <w:sz w:val="20"/>
              </w:rPr>
              <w:t>125</w:t>
            </w:r>
            <w:r w:rsidR="00CD6090" w:rsidRPr="00CD6090">
              <w:rPr>
                <w:noProof/>
                <w:webHidden/>
                <w:sz w:val="20"/>
              </w:rPr>
              <w:fldChar w:fldCharType="end"/>
            </w:r>
          </w:hyperlink>
        </w:p>
        <w:p w14:paraId="5B9CE85C" w14:textId="5BCEA77A" w:rsidR="00CD6090" w:rsidRPr="00CD6090" w:rsidRDefault="00587865">
          <w:pPr>
            <w:pStyle w:val="TOC2"/>
            <w:rPr>
              <w:rFonts w:asciiTheme="minorHAnsi" w:hAnsiTheme="minorHAnsi" w:cstheme="minorBidi"/>
              <w:noProof/>
              <w:sz w:val="20"/>
              <w:lang w:val="en-US" w:eastAsia="en-US"/>
            </w:rPr>
          </w:pPr>
          <w:hyperlink w:anchor="_Toc531133561" w:history="1">
            <w:r w:rsidR="00CD6090" w:rsidRPr="00CD6090">
              <w:rPr>
                <w:rStyle w:val="Hyperlink"/>
                <w:rFonts w:ascii="Times New Roman" w:hAnsi="Times New Roman"/>
                <w:noProof/>
                <w:sz w:val="20"/>
              </w:rPr>
              <w:t>8.19</w:t>
            </w:r>
            <w:r w:rsidR="00CD6090" w:rsidRPr="00CD6090">
              <w:rPr>
                <w:rFonts w:asciiTheme="minorHAnsi" w:hAnsiTheme="minorHAnsi" w:cstheme="minorBidi"/>
                <w:noProof/>
                <w:sz w:val="20"/>
                <w:lang w:val="en-US" w:eastAsia="en-US"/>
              </w:rPr>
              <w:tab/>
            </w:r>
            <w:r w:rsidR="00CD6090" w:rsidRPr="00CD6090">
              <w:rPr>
                <w:rStyle w:val="Hyperlink"/>
                <w:noProof/>
                <w:sz w:val="20"/>
              </w:rPr>
              <w:t>Text content</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_Toc531133561 \h </w:instrText>
            </w:r>
            <w:r w:rsidR="00CD6090" w:rsidRPr="00CD6090">
              <w:rPr>
                <w:noProof/>
                <w:webHidden/>
                <w:sz w:val="20"/>
              </w:rPr>
            </w:r>
            <w:r w:rsidR="00CD6090" w:rsidRPr="00CD6090">
              <w:rPr>
                <w:noProof/>
                <w:webHidden/>
                <w:sz w:val="20"/>
              </w:rPr>
              <w:fldChar w:fldCharType="separate"/>
            </w:r>
            <w:r w:rsidR="003C470E">
              <w:rPr>
                <w:noProof/>
                <w:webHidden/>
                <w:sz w:val="20"/>
              </w:rPr>
              <w:t>126</w:t>
            </w:r>
            <w:r w:rsidR="00CD6090" w:rsidRPr="00CD6090">
              <w:rPr>
                <w:noProof/>
                <w:webHidden/>
                <w:sz w:val="20"/>
              </w:rPr>
              <w:fldChar w:fldCharType="end"/>
            </w:r>
          </w:hyperlink>
        </w:p>
        <w:p w14:paraId="2D8AFC0C" w14:textId="555D96C5" w:rsidR="00CD6090" w:rsidRPr="00CD6090" w:rsidRDefault="00587865">
          <w:pPr>
            <w:pStyle w:val="TOC2"/>
            <w:rPr>
              <w:rFonts w:asciiTheme="minorHAnsi" w:hAnsiTheme="minorHAnsi" w:cstheme="minorBidi"/>
              <w:noProof/>
              <w:sz w:val="20"/>
              <w:lang w:val="en-US" w:eastAsia="en-US"/>
            </w:rPr>
          </w:pPr>
          <w:hyperlink w:anchor="_Toc531133562" w:history="1">
            <w:r w:rsidR="00CD6090" w:rsidRPr="00CD6090">
              <w:rPr>
                <w:rStyle w:val="Hyperlink"/>
                <w:rFonts w:ascii="Times New Roman" w:hAnsi="Times New Roman"/>
                <w:noProof/>
                <w:sz w:val="20"/>
              </w:rPr>
              <w:t>8.20</w:t>
            </w:r>
            <w:r w:rsidR="00CD6090" w:rsidRPr="00CD6090">
              <w:rPr>
                <w:rFonts w:asciiTheme="minorHAnsi" w:hAnsiTheme="minorHAnsi" w:cstheme="minorBidi"/>
                <w:noProof/>
                <w:sz w:val="20"/>
                <w:lang w:val="en-US" w:eastAsia="en-US"/>
              </w:rPr>
              <w:tab/>
            </w:r>
            <w:r w:rsidR="00CD6090" w:rsidRPr="00CD6090">
              <w:rPr>
                <w:rStyle w:val="Hyperlink"/>
                <w:noProof/>
                <w:sz w:val="20"/>
              </w:rPr>
              <w:t>Time intervals by day of week</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_Toc531133562 \h </w:instrText>
            </w:r>
            <w:r w:rsidR="00CD6090" w:rsidRPr="00CD6090">
              <w:rPr>
                <w:noProof/>
                <w:webHidden/>
                <w:sz w:val="20"/>
              </w:rPr>
            </w:r>
            <w:r w:rsidR="00CD6090" w:rsidRPr="00CD6090">
              <w:rPr>
                <w:noProof/>
                <w:webHidden/>
                <w:sz w:val="20"/>
              </w:rPr>
              <w:fldChar w:fldCharType="separate"/>
            </w:r>
            <w:r w:rsidR="003C470E">
              <w:rPr>
                <w:noProof/>
                <w:webHidden/>
                <w:sz w:val="20"/>
              </w:rPr>
              <w:t>126</w:t>
            </w:r>
            <w:r w:rsidR="00CD6090" w:rsidRPr="00CD6090">
              <w:rPr>
                <w:noProof/>
                <w:webHidden/>
                <w:sz w:val="20"/>
              </w:rPr>
              <w:fldChar w:fldCharType="end"/>
            </w:r>
          </w:hyperlink>
        </w:p>
        <w:p w14:paraId="47F41E0B" w14:textId="09647D01" w:rsidR="00CD6090" w:rsidRPr="00CD6090" w:rsidRDefault="00587865">
          <w:pPr>
            <w:pStyle w:val="TOC2"/>
            <w:rPr>
              <w:rFonts w:asciiTheme="minorHAnsi" w:hAnsiTheme="minorHAnsi" w:cstheme="minorBidi"/>
              <w:noProof/>
              <w:sz w:val="20"/>
              <w:lang w:val="en-US" w:eastAsia="en-US"/>
            </w:rPr>
          </w:pPr>
          <w:hyperlink w:anchor="_Toc531133563" w:history="1">
            <w:r w:rsidR="00CD6090" w:rsidRPr="00CD6090">
              <w:rPr>
                <w:rStyle w:val="Hyperlink"/>
                <w:rFonts w:ascii="Times New Roman" w:hAnsi="Times New Roman"/>
                <w:noProof/>
                <w:sz w:val="20"/>
              </w:rPr>
              <w:t>8.21</w:t>
            </w:r>
            <w:r w:rsidR="00CD6090" w:rsidRPr="00CD6090">
              <w:rPr>
                <w:rFonts w:asciiTheme="minorHAnsi" w:hAnsiTheme="minorHAnsi" w:cstheme="minorBidi"/>
                <w:noProof/>
                <w:sz w:val="20"/>
                <w:lang w:val="en-US" w:eastAsia="en-US"/>
              </w:rPr>
              <w:tab/>
            </w:r>
            <w:r w:rsidR="00CD6090" w:rsidRPr="00CD6090">
              <w:rPr>
                <w:rStyle w:val="Hyperlink"/>
                <w:noProof/>
                <w:sz w:val="20"/>
              </w:rPr>
              <w:t>Underkeel allowance</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_Toc531133563 \h </w:instrText>
            </w:r>
            <w:r w:rsidR="00CD6090" w:rsidRPr="00CD6090">
              <w:rPr>
                <w:noProof/>
                <w:webHidden/>
                <w:sz w:val="20"/>
              </w:rPr>
            </w:r>
            <w:r w:rsidR="00CD6090" w:rsidRPr="00CD6090">
              <w:rPr>
                <w:noProof/>
                <w:webHidden/>
                <w:sz w:val="20"/>
              </w:rPr>
              <w:fldChar w:fldCharType="separate"/>
            </w:r>
            <w:r w:rsidR="003C470E">
              <w:rPr>
                <w:noProof/>
                <w:webHidden/>
                <w:sz w:val="20"/>
              </w:rPr>
              <w:t>127</w:t>
            </w:r>
            <w:r w:rsidR="00CD6090" w:rsidRPr="00CD6090">
              <w:rPr>
                <w:noProof/>
                <w:webHidden/>
                <w:sz w:val="20"/>
              </w:rPr>
              <w:fldChar w:fldCharType="end"/>
            </w:r>
          </w:hyperlink>
        </w:p>
        <w:p w14:paraId="7B3162FC" w14:textId="4AD23966" w:rsidR="00CD6090" w:rsidRPr="00CD6090" w:rsidRDefault="00587865">
          <w:pPr>
            <w:pStyle w:val="TOC2"/>
            <w:rPr>
              <w:rFonts w:asciiTheme="minorHAnsi" w:hAnsiTheme="minorHAnsi" w:cstheme="minorBidi"/>
              <w:noProof/>
              <w:sz w:val="20"/>
              <w:lang w:val="en-US" w:eastAsia="en-US"/>
            </w:rPr>
          </w:pPr>
          <w:hyperlink w:anchor="_Toc531133564" w:history="1">
            <w:r w:rsidR="00CD6090" w:rsidRPr="00CD6090">
              <w:rPr>
                <w:rStyle w:val="Hyperlink"/>
                <w:rFonts w:ascii="Times New Roman" w:hAnsi="Times New Roman"/>
                <w:noProof/>
                <w:sz w:val="20"/>
              </w:rPr>
              <w:t>8.22</w:t>
            </w:r>
            <w:r w:rsidR="00CD6090" w:rsidRPr="00CD6090">
              <w:rPr>
                <w:rFonts w:asciiTheme="minorHAnsi" w:hAnsiTheme="minorHAnsi" w:cstheme="minorBidi"/>
                <w:noProof/>
                <w:sz w:val="20"/>
                <w:lang w:val="en-US" w:eastAsia="en-US"/>
              </w:rPr>
              <w:tab/>
            </w:r>
            <w:r w:rsidR="00CD6090" w:rsidRPr="00CD6090">
              <w:rPr>
                <w:rStyle w:val="Hyperlink"/>
                <w:noProof/>
                <w:sz w:val="20"/>
              </w:rPr>
              <w:t>Vessels measurements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_Toc531133564 \h </w:instrText>
            </w:r>
            <w:r w:rsidR="00CD6090" w:rsidRPr="00CD6090">
              <w:rPr>
                <w:noProof/>
                <w:webHidden/>
                <w:sz w:val="20"/>
              </w:rPr>
            </w:r>
            <w:r w:rsidR="00CD6090" w:rsidRPr="00CD6090">
              <w:rPr>
                <w:noProof/>
                <w:webHidden/>
                <w:sz w:val="20"/>
              </w:rPr>
              <w:fldChar w:fldCharType="separate"/>
            </w:r>
            <w:r w:rsidR="003C470E">
              <w:rPr>
                <w:noProof/>
                <w:webHidden/>
                <w:sz w:val="20"/>
              </w:rPr>
              <w:t>127</w:t>
            </w:r>
            <w:r w:rsidR="00CD6090" w:rsidRPr="00CD6090">
              <w:rPr>
                <w:noProof/>
                <w:webHidden/>
                <w:sz w:val="20"/>
              </w:rPr>
              <w:fldChar w:fldCharType="end"/>
            </w:r>
          </w:hyperlink>
        </w:p>
        <w:p w14:paraId="30AF5954" w14:textId="49981D4B" w:rsidR="00CD6090" w:rsidRPr="00CD6090" w:rsidRDefault="00587865">
          <w:pPr>
            <w:pStyle w:val="TOC1"/>
            <w:tabs>
              <w:tab w:val="left" w:pos="440"/>
              <w:tab w:val="right" w:leader="dot" w:pos="9062"/>
            </w:tabs>
            <w:rPr>
              <w:rFonts w:asciiTheme="minorHAnsi" w:hAnsiTheme="minorHAnsi" w:cstheme="minorBidi"/>
              <w:noProof/>
              <w:sz w:val="20"/>
              <w:lang w:val="en-US" w:eastAsia="en-US"/>
            </w:rPr>
          </w:pPr>
          <w:hyperlink w:anchor="_Toc531133565" w:history="1">
            <w:r w:rsidR="00CD6090" w:rsidRPr="00CD6090">
              <w:rPr>
                <w:rStyle w:val="Hyperlink"/>
                <w:noProof/>
                <w:sz w:val="20"/>
              </w:rPr>
              <w:t>9</w:t>
            </w:r>
            <w:r w:rsidR="00CD6090" w:rsidRPr="00CD6090">
              <w:rPr>
                <w:rFonts w:asciiTheme="minorHAnsi" w:hAnsiTheme="minorHAnsi" w:cstheme="minorBidi"/>
                <w:noProof/>
                <w:sz w:val="20"/>
                <w:lang w:val="en-US" w:eastAsia="en-US"/>
              </w:rPr>
              <w:tab/>
            </w:r>
            <w:r w:rsidR="00CD6090" w:rsidRPr="00CD6090">
              <w:rPr>
                <w:rStyle w:val="Hyperlink"/>
                <w:noProof/>
                <w:sz w:val="20"/>
              </w:rPr>
              <w:t>Other elements</w:t>
            </w:r>
            <w:r w:rsidR="00CD6090" w:rsidRPr="00CD6090">
              <w:rPr>
                <w:noProof/>
                <w:webHidden/>
                <w:sz w:val="20"/>
              </w:rPr>
              <w:tab/>
            </w:r>
            <w:r w:rsidR="00CD6090" w:rsidRPr="00CD6090">
              <w:rPr>
                <w:noProof/>
                <w:webHidden/>
                <w:sz w:val="20"/>
              </w:rPr>
              <w:fldChar w:fldCharType="begin"/>
            </w:r>
            <w:r w:rsidR="00CD6090" w:rsidRPr="00CD6090">
              <w:rPr>
                <w:noProof/>
                <w:webHidden/>
                <w:sz w:val="20"/>
              </w:rPr>
              <w:instrText xml:space="preserve"> PAGEREF _Toc531133565 \h </w:instrText>
            </w:r>
            <w:r w:rsidR="00CD6090" w:rsidRPr="00CD6090">
              <w:rPr>
                <w:noProof/>
                <w:webHidden/>
                <w:sz w:val="20"/>
              </w:rPr>
            </w:r>
            <w:r w:rsidR="00CD6090" w:rsidRPr="00CD6090">
              <w:rPr>
                <w:noProof/>
                <w:webHidden/>
                <w:sz w:val="20"/>
              </w:rPr>
              <w:fldChar w:fldCharType="separate"/>
            </w:r>
            <w:r w:rsidR="003C470E">
              <w:rPr>
                <w:noProof/>
                <w:webHidden/>
                <w:sz w:val="20"/>
              </w:rPr>
              <w:t>128</w:t>
            </w:r>
            <w:r w:rsidR="00CD6090" w:rsidRPr="00CD6090">
              <w:rPr>
                <w:noProof/>
                <w:webHidden/>
                <w:sz w:val="20"/>
              </w:rPr>
              <w:fldChar w:fldCharType="end"/>
            </w:r>
          </w:hyperlink>
        </w:p>
        <w:p w14:paraId="290E29B6" w14:textId="0CA826CB" w:rsidR="00C01685" w:rsidRDefault="00C01685">
          <w:r w:rsidRPr="00CD6090">
            <w:rPr>
              <w:b/>
              <w:bCs/>
              <w:noProof/>
              <w:sz w:val="20"/>
              <w:szCs w:val="20"/>
            </w:rPr>
            <w:fldChar w:fldCharType="end"/>
          </w:r>
        </w:p>
      </w:sdtContent>
    </w:sdt>
    <w:p w14:paraId="12877593" w14:textId="75B61926" w:rsidR="00D64344" w:rsidRPr="00A66C15" w:rsidRDefault="00D64344" w:rsidP="00D64344">
      <w:pPr>
        <w:rPr>
          <w:rFonts w:cstheme="minorHAnsi"/>
          <w:highlight w:val="lightGray"/>
        </w:rPr>
        <w:sectPr w:rsidR="00D64344" w:rsidRPr="00A66C15">
          <w:pgSz w:w="11906" w:h="16838"/>
          <w:pgMar w:top="1417" w:right="1417" w:bottom="1134" w:left="1417" w:header="720" w:footer="720" w:gutter="0"/>
          <w:pgNumType w:fmt="lowerRoman" w:start="1"/>
          <w:cols w:space="720"/>
        </w:sectPr>
      </w:pPr>
    </w:p>
    <w:p w14:paraId="1964FEDA" w14:textId="77777777" w:rsidR="00D64344" w:rsidRPr="00A66C15" w:rsidRDefault="00D64344" w:rsidP="00D64344">
      <w:pPr>
        <w:pStyle w:val="Heading1"/>
        <w:numPr>
          <w:ilvl w:val="0"/>
          <w:numId w:val="13"/>
        </w:numPr>
        <w:rPr>
          <w:rFonts w:asciiTheme="minorHAnsi" w:hAnsiTheme="minorHAnsi" w:cstheme="minorHAnsi"/>
        </w:rPr>
      </w:pPr>
      <w:bookmarkStart w:id="15" w:name="_Toc490817279"/>
      <w:bookmarkStart w:id="16" w:name="_Toc531133437"/>
      <w:bookmarkStart w:id="17" w:name="_Toc451843216"/>
      <w:r w:rsidRPr="00A66C15">
        <w:rPr>
          <w:rFonts w:asciiTheme="minorHAnsi" w:hAnsiTheme="minorHAnsi" w:cstheme="minorHAnsi"/>
        </w:rPr>
        <w:lastRenderedPageBreak/>
        <w:t>Overview</w:t>
      </w:r>
      <w:bookmarkEnd w:id="15"/>
      <w:bookmarkEnd w:id="16"/>
    </w:p>
    <w:p w14:paraId="5291A771" w14:textId="77777777" w:rsidR="00D64344" w:rsidRPr="00A66C15" w:rsidRDefault="00D64344" w:rsidP="00D64344">
      <w:pPr>
        <w:pStyle w:val="Heading2"/>
        <w:numPr>
          <w:ilvl w:val="1"/>
          <w:numId w:val="13"/>
        </w:numPr>
        <w:rPr>
          <w:rFonts w:asciiTheme="minorHAnsi" w:hAnsiTheme="minorHAnsi" w:cstheme="minorHAnsi"/>
        </w:rPr>
      </w:pPr>
      <w:bookmarkStart w:id="18" w:name="_Toc490817280"/>
      <w:bookmarkStart w:id="19" w:name="_Toc531133438"/>
      <w:bookmarkEnd w:id="17"/>
      <w:r w:rsidRPr="00A66C15">
        <w:rPr>
          <w:rFonts w:asciiTheme="minorHAnsi" w:hAnsiTheme="minorHAnsi" w:cstheme="minorHAnsi"/>
        </w:rPr>
        <w:t>Preface</w:t>
      </w:r>
      <w:bookmarkEnd w:id="18"/>
      <w:bookmarkEnd w:id="19"/>
    </w:p>
    <w:p w14:paraId="38D1875F" w14:textId="7006F952" w:rsidR="00D64344" w:rsidRPr="00A66C15" w:rsidRDefault="00D64344" w:rsidP="00D64344">
      <w:pPr>
        <w:rPr>
          <w:rFonts w:cstheme="minorHAnsi"/>
        </w:rPr>
      </w:pPr>
      <w:r w:rsidRPr="00ED455F">
        <w:rPr>
          <w:rFonts w:cstheme="minorHAnsi"/>
        </w:rPr>
        <w:t xml:space="preserve">The “Data Classification and Encoding Guide” has been developed to provide consistent, standardized instructions for encoding S-100 compliant Marine </w:t>
      </w:r>
      <w:r w:rsidR="00CF7AEE" w:rsidRPr="00A66C15">
        <w:rPr>
          <w:rFonts w:cstheme="minorHAnsi"/>
        </w:rPr>
        <w:t>Traffic</w:t>
      </w:r>
      <w:r w:rsidRPr="00A66C15">
        <w:rPr>
          <w:rFonts w:cstheme="minorHAnsi"/>
        </w:rPr>
        <w:t xml:space="preserve"> </w:t>
      </w:r>
      <w:r w:rsidR="00E6072C" w:rsidRPr="00A66C15">
        <w:rPr>
          <w:rFonts w:cstheme="minorHAnsi"/>
        </w:rPr>
        <w:t>Management</w:t>
      </w:r>
      <w:r w:rsidRPr="00A66C15">
        <w:rPr>
          <w:rFonts w:cstheme="minorHAnsi"/>
        </w:rPr>
        <w:t xml:space="preserve"> (</w:t>
      </w:r>
      <w:r w:rsidR="004974E4" w:rsidRPr="00A66C15">
        <w:rPr>
          <w:rFonts w:cstheme="minorHAnsi"/>
        </w:rPr>
        <w:t>S-127</w:t>
      </w:r>
      <w:r w:rsidRPr="00A66C15">
        <w:rPr>
          <w:rFonts w:cstheme="minorHAnsi"/>
        </w:rPr>
        <w:t>) data.</w:t>
      </w:r>
    </w:p>
    <w:p w14:paraId="594321E0" w14:textId="549295CB" w:rsidR="00D64344" w:rsidRPr="00A66C15" w:rsidRDefault="00D64344" w:rsidP="00D64344">
      <w:pPr>
        <w:rPr>
          <w:rFonts w:cstheme="minorHAnsi"/>
        </w:rPr>
      </w:pPr>
      <w:r w:rsidRPr="00A66C15">
        <w:rPr>
          <w:rFonts w:cstheme="minorHAnsi"/>
        </w:rPr>
        <w:t xml:space="preserve">The purpose of the Data Classification and Encoding Guide is to facilitate </w:t>
      </w:r>
      <w:r w:rsidR="004974E4" w:rsidRPr="00A66C15">
        <w:rPr>
          <w:rFonts w:cstheme="minorHAnsi"/>
        </w:rPr>
        <w:t>S-127</w:t>
      </w:r>
      <w:r w:rsidRPr="00A66C15">
        <w:rPr>
          <w:rFonts w:cstheme="minorHAnsi"/>
        </w:rPr>
        <w:t xml:space="preserve"> encoding to meet IHO standards for the proper display of </w:t>
      </w:r>
      <w:r w:rsidR="00CF7AEE" w:rsidRPr="00A66C15">
        <w:rPr>
          <w:rFonts w:cstheme="minorHAnsi"/>
        </w:rPr>
        <w:t xml:space="preserve">Marine Traffic </w:t>
      </w:r>
      <w:r w:rsidR="00E6072C" w:rsidRPr="00A66C15">
        <w:rPr>
          <w:rFonts w:cstheme="minorHAnsi"/>
        </w:rPr>
        <w:t xml:space="preserve">Management </w:t>
      </w:r>
      <w:r w:rsidRPr="00A66C15">
        <w:rPr>
          <w:rFonts w:cstheme="minorHAnsi"/>
        </w:rPr>
        <w:t>information in an ECDIS and other electronic charting displays.  This document describes how to encode information that the modeller considers relevant to a</w:t>
      </w:r>
      <w:r w:rsidR="00A8588A" w:rsidRPr="00A66C15">
        <w:rPr>
          <w:rFonts w:cstheme="minorHAnsi"/>
        </w:rPr>
        <w:t xml:space="preserve"> Traffic Management data product</w:t>
      </w:r>
      <w:r w:rsidRPr="00A66C15">
        <w:rPr>
          <w:rFonts w:cstheme="minorHAnsi"/>
        </w:rPr>
        <w:t>.  The content of a</w:t>
      </w:r>
      <w:r w:rsidR="00A8588A" w:rsidRPr="00A66C15">
        <w:rPr>
          <w:rFonts w:cstheme="minorHAnsi"/>
        </w:rPr>
        <w:t xml:space="preserve"> dataset</w:t>
      </w:r>
      <w:r w:rsidRPr="00A66C15">
        <w:rPr>
          <w:rFonts w:cstheme="minorHAnsi"/>
        </w:rPr>
        <w:t xml:space="preserve"> is at the discretion of the producing authority provided that the conventions described within this document are followed.  A “producing authority” is a Hydrographic Office (HO) or other organization authorized by a government, to produce definitive nautical information.</w:t>
      </w:r>
    </w:p>
    <w:p w14:paraId="7F776A75" w14:textId="30BE3F4B" w:rsidR="00D64344" w:rsidRPr="00A66C15" w:rsidRDefault="00D64344" w:rsidP="00D64344">
      <w:pPr>
        <w:rPr>
          <w:rFonts w:cstheme="minorHAnsi"/>
        </w:rPr>
      </w:pPr>
      <w:r w:rsidRPr="00A66C15">
        <w:rPr>
          <w:rFonts w:cstheme="minorHAnsi"/>
        </w:rPr>
        <w:t xml:space="preserve">The entire S-100 Universal Hydrographic Data Model, including the </w:t>
      </w:r>
      <w:r w:rsidR="004974E4" w:rsidRPr="00A66C15">
        <w:rPr>
          <w:rFonts w:cstheme="minorHAnsi"/>
        </w:rPr>
        <w:t>S-127</w:t>
      </w:r>
      <w:r w:rsidRPr="00A66C15">
        <w:rPr>
          <w:rFonts w:cstheme="minorHAnsi"/>
        </w:rPr>
        <w:t xml:space="preserve"> Product Specification, is available at the following web site, </w:t>
      </w:r>
      <w:r w:rsidRPr="00A66C15">
        <w:rPr>
          <w:rFonts w:eastAsiaTheme="majorEastAsia" w:cstheme="minorHAnsi"/>
        </w:rPr>
        <w:t>http://www.iho.int</w:t>
      </w:r>
      <w:r w:rsidRPr="00A66C15">
        <w:rPr>
          <w:rFonts w:cstheme="minorHAnsi"/>
        </w:rPr>
        <w:t>.</w:t>
      </w:r>
    </w:p>
    <w:p w14:paraId="233C13C6" w14:textId="123B2970" w:rsidR="00D64344" w:rsidRPr="00A66C15" w:rsidRDefault="004974E4" w:rsidP="00D64344">
      <w:pPr>
        <w:pStyle w:val="Heading2"/>
        <w:numPr>
          <w:ilvl w:val="1"/>
          <w:numId w:val="13"/>
        </w:numPr>
        <w:rPr>
          <w:rFonts w:asciiTheme="minorHAnsi" w:hAnsiTheme="minorHAnsi" w:cstheme="minorHAnsi"/>
        </w:rPr>
      </w:pPr>
      <w:bookmarkStart w:id="20" w:name="_Toc490817281"/>
      <w:bookmarkStart w:id="21" w:name="_Toc531133439"/>
      <w:r w:rsidRPr="00A66C15">
        <w:rPr>
          <w:rFonts w:asciiTheme="minorHAnsi" w:hAnsiTheme="minorHAnsi" w:cstheme="minorHAnsi"/>
        </w:rPr>
        <w:t>S-127</w:t>
      </w:r>
      <w:r w:rsidR="00D64344" w:rsidRPr="00A66C15">
        <w:rPr>
          <w:rFonts w:asciiTheme="minorHAnsi" w:hAnsiTheme="minorHAnsi" w:cstheme="minorHAnsi"/>
        </w:rPr>
        <w:t xml:space="preserve"> Appendix A - Data Classification and Encoding Guide – Metadata</w:t>
      </w:r>
      <w:bookmarkEnd w:id="20"/>
      <w:bookmarkEnd w:id="21"/>
    </w:p>
    <w:p w14:paraId="52CF63C7" w14:textId="77777777" w:rsidR="00D64344" w:rsidRPr="00A66C15" w:rsidRDefault="00D64344" w:rsidP="00D64344">
      <w:pPr>
        <w:rPr>
          <w:rFonts w:cstheme="minorHAnsi"/>
        </w:rPr>
      </w:pPr>
      <w:r w:rsidRPr="00ED455F">
        <w:rPr>
          <w:rFonts w:cstheme="minorHAnsi"/>
        </w:rPr>
        <w:t xml:space="preserve">Note:  This information uniquely identifies this Data Classification and Encoding Guide to the Product Specification and provides information about </w:t>
      </w:r>
      <w:r w:rsidRPr="00A66C15">
        <w:rPr>
          <w:rFonts w:cstheme="minorHAnsi"/>
        </w:rPr>
        <w:t>its creation and maintenance.</w:t>
      </w:r>
    </w:p>
    <w:p w14:paraId="7933A2C1" w14:textId="77777777" w:rsidR="00D64344" w:rsidRPr="00A66C15" w:rsidRDefault="00D64344" w:rsidP="00D64344">
      <w:pPr>
        <w:rPr>
          <w:rFonts w:cstheme="minorHAnsi"/>
        </w:rPr>
      </w:pPr>
    </w:p>
    <w:tbl>
      <w:tblPr>
        <w:tblW w:w="0" w:type="auto"/>
        <w:tblLook w:val="04A0" w:firstRow="1" w:lastRow="0" w:firstColumn="1" w:lastColumn="0" w:noHBand="0" w:noVBand="1"/>
      </w:tblPr>
      <w:tblGrid>
        <w:gridCol w:w="3174"/>
        <w:gridCol w:w="6090"/>
      </w:tblGrid>
      <w:tr w:rsidR="00D64344" w:rsidRPr="00D90A3A" w14:paraId="082D4A20" w14:textId="77777777" w:rsidTr="00D64344">
        <w:tc>
          <w:tcPr>
            <w:tcW w:w="3174" w:type="dxa"/>
            <w:shd w:val="clear" w:color="auto" w:fill="BFBFBF" w:themeFill="background1" w:themeFillShade="BF"/>
            <w:hideMark/>
          </w:tcPr>
          <w:p w14:paraId="4CF7C1AB" w14:textId="77777777" w:rsidR="00D64344" w:rsidRPr="00A66C15" w:rsidRDefault="00D64344">
            <w:pPr>
              <w:rPr>
                <w:rStyle w:val="Strong"/>
                <w:rFonts w:eastAsiaTheme="majorEastAsia" w:cstheme="minorHAnsi"/>
                <w:sz w:val="20"/>
              </w:rPr>
            </w:pPr>
            <w:r w:rsidRPr="00A66C15">
              <w:rPr>
                <w:rStyle w:val="Strong"/>
                <w:rFonts w:eastAsiaTheme="majorEastAsia" w:cstheme="minorHAnsi"/>
                <w:sz w:val="20"/>
              </w:rPr>
              <w:t>Metadata</w:t>
            </w:r>
          </w:p>
        </w:tc>
        <w:tc>
          <w:tcPr>
            <w:tcW w:w="6090" w:type="dxa"/>
            <w:shd w:val="clear" w:color="auto" w:fill="BFBFBF" w:themeFill="background1" w:themeFillShade="BF"/>
            <w:hideMark/>
          </w:tcPr>
          <w:p w14:paraId="57CDAB31" w14:textId="77777777" w:rsidR="00D64344" w:rsidRPr="00A66C15" w:rsidRDefault="00D64344">
            <w:pPr>
              <w:rPr>
                <w:rFonts w:eastAsiaTheme="minorEastAsia" w:cstheme="minorHAnsi"/>
              </w:rPr>
            </w:pPr>
            <w:r w:rsidRPr="00A66C15">
              <w:rPr>
                <w:rFonts w:cstheme="minorHAnsi"/>
                <w:b/>
                <w:sz w:val="20"/>
              </w:rPr>
              <w:t>Content</w:t>
            </w:r>
          </w:p>
        </w:tc>
      </w:tr>
      <w:tr w:rsidR="00D64344" w:rsidRPr="00D90A3A" w14:paraId="6E4CAD29" w14:textId="77777777" w:rsidTr="00D64344">
        <w:tc>
          <w:tcPr>
            <w:tcW w:w="3174" w:type="dxa"/>
            <w:hideMark/>
          </w:tcPr>
          <w:p w14:paraId="4C816080"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Title:</w:t>
            </w:r>
          </w:p>
        </w:tc>
        <w:tc>
          <w:tcPr>
            <w:tcW w:w="6090" w:type="dxa"/>
            <w:hideMark/>
          </w:tcPr>
          <w:p w14:paraId="1A5FF528" w14:textId="3E540FBD" w:rsidR="00D64344" w:rsidRPr="00A66C15" w:rsidRDefault="00D64344">
            <w:pPr>
              <w:rPr>
                <w:rFonts w:eastAsiaTheme="minorEastAsia" w:cstheme="minorHAnsi"/>
              </w:rPr>
            </w:pPr>
            <w:r w:rsidRPr="00A66C15">
              <w:rPr>
                <w:rFonts w:cstheme="minorHAnsi"/>
                <w:sz w:val="20"/>
              </w:rPr>
              <w:t xml:space="preserve">The International Hydrographic Organization </w:t>
            </w:r>
            <w:r w:rsidR="00CF7AEE" w:rsidRPr="00A66C15">
              <w:rPr>
                <w:rFonts w:cstheme="minorHAnsi"/>
                <w:sz w:val="20"/>
              </w:rPr>
              <w:t xml:space="preserve">Marine Traffic </w:t>
            </w:r>
            <w:r w:rsidR="00E6072C" w:rsidRPr="00A66C15">
              <w:rPr>
                <w:rFonts w:cstheme="minorHAnsi"/>
                <w:sz w:val="20"/>
              </w:rPr>
              <w:t xml:space="preserve">Management </w:t>
            </w:r>
            <w:r w:rsidRPr="00A66C15">
              <w:rPr>
                <w:rFonts w:cstheme="minorHAnsi"/>
                <w:sz w:val="20"/>
              </w:rPr>
              <w:t>Product Specification, Data Classification and Encoding Guide</w:t>
            </w:r>
          </w:p>
        </w:tc>
      </w:tr>
      <w:tr w:rsidR="00D64344" w:rsidRPr="00D90A3A" w14:paraId="0AEBDAD4" w14:textId="77777777" w:rsidTr="00D64344">
        <w:tc>
          <w:tcPr>
            <w:tcW w:w="3174" w:type="dxa"/>
            <w:hideMark/>
          </w:tcPr>
          <w:p w14:paraId="0E9BEF7D"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Version:</w:t>
            </w:r>
          </w:p>
        </w:tc>
        <w:tc>
          <w:tcPr>
            <w:tcW w:w="6090" w:type="dxa"/>
            <w:hideMark/>
          </w:tcPr>
          <w:p w14:paraId="0F3F4FFA" w14:textId="1C5E56D8" w:rsidR="00D64344" w:rsidRPr="00ED455F" w:rsidRDefault="002F57C6">
            <w:pPr>
              <w:rPr>
                <w:rFonts w:eastAsiaTheme="minorEastAsia" w:cstheme="minorHAnsi"/>
              </w:rPr>
            </w:pPr>
            <w:r>
              <w:rPr>
                <w:rFonts w:cstheme="minorHAnsi"/>
                <w:sz w:val="20"/>
              </w:rPr>
              <w:t>1.0.</w:t>
            </w:r>
            <w:del w:id="22" w:author="Raphael Malyankar" w:date="2019-11-18T18:29:00Z">
              <w:r w:rsidDel="00FF4F4C">
                <w:rPr>
                  <w:rFonts w:cstheme="minorHAnsi"/>
                  <w:sz w:val="20"/>
                </w:rPr>
                <w:delText>0</w:delText>
              </w:r>
            </w:del>
            <w:ins w:id="23" w:author="Raphael Malyankar" w:date="2019-11-18T18:29:00Z">
              <w:r w:rsidR="00FF4F4C">
                <w:rPr>
                  <w:rFonts w:cstheme="minorHAnsi"/>
                  <w:sz w:val="20"/>
                </w:rPr>
                <w:t>1</w:t>
              </w:r>
            </w:ins>
          </w:p>
        </w:tc>
      </w:tr>
      <w:tr w:rsidR="00D64344" w:rsidRPr="00D90A3A" w14:paraId="5A799764" w14:textId="77777777" w:rsidTr="00D64344">
        <w:tc>
          <w:tcPr>
            <w:tcW w:w="3174" w:type="dxa"/>
            <w:hideMark/>
          </w:tcPr>
          <w:p w14:paraId="1536A28D"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Date:</w:t>
            </w:r>
          </w:p>
        </w:tc>
        <w:tc>
          <w:tcPr>
            <w:tcW w:w="6090" w:type="dxa"/>
            <w:hideMark/>
          </w:tcPr>
          <w:p w14:paraId="6C06C327" w14:textId="1E465CFA" w:rsidR="00D64344" w:rsidRPr="00A66C15" w:rsidRDefault="002F57C6">
            <w:pPr>
              <w:rPr>
                <w:rFonts w:eastAsiaTheme="minorEastAsia" w:cstheme="minorHAnsi"/>
              </w:rPr>
            </w:pPr>
            <w:del w:id="24" w:author="Raphael Malyankar" w:date="2019-11-18T18:29:00Z">
              <w:r w:rsidDel="00FF4F4C">
                <w:rPr>
                  <w:rFonts w:cstheme="minorHAnsi"/>
                  <w:sz w:val="20"/>
                </w:rPr>
                <w:delText>29</w:delText>
              </w:r>
              <w:r w:rsidR="004C3D4C" w:rsidRPr="00ED455F" w:rsidDel="00FF4F4C">
                <w:rPr>
                  <w:rFonts w:cstheme="minorHAnsi"/>
                  <w:sz w:val="20"/>
                </w:rPr>
                <w:delText xml:space="preserve"> </w:delText>
              </w:r>
            </w:del>
            <w:ins w:id="25" w:author="Raphael Malyankar" w:date="2019-11-18T18:29:00Z">
              <w:r w:rsidR="00FF4F4C">
                <w:rPr>
                  <w:rFonts w:cstheme="minorHAnsi"/>
                  <w:sz w:val="20"/>
                </w:rPr>
                <w:t>15</w:t>
              </w:r>
              <w:r w:rsidR="00FF4F4C" w:rsidRPr="00ED455F">
                <w:rPr>
                  <w:rFonts w:cstheme="minorHAnsi"/>
                  <w:sz w:val="20"/>
                </w:rPr>
                <w:t xml:space="preserve"> </w:t>
              </w:r>
            </w:ins>
            <w:r w:rsidR="0036583D">
              <w:rPr>
                <w:rFonts w:cstheme="minorHAnsi"/>
                <w:sz w:val="20"/>
              </w:rPr>
              <w:t>November</w:t>
            </w:r>
            <w:r w:rsidR="00D64344" w:rsidRPr="00ED455F">
              <w:rPr>
                <w:rFonts w:cstheme="minorHAnsi"/>
                <w:sz w:val="20"/>
              </w:rPr>
              <w:t xml:space="preserve"> </w:t>
            </w:r>
            <w:del w:id="26" w:author="Raphael Malyankar" w:date="2019-11-18T18:29:00Z">
              <w:r w:rsidR="00D64344" w:rsidRPr="00ED455F" w:rsidDel="00FF4F4C">
                <w:rPr>
                  <w:rFonts w:cstheme="minorHAnsi"/>
                  <w:sz w:val="20"/>
                </w:rPr>
                <w:delText>201</w:delText>
              </w:r>
              <w:r w:rsidR="00CF7AEE" w:rsidRPr="00A66C15" w:rsidDel="00FF4F4C">
                <w:rPr>
                  <w:rFonts w:cstheme="minorHAnsi"/>
                  <w:sz w:val="20"/>
                </w:rPr>
                <w:delText>8</w:delText>
              </w:r>
            </w:del>
            <w:ins w:id="27" w:author="Raphael Malyankar" w:date="2019-11-18T18:29:00Z">
              <w:r w:rsidR="00FF4F4C">
                <w:rPr>
                  <w:rFonts w:cstheme="minorHAnsi"/>
                  <w:sz w:val="20"/>
                </w:rPr>
                <w:t>2019</w:t>
              </w:r>
            </w:ins>
          </w:p>
        </w:tc>
      </w:tr>
      <w:tr w:rsidR="00D64344" w:rsidRPr="00D90A3A" w14:paraId="79BF0975" w14:textId="77777777" w:rsidTr="00D64344">
        <w:tc>
          <w:tcPr>
            <w:tcW w:w="3174" w:type="dxa"/>
            <w:hideMark/>
          </w:tcPr>
          <w:p w14:paraId="05B1CAA6"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Language:</w:t>
            </w:r>
          </w:p>
        </w:tc>
        <w:tc>
          <w:tcPr>
            <w:tcW w:w="6090" w:type="dxa"/>
            <w:hideMark/>
          </w:tcPr>
          <w:p w14:paraId="10B7E453" w14:textId="77777777" w:rsidR="00D64344" w:rsidRPr="00A66C15" w:rsidRDefault="00D64344">
            <w:pPr>
              <w:rPr>
                <w:rFonts w:eastAsiaTheme="minorEastAsia" w:cstheme="minorHAnsi"/>
              </w:rPr>
            </w:pPr>
            <w:r w:rsidRPr="00A66C15">
              <w:rPr>
                <w:rFonts w:cstheme="minorHAnsi"/>
                <w:sz w:val="20"/>
              </w:rPr>
              <w:t>English</w:t>
            </w:r>
          </w:p>
        </w:tc>
      </w:tr>
      <w:tr w:rsidR="00D64344" w:rsidRPr="00D90A3A" w14:paraId="1F036A01" w14:textId="77777777" w:rsidTr="00D64344">
        <w:tc>
          <w:tcPr>
            <w:tcW w:w="3174" w:type="dxa"/>
            <w:hideMark/>
          </w:tcPr>
          <w:p w14:paraId="30DACE62"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Classification:</w:t>
            </w:r>
          </w:p>
        </w:tc>
        <w:tc>
          <w:tcPr>
            <w:tcW w:w="6090" w:type="dxa"/>
            <w:hideMark/>
          </w:tcPr>
          <w:p w14:paraId="552C4943" w14:textId="77777777" w:rsidR="00D64344" w:rsidRPr="00A66C15" w:rsidRDefault="00D64344">
            <w:pPr>
              <w:rPr>
                <w:rFonts w:eastAsiaTheme="minorEastAsia" w:cstheme="minorHAnsi"/>
              </w:rPr>
            </w:pPr>
            <w:r w:rsidRPr="00A66C15">
              <w:rPr>
                <w:rFonts w:cstheme="minorHAnsi"/>
                <w:sz w:val="20"/>
              </w:rPr>
              <w:t>Unclassified</w:t>
            </w:r>
          </w:p>
        </w:tc>
      </w:tr>
      <w:tr w:rsidR="00D64344" w:rsidRPr="00D90A3A" w14:paraId="0927C95F" w14:textId="77777777" w:rsidTr="00D64344">
        <w:tc>
          <w:tcPr>
            <w:tcW w:w="3174" w:type="dxa"/>
            <w:hideMark/>
          </w:tcPr>
          <w:p w14:paraId="610679F5"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Contact:</w:t>
            </w:r>
          </w:p>
        </w:tc>
        <w:tc>
          <w:tcPr>
            <w:tcW w:w="6090" w:type="dxa"/>
            <w:hideMark/>
          </w:tcPr>
          <w:p w14:paraId="5081A4CA" w14:textId="77777777" w:rsidR="00D64344" w:rsidRPr="00A66C15" w:rsidRDefault="00D64344">
            <w:pPr>
              <w:rPr>
                <w:rFonts w:eastAsiaTheme="minorEastAsia" w:cstheme="minorHAnsi"/>
              </w:rPr>
            </w:pPr>
            <w:r w:rsidRPr="00A66C15">
              <w:rPr>
                <w:rFonts w:cstheme="minorHAnsi"/>
                <w:sz w:val="20"/>
              </w:rPr>
              <w:t>International Hydrographic Organization</w:t>
            </w:r>
          </w:p>
          <w:p w14:paraId="189BABBB" w14:textId="77777777" w:rsidR="00D64344" w:rsidRPr="00A66C15" w:rsidRDefault="00D64344">
            <w:pPr>
              <w:rPr>
                <w:rFonts w:cstheme="minorHAnsi"/>
                <w:sz w:val="20"/>
              </w:rPr>
            </w:pPr>
            <w:r w:rsidRPr="00A66C15">
              <w:rPr>
                <w:rFonts w:cstheme="minorHAnsi"/>
                <w:sz w:val="20"/>
              </w:rPr>
              <w:t>4 Quai Antione 1er</w:t>
            </w:r>
          </w:p>
          <w:p w14:paraId="2717F050" w14:textId="77777777" w:rsidR="00D64344" w:rsidRPr="00A66C15" w:rsidRDefault="00D64344">
            <w:pPr>
              <w:rPr>
                <w:rFonts w:cstheme="minorHAnsi"/>
                <w:sz w:val="20"/>
              </w:rPr>
            </w:pPr>
            <w:r w:rsidRPr="00A66C15">
              <w:rPr>
                <w:rFonts w:cstheme="minorHAnsi"/>
                <w:sz w:val="20"/>
              </w:rPr>
              <w:t>B.P. 445</w:t>
            </w:r>
          </w:p>
          <w:p w14:paraId="5C6AFC8F" w14:textId="77777777" w:rsidR="00D64344" w:rsidRPr="00A66C15" w:rsidRDefault="00D64344">
            <w:pPr>
              <w:rPr>
                <w:rFonts w:cstheme="minorHAnsi"/>
                <w:sz w:val="20"/>
              </w:rPr>
            </w:pPr>
            <w:r w:rsidRPr="00A66C15">
              <w:rPr>
                <w:rFonts w:cstheme="minorHAnsi"/>
                <w:sz w:val="20"/>
              </w:rPr>
              <w:t>MC 98011 MONACO CEDEX</w:t>
            </w:r>
          </w:p>
          <w:p w14:paraId="0F67EF71" w14:textId="77777777" w:rsidR="00D64344" w:rsidRPr="00A66C15" w:rsidRDefault="00D64344">
            <w:pPr>
              <w:rPr>
                <w:rFonts w:cstheme="minorHAnsi"/>
                <w:sz w:val="20"/>
              </w:rPr>
            </w:pPr>
            <w:r w:rsidRPr="00A66C15">
              <w:rPr>
                <w:rFonts w:cstheme="minorHAnsi"/>
                <w:sz w:val="20"/>
              </w:rPr>
              <w:t>Telephone:  +377 93 10 81 00</w:t>
            </w:r>
          </w:p>
          <w:p w14:paraId="21596E56" w14:textId="77777777" w:rsidR="00D64344" w:rsidRPr="00A66C15" w:rsidRDefault="00D64344">
            <w:pPr>
              <w:rPr>
                <w:rFonts w:cstheme="minorHAnsi"/>
                <w:sz w:val="20"/>
                <w:lang w:val="sv-SE"/>
              </w:rPr>
            </w:pPr>
            <w:r w:rsidRPr="00A66C15">
              <w:rPr>
                <w:rFonts w:cstheme="minorHAnsi"/>
                <w:sz w:val="20"/>
                <w:lang w:val="sv-SE"/>
              </w:rPr>
              <w:t>Fax:  +377 93 10 81 40</w:t>
            </w:r>
          </w:p>
          <w:p w14:paraId="7EEA9A20" w14:textId="77777777" w:rsidR="00D64344" w:rsidRPr="00A66C15" w:rsidRDefault="00D64344">
            <w:pPr>
              <w:rPr>
                <w:rFonts w:cstheme="minorHAnsi"/>
                <w:sz w:val="20"/>
                <w:lang w:val="sv-SE"/>
              </w:rPr>
            </w:pPr>
            <w:r w:rsidRPr="00A66C15">
              <w:rPr>
                <w:rFonts w:cstheme="minorHAnsi"/>
                <w:sz w:val="20"/>
                <w:lang w:val="sv-SE"/>
              </w:rPr>
              <w:t xml:space="preserve">URL: </w:t>
            </w:r>
            <w:r w:rsidRPr="00A66C15">
              <w:rPr>
                <w:rFonts w:eastAsiaTheme="majorEastAsia" w:cstheme="minorHAnsi"/>
                <w:sz w:val="20"/>
                <w:lang w:val="sv-SE"/>
              </w:rPr>
              <w:t>www.iho.int</w:t>
            </w:r>
          </w:p>
        </w:tc>
      </w:tr>
      <w:tr w:rsidR="00D64344" w:rsidRPr="00D90A3A" w14:paraId="602C39DB" w14:textId="77777777" w:rsidTr="00D64344">
        <w:tc>
          <w:tcPr>
            <w:tcW w:w="3174" w:type="dxa"/>
            <w:hideMark/>
          </w:tcPr>
          <w:p w14:paraId="5664EBD8"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t>Identifier:</w:t>
            </w:r>
          </w:p>
        </w:tc>
        <w:tc>
          <w:tcPr>
            <w:tcW w:w="6090" w:type="dxa"/>
            <w:hideMark/>
          </w:tcPr>
          <w:p w14:paraId="78B8AF5B" w14:textId="69AA1CC6" w:rsidR="00D64344" w:rsidRPr="00A66C15" w:rsidRDefault="004974E4">
            <w:pPr>
              <w:rPr>
                <w:rFonts w:eastAsiaTheme="minorEastAsia" w:cstheme="minorHAnsi"/>
              </w:rPr>
            </w:pPr>
            <w:r w:rsidRPr="00A66C15">
              <w:rPr>
                <w:rFonts w:cstheme="minorHAnsi"/>
                <w:sz w:val="20"/>
              </w:rPr>
              <w:t>S-127</w:t>
            </w:r>
            <w:r w:rsidR="00D64344" w:rsidRPr="00A66C15">
              <w:rPr>
                <w:rFonts w:cstheme="minorHAnsi"/>
                <w:sz w:val="20"/>
              </w:rPr>
              <w:t xml:space="preserve"> Appendix A Data Classification and Encoding Guide</w:t>
            </w:r>
          </w:p>
        </w:tc>
      </w:tr>
      <w:tr w:rsidR="00D64344" w:rsidRPr="00D90A3A" w14:paraId="2B3D1689" w14:textId="77777777" w:rsidTr="00D64344">
        <w:tc>
          <w:tcPr>
            <w:tcW w:w="3174" w:type="dxa"/>
            <w:hideMark/>
          </w:tcPr>
          <w:p w14:paraId="1BB473E2" w14:textId="77777777" w:rsidR="00D64344" w:rsidRPr="00ED455F" w:rsidRDefault="00D64344">
            <w:pPr>
              <w:rPr>
                <w:rStyle w:val="Strong"/>
                <w:rFonts w:eastAsiaTheme="majorEastAsia" w:cstheme="minorHAnsi"/>
              </w:rPr>
            </w:pPr>
            <w:r w:rsidRPr="00ED455F">
              <w:rPr>
                <w:rStyle w:val="Strong"/>
                <w:rFonts w:eastAsiaTheme="majorEastAsia" w:cstheme="minorHAnsi"/>
                <w:sz w:val="20"/>
              </w:rPr>
              <w:lastRenderedPageBreak/>
              <w:t>Maintenance:</w:t>
            </w:r>
          </w:p>
        </w:tc>
        <w:tc>
          <w:tcPr>
            <w:tcW w:w="6090" w:type="dxa"/>
            <w:hideMark/>
          </w:tcPr>
          <w:p w14:paraId="74CE5919" w14:textId="3C9C23F7" w:rsidR="00D64344" w:rsidRPr="00A66C15" w:rsidRDefault="00D64344">
            <w:pPr>
              <w:keepNext/>
              <w:rPr>
                <w:rFonts w:eastAsiaTheme="minorEastAsia" w:cstheme="minorHAnsi"/>
              </w:rPr>
            </w:pPr>
            <w:r w:rsidRPr="00A66C15">
              <w:rPr>
                <w:rFonts w:cstheme="minorHAnsi"/>
                <w:sz w:val="20"/>
              </w:rPr>
              <w:t xml:space="preserve">Changes to </w:t>
            </w:r>
            <w:r w:rsidR="004974E4" w:rsidRPr="00A66C15">
              <w:rPr>
                <w:rFonts w:cstheme="minorHAnsi"/>
                <w:sz w:val="20"/>
              </w:rPr>
              <w:t>S-127</w:t>
            </w:r>
            <w:r w:rsidRPr="00A66C15">
              <w:rPr>
                <w:rFonts w:cstheme="minorHAnsi"/>
                <w:sz w:val="20"/>
              </w:rPr>
              <w:t xml:space="preserve"> Appendix A; Data Classification and Encoding Guide are coordinated by the IHO Nautical Information Provision Working Group (NIPWG) and must be made available via the IHO web site.</w:t>
            </w:r>
          </w:p>
        </w:tc>
      </w:tr>
    </w:tbl>
    <w:p w14:paraId="61964263" w14:textId="5E3ADCAD" w:rsidR="00D64344" w:rsidRPr="00A66C15" w:rsidRDefault="00D64344" w:rsidP="00D64344">
      <w:pPr>
        <w:pStyle w:val="Caption"/>
        <w:rPr>
          <w:rFonts w:asciiTheme="minorHAnsi" w:hAnsiTheme="minorHAnsi" w:cstheme="minorHAnsi"/>
        </w:rPr>
      </w:pPr>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1</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1</w:t>
      </w:r>
      <w:r w:rsidRPr="00A66C15">
        <w:rPr>
          <w:rFonts w:asciiTheme="minorHAnsi" w:hAnsiTheme="minorHAnsi" w:cstheme="minorHAnsi"/>
        </w:rPr>
        <w:fldChar w:fldCharType="end"/>
      </w:r>
      <w:r w:rsidRPr="00A66C15">
        <w:rPr>
          <w:rFonts w:asciiTheme="minorHAnsi" w:hAnsiTheme="minorHAnsi" w:cstheme="minorHAnsi"/>
        </w:rPr>
        <w:t xml:space="preserve"> </w:t>
      </w:r>
      <w:r w:rsidR="00F736BF" w:rsidRPr="00A66C15">
        <w:rPr>
          <w:rFonts w:asciiTheme="minorHAnsi" w:hAnsiTheme="minorHAnsi" w:cstheme="minorHAnsi"/>
        </w:rPr>
        <w:t xml:space="preserve">Marine </w:t>
      </w:r>
      <w:r w:rsidR="00A8588A" w:rsidRPr="00A66C15">
        <w:rPr>
          <w:rFonts w:asciiTheme="minorHAnsi" w:hAnsiTheme="minorHAnsi" w:cstheme="minorHAnsi"/>
        </w:rPr>
        <w:t>Traffic Management</w:t>
      </w:r>
      <w:r w:rsidRPr="00A66C15">
        <w:rPr>
          <w:rFonts w:asciiTheme="minorHAnsi" w:hAnsiTheme="minorHAnsi" w:cstheme="minorHAnsi"/>
        </w:rPr>
        <w:t xml:space="preserve"> product specification metadata</w:t>
      </w:r>
    </w:p>
    <w:p w14:paraId="5C7DA7C8" w14:textId="58D706DC" w:rsidR="00D64344" w:rsidRPr="00ED455F" w:rsidRDefault="00D64344" w:rsidP="00D64344">
      <w:pPr>
        <w:rPr>
          <w:rFonts w:eastAsiaTheme="majorEastAsia" w:cstheme="minorHAnsi"/>
          <w:b/>
          <w:bCs/>
          <w:sz w:val="26"/>
          <w:szCs w:val="26"/>
        </w:rPr>
      </w:pPr>
    </w:p>
    <w:p w14:paraId="5B9A7900" w14:textId="77777777" w:rsidR="00D64344" w:rsidRPr="00A66C15" w:rsidRDefault="00D64344" w:rsidP="00D64344">
      <w:pPr>
        <w:pStyle w:val="Heading2"/>
        <w:numPr>
          <w:ilvl w:val="1"/>
          <w:numId w:val="13"/>
        </w:numPr>
        <w:rPr>
          <w:rFonts w:asciiTheme="minorHAnsi" w:hAnsiTheme="minorHAnsi" w:cstheme="minorHAnsi"/>
        </w:rPr>
      </w:pPr>
      <w:bookmarkStart w:id="28" w:name="_Toc490817282"/>
      <w:bookmarkStart w:id="29" w:name="_Toc531133440"/>
      <w:r w:rsidRPr="00A66C15">
        <w:rPr>
          <w:rFonts w:asciiTheme="minorHAnsi" w:hAnsiTheme="minorHAnsi" w:cstheme="minorHAnsi"/>
        </w:rPr>
        <w:t>Terms and definitions</w:t>
      </w:r>
      <w:bookmarkEnd w:id="28"/>
      <w:bookmarkEnd w:id="29"/>
    </w:p>
    <w:p w14:paraId="5020CA91" w14:textId="77777777" w:rsidR="00D64344" w:rsidRPr="00ED455F" w:rsidRDefault="00D64344" w:rsidP="00D64344">
      <w:pPr>
        <w:rPr>
          <w:rFonts w:cstheme="minorHAnsi"/>
        </w:rPr>
      </w:pPr>
      <w:r w:rsidRPr="00ED455F">
        <w:rPr>
          <w:rFonts w:cstheme="minorHAnsi"/>
        </w:rPr>
        <w:t>This list is identical with the list in the main body of this product specification.</w:t>
      </w:r>
    </w:p>
    <w:p w14:paraId="15080727" w14:textId="77777777" w:rsidR="00D64344" w:rsidRPr="00A66C15" w:rsidRDefault="00D64344" w:rsidP="00D64344">
      <w:pPr>
        <w:rPr>
          <w:rFonts w:cstheme="minorHAnsi"/>
        </w:rPr>
      </w:pPr>
    </w:p>
    <w:tbl>
      <w:tblPr>
        <w:tblW w:w="0" w:type="auto"/>
        <w:tblLook w:val="04A0" w:firstRow="1" w:lastRow="0" w:firstColumn="1" w:lastColumn="0" w:noHBand="0" w:noVBand="1"/>
      </w:tblPr>
      <w:tblGrid>
        <w:gridCol w:w="3168"/>
        <w:gridCol w:w="6044"/>
      </w:tblGrid>
      <w:tr w:rsidR="00D64344" w:rsidRPr="00D90A3A" w14:paraId="32E5B945" w14:textId="77777777" w:rsidTr="00D64344">
        <w:tc>
          <w:tcPr>
            <w:tcW w:w="3168" w:type="dxa"/>
            <w:shd w:val="clear" w:color="auto" w:fill="BFBFBF" w:themeFill="background1" w:themeFillShade="BF"/>
            <w:hideMark/>
          </w:tcPr>
          <w:p w14:paraId="70071AE9" w14:textId="77777777" w:rsidR="00D64344" w:rsidRPr="00A66C15" w:rsidRDefault="00D64344">
            <w:pPr>
              <w:rPr>
                <w:rStyle w:val="Strong"/>
                <w:rFonts w:eastAsiaTheme="majorEastAsia" w:cstheme="minorHAnsi"/>
                <w:sz w:val="20"/>
              </w:rPr>
            </w:pPr>
            <w:r w:rsidRPr="00A66C15">
              <w:rPr>
                <w:rStyle w:val="Strong"/>
                <w:rFonts w:eastAsiaTheme="majorEastAsia" w:cstheme="minorHAnsi"/>
                <w:sz w:val="20"/>
              </w:rPr>
              <w:t>Term</w:t>
            </w:r>
          </w:p>
        </w:tc>
        <w:tc>
          <w:tcPr>
            <w:tcW w:w="6044" w:type="dxa"/>
            <w:shd w:val="clear" w:color="auto" w:fill="BFBFBF" w:themeFill="background1" w:themeFillShade="BF"/>
            <w:hideMark/>
          </w:tcPr>
          <w:p w14:paraId="5BA0623E" w14:textId="77777777" w:rsidR="00D64344" w:rsidRPr="00A66C15" w:rsidRDefault="00D64344">
            <w:pPr>
              <w:rPr>
                <w:rFonts w:eastAsiaTheme="minorEastAsia" w:cstheme="minorHAnsi"/>
              </w:rPr>
            </w:pPr>
            <w:r w:rsidRPr="00A66C15">
              <w:rPr>
                <w:rFonts w:cstheme="minorHAnsi"/>
                <w:b/>
                <w:sz w:val="20"/>
              </w:rPr>
              <w:t>Definition</w:t>
            </w:r>
          </w:p>
        </w:tc>
      </w:tr>
      <w:tr w:rsidR="00D64344" w:rsidRPr="00D90A3A" w14:paraId="33C44DA1" w14:textId="77777777" w:rsidTr="00D64344">
        <w:tc>
          <w:tcPr>
            <w:tcW w:w="3168" w:type="dxa"/>
            <w:hideMark/>
          </w:tcPr>
          <w:p w14:paraId="32015041" w14:textId="481AA322" w:rsidR="00D64344" w:rsidRPr="00ED455F" w:rsidRDefault="00F736BF">
            <w:pPr>
              <w:rPr>
                <w:rFonts w:cstheme="minorHAnsi"/>
                <w:b/>
                <w:sz w:val="20"/>
                <w:lang w:eastAsia="en-GB"/>
              </w:rPr>
            </w:pPr>
            <w:r w:rsidRPr="00ED455F">
              <w:rPr>
                <w:rStyle w:val="Strong"/>
                <w:rFonts w:eastAsiaTheme="majorEastAsia" w:cstheme="minorHAnsi"/>
                <w:sz w:val="20"/>
              </w:rPr>
              <w:t>A</w:t>
            </w:r>
            <w:r w:rsidR="00D64344" w:rsidRPr="00ED455F">
              <w:rPr>
                <w:rStyle w:val="Strong"/>
                <w:rFonts w:eastAsiaTheme="majorEastAsia" w:cstheme="minorHAnsi"/>
                <w:sz w:val="20"/>
              </w:rPr>
              <w:t>ggregation</w:t>
            </w:r>
          </w:p>
        </w:tc>
        <w:tc>
          <w:tcPr>
            <w:tcW w:w="6044" w:type="dxa"/>
            <w:hideMark/>
          </w:tcPr>
          <w:p w14:paraId="77708C53" w14:textId="77777777" w:rsidR="00D64344" w:rsidRPr="00A66C15" w:rsidRDefault="00D64344">
            <w:pPr>
              <w:rPr>
                <w:rFonts w:cstheme="minorHAnsi"/>
                <w:sz w:val="20"/>
                <w:lang w:eastAsia="en-GB"/>
              </w:rPr>
            </w:pPr>
            <w:r w:rsidRPr="00A66C15">
              <w:rPr>
                <w:rFonts w:cstheme="minorHAnsi"/>
                <w:sz w:val="20"/>
              </w:rPr>
              <w:t xml:space="preserve">special form of </w:t>
            </w:r>
            <w:r w:rsidRPr="00A66C15">
              <w:rPr>
                <w:rStyle w:val="Strong"/>
                <w:rFonts w:eastAsiaTheme="majorEastAsia" w:cstheme="minorHAnsi"/>
                <w:sz w:val="20"/>
              </w:rPr>
              <w:t>association</w:t>
            </w:r>
            <w:r w:rsidRPr="00A66C15">
              <w:rPr>
                <w:rFonts w:cstheme="minorHAnsi"/>
                <w:sz w:val="20"/>
              </w:rPr>
              <w:t xml:space="preserve"> that specifies a whole-part relationship between the aggregate (whole) and a component (see composition)</w:t>
            </w:r>
          </w:p>
        </w:tc>
      </w:tr>
      <w:tr w:rsidR="00D64344" w:rsidRPr="00D90A3A" w14:paraId="1FBC24D4" w14:textId="77777777" w:rsidTr="00D64344">
        <w:tc>
          <w:tcPr>
            <w:tcW w:w="3168" w:type="dxa"/>
            <w:hideMark/>
          </w:tcPr>
          <w:p w14:paraId="0CE2EE89" w14:textId="7DD77934" w:rsidR="00D64344" w:rsidRPr="00ED455F" w:rsidRDefault="00F736BF">
            <w:pPr>
              <w:rPr>
                <w:rFonts w:cstheme="minorHAnsi"/>
                <w:b/>
                <w:sz w:val="20"/>
                <w:lang w:eastAsia="de-DE"/>
              </w:rPr>
            </w:pPr>
            <w:r w:rsidRPr="00ED455F">
              <w:rPr>
                <w:rFonts w:cstheme="minorHAnsi"/>
                <w:b/>
                <w:sz w:val="20"/>
                <w:lang w:eastAsia="en-GB"/>
              </w:rPr>
              <w:t>A</w:t>
            </w:r>
            <w:r w:rsidR="00D64344" w:rsidRPr="00ED455F">
              <w:rPr>
                <w:rFonts w:cstheme="minorHAnsi"/>
                <w:b/>
                <w:sz w:val="20"/>
                <w:lang w:eastAsia="en-GB"/>
              </w:rPr>
              <w:t>pplication</w:t>
            </w:r>
          </w:p>
        </w:tc>
        <w:tc>
          <w:tcPr>
            <w:tcW w:w="6044" w:type="dxa"/>
            <w:hideMark/>
          </w:tcPr>
          <w:p w14:paraId="78E5B776" w14:textId="77777777" w:rsidR="00D64344" w:rsidRPr="00A66C15" w:rsidRDefault="00D64344">
            <w:pPr>
              <w:rPr>
                <w:rFonts w:cstheme="minorHAnsi"/>
                <w:sz w:val="20"/>
              </w:rPr>
            </w:pPr>
            <w:r w:rsidRPr="00A66C15">
              <w:rPr>
                <w:rFonts w:cstheme="minorHAnsi"/>
                <w:sz w:val="20"/>
                <w:lang w:eastAsia="en-GB"/>
              </w:rPr>
              <w:t>manipulation and processing of data in support of user requirements (ISO 19101)</w:t>
            </w:r>
          </w:p>
        </w:tc>
      </w:tr>
      <w:tr w:rsidR="00D64344" w:rsidRPr="00D90A3A" w14:paraId="01F699A7" w14:textId="77777777" w:rsidTr="00D64344">
        <w:tc>
          <w:tcPr>
            <w:tcW w:w="3168" w:type="dxa"/>
            <w:hideMark/>
          </w:tcPr>
          <w:p w14:paraId="0FDD8F58" w14:textId="77777777" w:rsidR="00D64344" w:rsidRPr="00ED455F" w:rsidRDefault="00D64344">
            <w:pPr>
              <w:rPr>
                <w:rFonts w:cstheme="minorHAnsi"/>
                <w:b/>
                <w:sz w:val="20"/>
                <w:lang w:eastAsia="en-GB"/>
              </w:rPr>
            </w:pPr>
            <w:r w:rsidRPr="00ED455F">
              <w:rPr>
                <w:rFonts w:cstheme="minorHAnsi"/>
                <w:b/>
                <w:sz w:val="20"/>
                <w:lang w:eastAsia="en-GB"/>
              </w:rPr>
              <w:t>application schema</w:t>
            </w:r>
          </w:p>
        </w:tc>
        <w:tc>
          <w:tcPr>
            <w:tcW w:w="6044" w:type="dxa"/>
            <w:hideMark/>
          </w:tcPr>
          <w:p w14:paraId="41D0CA88" w14:textId="77777777" w:rsidR="00D64344" w:rsidRPr="00A66C15" w:rsidRDefault="00D64344">
            <w:pPr>
              <w:rPr>
                <w:rFonts w:cstheme="minorHAnsi"/>
                <w:sz w:val="20"/>
                <w:lang w:eastAsia="de-DE"/>
              </w:rPr>
            </w:pPr>
            <w:r w:rsidRPr="00A66C15">
              <w:rPr>
                <w:rFonts w:cstheme="minorHAnsi"/>
                <w:b/>
                <w:sz w:val="20"/>
                <w:lang w:eastAsia="en-GB"/>
              </w:rPr>
              <w:t xml:space="preserve">conceptual schema </w:t>
            </w:r>
            <w:r w:rsidRPr="00A66C15">
              <w:rPr>
                <w:rFonts w:cstheme="minorHAnsi"/>
                <w:sz w:val="20"/>
                <w:lang w:eastAsia="en-GB"/>
              </w:rPr>
              <w:t xml:space="preserve">for data required by one or more </w:t>
            </w:r>
            <w:r w:rsidRPr="00A66C15">
              <w:rPr>
                <w:rFonts w:cstheme="minorHAnsi"/>
                <w:b/>
                <w:sz w:val="20"/>
                <w:lang w:eastAsia="en-GB"/>
              </w:rPr>
              <w:t xml:space="preserve">applications </w:t>
            </w:r>
            <w:r w:rsidRPr="00A66C15">
              <w:rPr>
                <w:rFonts w:cstheme="minorHAnsi"/>
                <w:sz w:val="20"/>
                <w:lang w:eastAsia="en-GB"/>
              </w:rPr>
              <w:t>(ISO 19101)</w:t>
            </w:r>
          </w:p>
        </w:tc>
      </w:tr>
      <w:tr w:rsidR="00D64344" w:rsidRPr="00D90A3A" w14:paraId="68991EB7" w14:textId="77777777" w:rsidTr="00D64344">
        <w:tc>
          <w:tcPr>
            <w:tcW w:w="3168" w:type="dxa"/>
            <w:hideMark/>
          </w:tcPr>
          <w:p w14:paraId="6C7151C4" w14:textId="30B650E1" w:rsidR="00D64344" w:rsidRPr="00ED455F" w:rsidRDefault="00F736BF">
            <w:pPr>
              <w:rPr>
                <w:rFonts w:cstheme="minorHAnsi"/>
                <w:b/>
                <w:sz w:val="20"/>
                <w:lang w:eastAsia="en-GB"/>
              </w:rPr>
            </w:pPr>
            <w:r w:rsidRPr="00ED455F">
              <w:rPr>
                <w:rStyle w:val="Strong"/>
                <w:rFonts w:cstheme="minorHAnsi"/>
                <w:sz w:val="20"/>
              </w:rPr>
              <w:t>A</w:t>
            </w:r>
            <w:r w:rsidR="00D64344" w:rsidRPr="00ED455F">
              <w:rPr>
                <w:rStyle w:val="Strong"/>
                <w:rFonts w:cstheme="minorHAnsi"/>
                <w:sz w:val="20"/>
              </w:rPr>
              <w:t>ssociation</w:t>
            </w:r>
          </w:p>
        </w:tc>
        <w:tc>
          <w:tcPr>
            <w:tcW w:w="6044" w:type="dxa"/>
            <w:hideMark/>
          </w:tcPr>
          <w:p w14:paraId="525AAB97" w14:textId="77777777" w:rsidR="00D64344" w:rsidRPr="00A66C15" w:rsidRDefault="00D64344">
            <w:pPr>
              <w:rPr>
                <w:rFonts w:cstheme="minorHAnsi"/>
                <w:sz w:val="20"/>
                <w:lang w:eastAsia="de-DE"/>
              </w:rPr>
            </w:pPr>
            <w:r w:rsidRPr="00A66C15">
              <w:rPr>
                <w:rFonts w:cstheme="minorHAnsi"/>
                <w:sz w:val="20"/>
              </w:rPr>
              <w:t>semantic relationship between two or more classifiers that specifies connections among their instances</w:t>
            </w:r>
          </w:p>
          <w:p w14:paraId="7B759319" w14:textId="77777777" w:rsidR="00D64344" w:rsidRPr="00A66C15" w:rsidRDefault="00D64344">
            <w:pPr>
              <w:rPr>
                <w:rFonts w:cstheme="minorHAnsi"/>
                <w:b/>
                <w:sz w:val="20"/>
                <w:lang w:eastAsia="en-GB"/>
              </w:rPr>
            </w:pPr>
            <w:r w:rsidRPr="00A66C15">
              <w:rPr>
                <w:rFonts w:cstheme="minorHAnsi"/>
                <w:sz w:val="20"/>
              </w:rPr>
              <w:t>NOTE:  A binary association is an association among exactly two classifiers (including the possibility of an association from a classifier to itself)</w:t>
            </w:r>
          </w:p>
        </w:tc>
      </w:tr>
      <w:tr w:rsidR="00D64344" w:rsidRPr="00D90A3A" w14:paraId="5287976F" w14:textId="77777777" w:rsidTr="00D64344">
        <w:tc>
          <w:tcPr>
            <w:tcW w:w="3168" w:type="dxa"/>
            <w:hideMark/>
          </w:tcPr>
          <w:p w14:paraId="553C3D67" w14:textId="6A9235EA" w:rsidR="00D64344" w:rsidRPr="00ED455F" w:rsidRDefault="00F736BF">
            <w:pPr>
              <w:rPr>
                <w:rStyle w:val="Strong"/>
                <w:rFonts w:eastAsiaTheme="majorEastAsia" w:cstheme="minorHAnsi"/>
                <w:lang w:eastAsia="de-DE"/>
              </w:rPr>
            </w:pPr>
            <w:r w:rsidRPr="00ED455F">
              <w:rPr>
                <w:rStyle w:val="Strong"/>
                <w:rFonts w:cstheme="minorHAnsi"/>
                <w:sz w:val="20"/>
              </w:rPr>
              <w:t>A</w:t>
            </w:r>
            <w:r w:rsidR="00D64344" w:rsidRPr="00ED455F">
              <w:rPr>
                <w:rStyle w:val="Strong"/>
                <w:rFonts w:cstheme="minorHAnsi"/>
                <w:sz w:val="20"/>
              </w:rPr>
              <w:t>ttribute</w:t>
            </w:r>
          </w:p>
        </w:tc>
        <w:tc>
          <w:tcPr>
            <w:tcW w:w="6044" w:type="dxa"/>
            <w:hideMark/>
          </w:tcPr>
          <w:p w14:paraId="030C79FB" w14:textId="77777777" w:rsidR="00D64344" w:rsidRPr="00A66C15" w:rsidRDefault="00D64344">
            <w:pPr>
              <w:rPr>
                <w:rFonts w:eastAsiaTheme="minorEastAsia" w:cstheme="minorHAnsi"/>
              </w:rPr>
            </w:pPr>
            <w:r w:rsidRPr="00A66C15">
              <w:rPr>
                <w:rFonts w:cstheme="minorHAnsi"/>
                <w:sz w:val="20"/>
              </w:rPr>
              <w:t>named property of an entity</w:t>
            </w:r>
          </w:p>
          <w:p w14:paraId="10B03255" w14:textId="77777777" w:rsidR="00D64344" w:rsidRPr="00A66C15" w:rsidRDefault="00D64344">
            <w:pPr>
              <w:rPr>
                <w:rFonts w:cstheme="minorHAnsi"/>
                <w:sz w:val="20"/>
              </w:rPr>
            </w:pPr>
            <w:r w:rsidRPr="00A66C15">
              <w:rPr>
                <w:rFonts w:cstheme="minorHAnsi"/>
                <w:sz w:val="20"/>
              </w:rPr>
              <w:t>NOTE:  Describes the geometrical, topological, thematic, or other characteristic of an entity</w:t>
            </w:r>
          </w:p>
        </w:tc>
      </w:tr>
      <w:tr w:rsidR="00D64344" w:rsidRPr="00D90A3A" w14:paraId="1E3C1BE8" w14:textId="77777777" w:rsidTr="00D64344">
        <w:tc>
          <w:tcPr>
            <w:tcW w:w="3168" w:type="dxa"/>
            <w:hideMark/>
          </w:tcPr>
          <w:p w14:paraId="36C962C7" w14:textId="421B4B8C" w:rsidR="00D64344" w:rsidRPr="00ED455F" w:rsidRDefault="00F736BF">
            <w:pPr>
              <w:rPr>
                <w:rStyle w:val="Strong"/>
                <w:rFonts w:cstheme="minorHAnsi"/>
              </w:rPr>
            </w:pPr>
            <w:r w:rsidRPr="00ED455F">
              <w:rPr>
                <w:rStyle w:val="Strong"/>
                <w:rFonts w:cstheme="minorHAnsi"/>
                <w:sz w:val="20"/>
              </w:rPr>
              <w:t>B</w:t>
            </w:r>
            <w:r w:rsidR="00D64344" w:rsidRPr="00ED455F">
              <w:rPr>
                <w:rStyle w:val="Strong"/>
                <w:rFonts w:cstheme="minorHAnsi"/>
                <w:sz w:val="20"/>
              </w:rPr>
              <w:t>oundary</w:t>
            </w:r>
          </w:p>
        </w:tc>
        <w:tc>
          <w:tcPr>
            <w:tcW w:w="6044" w:type="dxa"/>
            <w:hideMark/>
          </w:tcPr>
          <w:p w14:paraId="66DF43E2" w14:textId="77777777" w:rsidR="00D64344" w:rsidRPr="00A66C15" w:rsidRDefault="00D64344">
            <w:pPr>
              <w:rPr>
                <w:rFonts w:cstheme="minorHAnsi"/>
              </w:rPr>
            </w:pPr>
            <w:r w:rsidRPr="00A66C15">
              <w:rPr>
                <w:rFonts w:cstheme="minorHAnsi"/>
                <w:sz w:val="20"/>
              </w:rPr>
              <w:t>set that represents the limit of an entity (ISO 19107)</w:t>
            </w:r>
          </w:p>
        </w:tc>
      </w:tr>
      <w:tr w:rsidR="00D64344" w:rsidRPr="00D90A3A" w14:paraId="303B0164" w14:textId="77777777" w:rsidTr="00D64344">
        <w:tc>
          <w:tcPr>
            <w:tcW w:w="3168" w:type="dxa"/>
            <w:hideMark/>
          </w:tcPr>
          <w:p w14:paraId="03074EDA" w14:textId="7D15BE73" w:rsidR="00D64344" w:rsidRPr="00ED455F" w:rsidRDefault="00F736BF">
            <w:pPr>
              <w:rPr>
                <w:rStyle w:val="Strong"/>
                <w:rFonts w:eastAsiaTheme="majorEastAsia" w:cstheme="minorHAnsi"/>
              </w:rPr>
            </w:pPr>
            <w:r w:rsidRPr="00ED455F">
              <w:rPr>
                <w:rStyle w:val="Strong"/>
                <w:rFonts w:eastAsiaTheme="majorEastAsia" w:cstheme="minorHAnsi"/>
                <w:sz w:val="20"/>
              </w:rPr>
              <w:t>C</w:t>
            </w:r>
            <w:r w:rsidR="00D64344" w:rsidRPr="00ED455F">
              <w:rPr>
                <w:rStyle w:val="Strong"/>
                <w:rFonts w:eastAsiaTheme="majorEastAsia" w:cstheme="minorHAnsi"/>
                <w:sz w:val="20"/>
              </w:rPr>
              <w:t>omposition</w:t>
            </w:r>
          </w:p>
        </w:tc>
        <w:tc>
          <w:tcPr>
            <w:tcW w:w="6044" w:type="dxa"/>
            <w:hideMark/>
          </w:tcPr>
          <w:p w14:paraId="4A68C42E" w14:textId="77777777" w:rsidR="00D64344" w:rsidRPr="00A66C15" w:rsidRDefault="00D64344">
            <w:pPr>
              <w:rPr>
                <w:rFonts w:eastAsiaTheme="minorEastAsia" w:cstheme="minorHAnsi"/>
              </w:rPr>
            </w:pPr>
            <w:r w:rsidRPr="00A66C15">
              <w:rPr>
                <w:rFonts w:cstheme="minorHAnsi"/>
                <w:sz w:val="20"/>
              </w:rPr>
              <w:t xml:space="preserve">special form of </w:t>
            </w:r>
            <w:r w:rsidRPr="00A66C15">
              <w:rPr>
                <w:rFonts w:cstheme="minorHAnsi"/>
                <w:b/>
                <w:sz w:val="20"/>
              </w:rPr>
              <w:t>association</w:t>
            </w:r>
            <w:r w:rsidRPr="00A66C15">
              <w:rPr>
                <w:rFonts w:cstheme="minorHAnsi"/>
                <w:sz w:val="20"/>
              </w:rPr>
              <w:t xml:space="preserve"> that specifies a “strong aggregation”.  In a composition association, if a container object is deleted then all of the objects it contains are deleted as well.</w:t>
            </w:r>
          </w:p>
        </w:tc>
      </w:tr>
      <w:tr w:rsidR="00D64344" w:rsidRPr="00D90A3A" w14:paraId="268024F0" w14:textId="77777777" w:rsidTr="00D64344">
        <w:tc>
          <w:tcPr>
            <w:tcW w:w="3168" w:type="dxa"/>
            <w:hideMark/>
          </w:tcPr>
          <w:p w14:paraId="62B11A4A" w14:textId="77777777" w:rsidR="00D64344" w:rsidRPr="00ED455F" w:rsidRDefault="00D64344">
            <w:pPr>
              <w:rPr>
                <w:rFonts w:cstheme="minorHAnsi"/>
                <w:b/>
                <w:sz w:val="20"/>
                <w:lang w:eastAsia="en-GB"/>
              </w:rPr>
            </w:pPr>
            <w:r w:rsidRPr="00ED455F">
              <w:rPr>
                <w:rFonts w:cstheme="minorHAnsi"/>
                <w:b/>
                <w:sz w:val="20"/>
                <w:lang w:eastAsia="en-GB"/>
              </w:rPr>
              <w:t>conceptual model</w:t>
            </w:r>
          </w:p>
        </w:tc>
        <w:tc>
          <w:tcPr>
            <w:tcW w:w="6044" w:type="dxa"/>
            <w:hideMark/>
          </w:tcPr>
          <w:p w14:paraId="3F4A753B" w14:textId="77777777" w:rsidR="00D64344" w:rsidRPr="00A66C15" w:rsidRDefault="00D64344">
            <w:pPr>
              <w:rPr>
                <w:rFonts w:cstheme="minorHAnsi"/>
                <w:b/>
                <w:sz w:val="20"/>
                <w:lang w:eastAsia="en-GB"/>
              </w:rPr>
            </w:pPr>
            <w:r w:rsidRPr="00A66C15">
              <w:rPr>
                <w:rFonts w:cstheme="minorHAnsi"/>
                <w:sz w:val="20"/>
                <w:lang w:eastAsia="en-GB"/>
              </w:rPr>
              <w:t xml:space="preserve">model that defines concepts of a </w:t>
            </w:r>
            <w:r w:rsidRPr="00A66C15">
              <w:rPr>
                <w:rFonts w:cstheme="minorHAnsi"/>
                <w:b/>
                <w:sz w:val="20"/>
                <w:lang w:eastAsia="en-GB"/>
              </w:rPr>
              <w:t xml:space="preserve">universe of discourse </w:t>
            </w:r>
            <w:r w:rsidRPr="00A66C15">
              <w:rPr>
                <w:rFonts w:cstheme="minorHAnsi"/>
                <w:sz w:val="20"/>
                <w:lang w:eastAsia="en-GB"/>
              </w:rPr>
              <w:t>(ISO 19101)</w:t>
            </w:r>
          </w:p>
        </w:tc>
      </w:tr>
      <w:tr w:rsidR="00D64344" w:rsidRPr="00D90A3A" w14:paraId="2A9722E0" w14:textId="77777777" w:rsidTr="00D64344">
        <w:tc>
          <w:tcPr>
            <w:tcW w:w="3168" w:type="dxa"/>
            <w:hideMark/>
          </w:tcPr>
          <w:p w14:paraId="1D15D020" w14:textId="77777777" w:rsidR="00D64344" w:rsidRPr="00ED455F" w:rsidRDefault="00D64344">
            <w:pPr>
              <w:rPr>
                <w:rFonts w:cstheme="minorHAnsi"/>
                <w:b/>
                <w:sz w:val="20"/>
                <w:lang w:eastAsia="en-GB"/>
              </w:rPr>
            </w:pPr>
            <w:r w:rsidRPr="00ED455F">
              <w:rPr>
                <w:rFonts w:cstheme="minorHAnsi"/>
                <w:b/>
                <w:sz w:val="20"/>
                <w:lang w:eastAsia="en-GB"/>
              </w:rPr>
              <w:t>conceptual schema</w:t>
            </w:r>
          </w:p>
        </w:tc>
        <w:tc>
          <w:tcPr>
            <w:tcW w:w="6044" w:type="dxa"/>
            <w:hideMark/>
          </w:tcPr>
          <w:p w14:paraId="68DE134B" w14:textId="77777777" w:rsidR="00D64344" w:rsidRPr="00A66C15" w:rsidRDefault="00D64344">
            <w:pPr>
              <w:rPr>
                <w:rFonts w:cstheme="minorHAnsi"/>
                <w:sz w:val="20"/>
                <w:lang w:eastAsia="en-GB"/>
              </w:rPr>
            </w:pPr>
            <w:r w:rsidRPr="00A66C15">
              <w:rPr>
                <w:rFonts w:cstheme="minorHAnsi"/>
                <w:sz w:val="20"/>
                <w:lang w:eastAsia="en-GB"/>
              </w:rPr>
              <w:t xml:space="preserve">formal description of a </w:t>
            </w:r>
            <w:r w:rsidRPr="00A66C15">
              <w:rPr>
                <w:rFonts w:cstheme="minorHAnsi"/>
                <w:b/>
                <w:sz w:val="20"/>
                <w:lang w:eastAsia="en-GB"/>
              </w:rPr>
              <w:t xml:space="preserve">conceptual model </w:t>
            </w:r>
            <w:r w:rsidRPr="00A66C15">
              <w:rPr>
                <w:rFonts w:cstheme="minorHAnsi"/>
                <w:sz w:val="20"/>
                <w:lang w:eastAsia="en-GB"/>
              </w:rPr>
              <w:t>(ISO 19101)</w:t>
            </w:r>
          </w:p>
        </w:tc>
      </w:tr>
      <w:tr w:rsidR="00D64344" w:rsidRPr="00D90A3A" w14:paraId="3A11C1D7" w14:textId="77777777" w:rsidTr="00D64344">
        <w:tc>
          <w:tcPr>
            <w:tcW w:w="3168" w:type="dxa"/>
            <w:hideMark/>
          </w:tcPr>
          <w:p w14:paraId="0321C42B" w14:textId="74C708B1" w:rsidR="00D64344" w:rsidRPr="00ED455F" w:rsidRDefault="00F736BF">
            <w:pPr>
              <w:rPr>
                <w:rFonts w:cstheme="minorHAnsi"/>
                <w:b/>
                <w:sz w:val="20"/>
                <w:lang w:eastAsia="en-GB"/>
              </w:rPr>
            </w:pPr>
            <w:r w:rsidRPr="00ED455F">
              <w:rPr>
                <w:rFonts w:cstheme="minorHAnsi"/>
                <w:b/>
                <w:sz w:val="20"/>
                <w:lang w:eastAsia="en-GB"/>
              </w:rPr>
              <w:t>C</w:t>
            </w:r>
            <w:r w:rsidR="00D64344" w:rsidRPr="00ED455F">
              <w:rPr>
                <w:rFonts w:cstheme="minorHAnsi"/>
                <w:b/>
                <w:sz w:val="20"/>
                <w:lang w:eastAsia="en-GB"/>
              </w:rPr>
              <w:t>overage</w:t>
            </w:r>
          </w:p>
        </w:tc>
        <w:tc>
          <w:tcPr>
            <w:tcW w:w="6044" w:type="dxa"/>
            <w:hideMark/>
          </w:tcPr>
          <w:p w14:paraId="416F6277" w14:textId="77777777" w:rsidR="00D64344" w:rsidRPr="00A66C15" w:rsidRDefault="00D64344">
            <w:pPr>
              <w:rPr>
                <w:rFonts w:cstheme="minorHAnsi"/>
                <w:sz w:val="20"/>
                <w:lang w:eastAsia="en-GB"/>
              </w:rPr>
            </w:pPr>
            <w:r w:rsidRPr="00A66C15">
              <w:rPr>
                <w:rFonts w:cstheme="minorHAnsi"/>
                <w:b/>
                <w:sz w:val="20"/>
                <w:lang w:eastAsia="en-GB"/>
              </w:rPr>
              <w:t xml:space="preserve">feature </w:t>
            </w:r>
            <w:r w:rsidRPr="00A66C15">
              <w:rPr>
                <w:rFonts w:cstheme="minorHAnsi"/>
                <w:sz w:val="20"/>
                <w:lang w:eastAsia="en-GB"/>
              </w:rPr>
              <w:t xml:space="preserve">that acts as a function to return values from its range for any direct position within its spatial, temporal or spatiotemporal </w:t>
            </w:r>
            <w:r w:rsidRPr="00A66C15">
              <w:rPr>
                <w:rFonts w:cstheme="minorHAnsi"/>
                <w:b/>
                <w:sz w:val="20"/>
                <w:lang w:eastAsia="en-GB"/>
              </w:rPr>
              <w:t>domain</w:t>
            </w:r>
            <w:r w:rsidRPr="00A66C15">
              <w:rPr>
                <w:rFonts w:cstheme="minorHAnsi"/>
                <w:sz w:val="20"/>
                <w:lang w:eastAsia="en-GB"/>
              </w:rPr>
              <w:t xml:space="preserve"> (ISO 19123)</w:t>
            </w:r>
          </w:p>
          <w:p w14:paraId="69213597" w14:textId="77777777" w:rsidR="00D64344" w:rsidRPr="00A66C15" w:rsidRDefault="00D64344">
            <w:pPr>
              <w:rPr>
                <w:rFonts w:cstheme="minorHAnsi"/>
                <w:sz w:val="20"/>
                <w:lang w:eastAsia="en-GB"/>
              </w:rPr>
            </w:pPr>
            <w:r w:rsidRPr="00A66C15">
              <w:rPr>
                <w:rFonts w:cstheme="minorHAnsi"/>
                <w:i/>
                <w:sz w:val="20"/>
                <w:lang w:eastAsia="en-GB"/>
              </w:rPr>
              <w:t>EXAMPLE Raster image, polygon overlay, digital elevation matrix.</w:t>
            </w:r>
          </w:p>
        </w:tc>
      </w:tr>
      <w:tr w:rsidR="00D64344" w:rsidRPr="00D90A3A" w14:paraId="4A182547" w14:textId="77777777" w:rsidTr="00D64344">
        <w:tc>
          <w:tcPr>
            <w:tcW w:w="3168" w:type="dxa"/>
            <w:hideMark/>
          </w:tcPr>
          <w:p w14:paraId="564622BB" w14:textId="6F39C06F" w:rsidR="00D64344" w:rsidRPr="00ED455F" w:rsidRDefault="00F736BF">
            <w:pPr>
              <w:rPr>
                <w:rFonts w:cstheme="minorHAnsi"/>
                <w:b/>
                <w:sz w:val="20"/>
                <w:lang w:eastAsia="en-GB"/>
              </w:rPr>
            </w:pPr>
            <w:r w:rsidRPr="00ED455F">
              <w:rPr>
                <w:rStyle w:val="Strong"/>
                <w:rFonts w:eastAsiaTheme="majorEastAsia" w:cstheme="minorHAnsi"/>
                <w:sz w:val="20"/>
              </w:rPr>
              <w:t>C</w:t>
            </w:r>
            <w:r w:rsidR="00D64344" w:rsidRPr="00ED455F">
              <w:rPr>
                <w:rStyle w:val="Strong"/>
                <w:rFonts w:eastAsiaTheme="majorEastAsia" w:cstheme="minorHAnsi"/>
                <w:sz w:val="20"/>
              </w:rPr>
              <w:t>urve</w:t>
            </w:r>
          </w:p>
        </w:tc>
        <w:tc>
          <w:tcPr>
            <w:tcW w:w="6044" w:type="dxa"/>
            <w:hideMark/>
          </w:tcPr>
          <w:p w14:paraId="5BAF40AA" w14:textId="77777777" w:rsidR="00D64344" w:rsidRPr="00A66C15" w:rsidRDefault="00D64344">
            <w:pPr>
              <w:rPr>
                <w:rFonts w:cstheme="minorHAnsi"/>
                <w:sz w:val="20"/>
                <w:lang w:eastAsia="de-DE"/>
              </w:rPr>
            </w:pPr>
            <w:r w:rsidRPr="00A66C15">
              <w:rPr>
                <w:rFonts w:cstheme="minorHAnsi"/>
                <w:sz w:val="20"/>
              </w:rPr>
              <w:t xml:space="preserve">1-dimensional </w:t>
            </w:r>
            <w:r w:rsidRPr="00A66C15">
              <w:rPr>
                <w:rStyle w:val="Strong"/>
                <w:rFonts w:eastAsiaTheme="majorEastAsia" w:cstheme="minorHAnsi"/>
                <w:sz w:val="20"/>
              </w:rPr>
              <w:t>geometric primitive</w:t>
            </w:r>
            <w:r w:rsidRPr="00A66C15">
              <w:rPr>
                <w:rFonts w:cstheme="minorHAnsi"/>
                <w:sz w:val="20"/>
              </w:rPr>
              <w:t>, representing the continuous image of a line</w:t>
            </w:r>
          </w:p>
          <w:p w14:paraId="6D50A6B3" w14:textId="77777777" w:rsidR="00D64344" w:rsidRPr="00A66C15" w:rsidRDefault="00D64344">
            <w:pPr>
              <w:rPr>
                <w:rFonts w:cstheme="minorHAnsi"/>
                <w:b/>
                <w:sz w:val="20"/>
                <w:lang w:eastAsia="en-GB"/>
              </w:rPr>
            </w:pPr>
            <w:r w:rsidRPr="00A66C15">
              <w:rPr>
                <w:rFonts w:cstheme="minorHAnsi"/>
                <w:sz w:val="20"/>
              </w:rPr>
              <w:lastRenderedPageBreak/>
              <w:t xml:space="preserve">NOTE:  The </w:t>
            </w:r>
            <w:r w:rsidRPr="00A66C15">
              <w:rPr>
                <w:rStyle w:val="Strong"/>
                <w:rFonts w:cstheme="minorHAnsi"/>
                <w:sz w:val="20"/>
              </w:rPr>
              <w:t>boundary</w:t>
            </w:r>
            <w:r w:rsidRPr="00A66C15">
              <w:rPr>
                <w:rFonts w:cstheme="minorHAnsi"/>
                <w:sz w:val="20"/>
              </w:rPr>
              <w:t xml:space="preserve"> of a </w:t>
            </w:r>
            <w:r w:rsidRPr="00A66C15">
              <w:rPr>
                <w:rStyle w:val="Strong"/>
                <w:rFonts w:cstheme="minorHAnsi"/>
                <w:sz w:val="20"/>
              </w:rPr>
              <w:t>curve</w:t>
            </w:r>
            <w:r w:rsidRPr="00A66C15">
              <w:rPr>
                <w:rFonts w:cstheme="minorHAnsi"/>
                <w:sz w:val="20"/>
              </w:rPr>
              <w:t xml:space="preserve"> is the </w:t>
            </w:r>
            <w:r w:rsidRPr="00A66C15">
              <w:rPr>
                <w:rStyle w:val="Strong"/>
                <w:rFonts w:cstheme="minorHAnsi"/>
                <w:sz w:val="20"/>
              </w:rPr>
              <w:t>set</w:t>
            </w:r>
            <w:r w:rsidRPr="00A66C15">
              <w:rPr>
                <w:rFonts w:cstheme="minorHAnsi"/>
                <w:sz w:val="20"/>
              </w:rPr>
              <w:t xml:space="preserve"> of </w:t>
            </w:r>
            <w:r w:rsidRPr="00A66C15">
              <w:rPr>
                <w:rStyle w:val="Strong"/>
                <w:rFonts w:cstheme="minorHAnsi"/>
                <w:sz w:val="20"/>
              </w:rPr>
              <w:t>points</w:t>
            </w:r>
            <w:r w:rsidRPr="00A66C15">
              <w:rPr>
                <w:rFonts w:cstheme="minorHAnsi"/>
                <w:sz w:val="20"/>
              </w:rPr>
              <w:t xml:space="preserve"> at either end of the </w:t>
            </w:r>
            <w:r w:rsidRPr="00A66C15">
              <w:rPr>
                <w:rStyle w:val="Strong"/>
                <w:rFonts w:cstheme="minorHAnsi"/>
                <w:sz w:val="20"/>
              </w:rPr>
              <w:t>curve</w:t>
            </w:r>
            <w:r w:rsidRPr="00A66C15">
              <w:rPr>
                <w:rFonts w:cstheme="minorHAnsi"/>
                <w:sz w:val="20"/>
              </w:rPr>
              <w:t xml:space="preserve">. If the </w:t>
            </w:r>
            <w:r w:rsidRPr="00A66C15">
              <w:rPr>
                <w:rStyle w:val="Strong"/>
                <w:rFonts w:cstheme="minorHAnsi"/>
                <w:sz w:val="20"/>
              </w:rPr>
              <w:t>curve</w:t>
            </w:r>
            <w:r w:rsidRPr="00A66C15">
              <w:rPr>
                <w:rFonts w:cstheme="minorHAnsi"/>
                <w:sz w:val="20"/>
              </w:rPr>
              <w:t xml:space="preserve"> is a cycle, the two ends are identical, and the </w:t>
            </w:r>
            <w:r w:rsidRPr="00A66C15">
              <w:rPr>
                <w:rStyle w:val="Strong"/>
                <w:rFonts w:cstheme="minorHAnsi"/>
                <w:sz w:val="20"/>
              </w:rPr>
              <w:t>curve</w:t>
            </w:r>
            <w:r w:rsidRPr="00A66C15">
              <w:rPr>
                <w:rFonts w:cstheme="minorHAnsi"/>
                <w:sz w:val="20"/>
              </w:rPr>
              <w:t xml:space="preserve"> (if topologically closed) is considered to not have a boundary.  The first </w:t>
            </w:r>
            <w:r w:rsidRPr="00A66C15">
              <w:rPr>
                <w:rStyle w:val="Strong"/>
                <w:rFonts w:cstheme="minorHAnsi"/>
                <w:sz w:val="20"/>
              </w:rPr>
              <w:t>point</w:t>
            </w:r>
            <w:r w:rsidRPr="00A66C15">
              <w:rPr>
                <w:rFonts w:cstheme="minorHAnsi"/>
                <w:sz w:val="20"/>
              </w:rPr>
              <w:t xml:space="preserve"> is called the </w:t>
            </w:r>
            <w:r w:rsidRPr="00A66C15">
              <w:rPr>
                <w:rStyle w:val="Strong"/>
                <w:rFonts w:cstheme="minorHAnsi"/>
                <w:sz w:val="20"/>
              </w:rPr>
              <w:t>start point</w:t>
            </w:r>
            <w:r w:rsidRPr="00A66C15">
              <w:rPr>
                <w:rFonts w:cstheme="minorHAnsi"/>
                <w:sz w:val="20"/>
              </w:rPr>
              <w:t xml:space="preserve">, and the last </w:t>
            </w:r>
            <w:r w:rsidRPr="00A66C15">
              <w:rPr>
                <w:rStyle w:val="Strong"/>
                <w:rFonts w:cstheme="minorHAnsi"/>
                <w:sz w:val="20"/>
              </w:rPr>
              <w:t>point</w:t>
            </w:r>
            <w:r w:rsidRPr="00A66C15">
              <w:rPr>
                <w:rFonts w:cstheme="minorHAnsi"/>
                <w:sz w:val="20"/>
              </w:rPr>
              <w:t xml:space="preserve"> is the </w:t>
            </w:r>
            <w:r w:rsidRPr="00A66C15">
              <w:rPr>
                <w:rStyle w:val="Strong"/>
                <w:rFonts w:cstheme="minorHAnsi"/>
                <w:sz w:val="20"/>
              </w:rPr>
              <w:t>end point</w:t>
            </w:r>
            <w:r w:rsidRPr="00A66C15">
              <w:rPr>
                <w:rFonts w:cstheme="minorHAnsi"/>
                <w:sz w:val="20"/>
              </w:rPr>
              <w:t>.  Connectivity of the curve is guaranteed by the “continuous image of a line”</w:t>
            </w:r>
          </w:p>
        </w:tc>
      </w:tr>
      <w:tr w:rsidR="00D64344" w:rsidRPr="00D90A3A" w14:paraId="6A9C4E97" w14:textId="77777777" w:rsidTr="00D64344">
        <w:tc>
          <w:tcPr>
            <w:tcW w:w="3168" w:type="dxa"/>
            <w:hideMark/>
          </w:tcPr>
          <w:p w14:paraId="1B5ADF33" w14:textId="77777777" w:rsidR="00D64344" w:rsidRPr="00ED455F" w:rsidRDefault="00D64344">
            <w:pPr>
              <w:rPr>
                <w:rFonts w:cstheme="minorHAnsi"/>
                <w:b/>
                <w:sz w:val="20"/>
                <w:lang w:eastAsia="en-GB"/>
              </w:rPr>
            </w:pPr>
            <w:r w:rsidRPr="00ED455F">
              <w:rPr>
                <w:rFonts w:cstheme="minorHAnsi"/>
                <w:b/>
                <w:sz w:val="20"/>
                <w:lang w:eastAsia="en-GB"/>
              </w:rPr>
              <w:lastRenderedPageBreak/>
              <w:t>data product</w:t>
            </w:r>
          </w:p>
        </w:tc>
        <w:tc>
          <w:tcPr>
            <w:tcW w:w="6044" w:type="dxa"/>
            <w:hideMark/>
          </w:tcPr>
          <w:p w14:paraId="0831692B" w14:textId="77777777" w:rsidR="00D64344" w:rsidRPr="00A66C15" w:rsidRDefault="00D64344">
            <w:pPr>
              <w:rPr>
                <w:rFonts w:cstheme="minorHAnsi"/>
                <w:b/>
                <w:sz w:val="20"/>
                <w:lang w:eastAsia="en-GB"/>
              </w:rPr>
            </w:pPr>
            <w:r w:rsidRPr="00A66C15">
              <w:rPr>
                <w:rFonts w:cstheme="minorHAnsi"/>
                <w:b/>
                <w:sz w:val="20"/>
                <w:lang w:eastAsia="en-GB"/>
              </w:rPr>
              <w:t xml:space="preserve">dataset </w:t>
            </w:r>
            <w:r w:rsidRPr="00A66C15">
              <w:rPr>
                <w:rFonts w:cstheme="minorHAnsi"/>
                <w:sz w:val="20"/>
                <w:lang w:eastAsia="en-GB"/>
              </w:rPr>
              <w:t xml:space="preserve">or </w:t>
            </w:r>
            <w:r w:rsidRPr="00A66C15">
              <w:rPr>
                <w:rFonts w:cstheme="minorHAnsi"/>
                <w:b/>
                <w:sz w:val="20"/>
                <w:lang w:eastAsia="en-GB"/>
              </w:rPr>
              <w:t xml:space="preserve">dataset series </w:t>
            </w:r>
            <w:r w:rsidRPr="00A66C15">
              <w:rPr>
                <w:rFonts w:cstheme="minorHAnsi"/>
                <w:sz w:val="20"/>
                <w:lang w:eastAsia="en-GB"/>
              </w:rPr>
              <w:t xml:space="preserve">that conforms to a </w:t>
            </w:r>
            <w:r w:rsidRPr="00A66C15">
              <w:rPr>
                <w:rFonts w:cstheme="minorHAnsi"/>
                <w:b/>
                <w:sz w:val="20"/>
                <w:lang w:eastAsia="en-GB"/>
              </w:rPr>
              <w:t>data product specification</w:t>
            </w:r>
          </w:p>
        </w:tc>
      </w:tr>
      <w:tr w:rsidR="00D64344" w:rsidRPr="00D90A3A" w14:paraId="410F563F" w14:textId="77777777" w:rsidTr="00D64344">
        <w:tc>
          <w:tcPr>
            <w:tcW w:w="3168" w:type="dxa"/>
            <w:hideMark/>
          </w:tcPr>
          <w:p w14:paraId="097FEAFF" w14:textId="77777777" w:rsidR="00D64344" w:rsidRPr="00ED455F" w:rsidRDefault="00D64344">
            <w:pPr>
              <w:rPr>
                <w:rFonts w:cstheme="minorHAnsi"/>
                <w:b/>
                <w:sz w:val="20"/>
                <w:lang w:eastAsia="en-GB"/>
              </w:rPr>
            </w:pPr>
            <w:r w:rsidRPr="00ED455F">
              <w:rPr>
                <w:rFonts w:cstheme="minorHAnsi"/>
                <w:b/>
                <w:sz w:val="20"/>
                <w:lang w:eastAsia="en-GB"/>
              </w:rPr>
              <w:t>data product specification</w:t>
            </w:r>
          </w:p>
        </w:tc>
        <w:tc>
          <w:tcPr>
            <w:tcW w:w="6044" w:type="dxa"/>
            <w:hideMark/>
          </w:tcPr>
          <w:p w14:paraId="0B6700F2" w14:textId="77777777" w:rsidR="00D64344" w:rsidRPr="00A66C15" w:rsidRDefault="00D64344">
            <w:pPr>
              <w:rPr>
                <w:rFonts w:cstheme="minorHAnsi"/>
                <w:sz w:val="20"/>
                <w:lang w:eastAsia="en-GB"/>
              </w:rPr>
            </w:pPr>
            <w:r w:rsidRPr="00A66C15">
              <w:rPr>
                <w:rFonts w:cstheme="minorHAnsi"/>
                <w:sz w:val="20"/>
                <w:lang w:eastAsia="en-GB"/>
              </w:rPr>
              <w:t xml:space="preserve">detailed description of a </w:t>
            </w:r>
            <w:r w:rsidRPr="00A66C15">
              <w:rPr>
                <w:rFonts w:cstheme="minorHAnsi"/>
                <w:b/>
                <w:sz w:val="20"/>
                <w:lang w:eastAsia="en-GB"/>
              </w:rPr>
              <w:t xml:space="preserve">dataset </w:t>
            </w:r>
            <w:r w:rsidRPr="00A66C15">
              <w:rPr>
                <w:rFonts w:cstheme="minorHAnsi"/>
                <w:sz w:val="20"/>
                <w:lang w:eastAsia="en-GB"/>
              </w:rPr>
              <w:t xml:space="preserve">or </w:t>
            </w:r>
            <w:r w:rsidRPr="00A66C15">
              <w:rPr>
                <w:rFonts w:cstheme="minorHAnsi"/>
                <w:b/>
                <w:sz w:val="20"/>
                <w:lang w:eastAsia="en-GB"/>
              </w:rPr>
              <w:t xml:space="preserve">dataset series </w:t>
            </w:r>
            <w:r w:rsidRPr="00A66C15">
              <w:rPr>
                <w:rFonts w:cstheme="minorHAnsi"/>
                <w:sz w:val="20"/>
                <w:lang w:eastAsia="en-GB"/>
              </w:rPr>
              <w:t>together with additional information that will enable it to be created, supplied to and used by another party</w:t>
            </w:r>
          </w:p>
          <w:p w14:paraId="099C0242" w14:textId="77777777" w:rsidR="00D64344" w:rsidRPr="00A66C15" w:rsidRDefault="00D64344">
            <w:pPr>
              <w:rPr>
                <w:rFonts w:cstheme="minorHAnsi"/>
                <w:b/>
                <w:sz w:val="20"/>
                <w:lang w:eastAsia="en-GB"/>
              </w:rPr>
            </w:pPr>
            <w:r w:rsidRPr="00A66C15">
              <w:rPr>
                <w:rFonts w:cstheme="minorHAnsi"/>
                <w:i/>
                <w:sz w:val="20"/>
                <w:lang w:eastAsia="en-GB"/>
              </w:rPr>
              <w:t>NOTE: A data product specification provides a description of the universe of discourse and a specification for mapping the universe of discourse to a dataset. It may be used for production, sales, end-use or other purpose.</w:t>
            </w:r>
          </w:p>
        </w:tc>
      </w:tr>
      <w:tr w:rsidR="00D64344" w:rsidRPr="00D90A3A" w14:paraId="58515204" w14:textId="77777777" w:rsidTr="00D64344">
        <w:tc>
          <w:tcPr>
            <w:tcW w:w="3168" w:type="dxa"/>
            <w:hideMark/>
          </w:tcPr>
          <w:p w14:paraId="046C988A" w14:textId="0EF7EA2D" w:rsidR="00D64344" w:rsidRPr="00ED455F" w:rsidRDefault="00F736BF">
            <w:pPr>
              <w:rPr>
                <w:rFonts w:cstheme="minorHAnsi"/>
                <w:b/>
                <w:sz w:val="20"/>
                <w:lang w:eastAsia="en-GB"/>
              </w:rPr>
            </w:pPr>
            <w:r w:rsidRPr="00ED455F">
              <w:rPr>
                <w:rFonts w:cstheme="minorHAnsi"/>
                <w:b/>
                <w:sz w:val="20"/>
                <w:lang w:eastAsia="en-GB"/>
              </w:rPr>
              <w:t>D</w:t>
            </w:r>
            <w:r w:rsidR="00D64344" w:rsidRPr="00ED455F">
              <w:rPr>
                <w:rFonts w:cstheme="minorHAnsi"/>
                <w:b/>
                <w:sz w:val="20"/>
                <w:lang w:eastAsia="en-GB"/>
              </w:rPr>
              <w:t>ataset</w:t>
            </w:r>
          </w:p>
        </w:tc>
        <w:tc>
          <w:tcPr>
            <w:tcW w:w="6044" w:type="dxa"/>
            <w:hideMark/>
          </w:tcPr>
          <w:p w14:paraId="55249DF4" w14:textId="77777777" w:rsidR="00D64344" w:rsidRPr="00A66C15" w:rsidRDefault="00D64344">
            <w:pPr>
              <w:rPr>
                <w:rFonts w:cstheme="minorHAnsi"/>
                <w:sz w:val="20"/>
                <w:lang w:eastAsia="en-GB"/>
              </w:rPr>
            </w:pPr>
            <w:r w:rsidRPr="00A66C15">
              <w:rPr>
                <w:rFonts w:cstheme="minorHAnsi"/>
                <w:sz w:val="20"/>
                <w:lang w:eastAsia="en-GB"/>
              </w:rPr>
              <w:t>identifiable collection of data (ISO 19115)</w:t>
            </w:r>
          </w:p>
          <w:p w14:paraId="78CC7FD7" w14:textId="77777777" w:rsidR="00D64344" w:rsidRPr="00A66C15" w:rsidRDefault="00D64344">
            <w:pPr>
              <w:rPr>
                <w:rFonts w:cstheme="minorHAnsi"/>
                <w:sz w:val="20"/>
                <w:lang w:eastAsia="en-GB"/>
              </w:rPr>
            </w:pPr>
            <w:r w:rsidRPr="00A66C15">
              <w:rPr>
                <w:rFonts w:cstheme="minorHAnsi"/>
                <w:i/>
                <w:sz w:val="20"/>
                <w:lang w:eastAsia="en-GB"/>
              </w:rPr>
              <w:t>NOTE: A dataset may be a smaller grouping of data which, though limited by some constraint such as spatial extent or feature type, is located physically within a larger dataset. Theoretically, a dataset may be as small as a single feature contained within a larger dataset. A hardcopy map or chart may be considered a dataset.</w:t>
            </w:r>
          </w:p>
        </w:tc>
      </w:tr>
      <w:tr w:rsidR="00D64344" w:rsidRPr="00D90A3A" w14:paraId="6A864CE3" w14:textId="77777777" w:rsidTr="00D64344">
        <w:tc>
          <w:tcPr>
            <w:tcW w:w="3168" w:type="dxa"/>
            <w:hideMark/>
          </w:tcPr>
          <w:p w14:paraId="42C4477C" w14:textId="77777777" w:rsidR="00D64344" w:rsidRPr="00ED455F" w:rsidRDefault="00D64344">
            <w:pPr>
              <w:rPr>
                <w:rFonts w:cstheme="minorHAnsi"/>
                <w:b/>
                <w:sz w:val="20"/>
                <w:lang w:eastAsia="en-GB"/>
              </w:rPr>
            </w:pPr>
            <w:r w:rsidRPr="00ED455F">
              <w:rPr>
                <w:rFonts w:cstheme="minorHAnsi"/>
                <w:b/>
                <w:sz w:val="20"/>
                <w:lang w:eastAsia="en-GB"/>
              </w:rPr>
              <w:t>dataset series</w:t>
            </w:r>
          </w:p>
        </w:tc>
        <w:tc>
          <w:tcPr>
            <w:tcW w:w="6044" w:type="dxa"/>
            <w:hideMark/>
          </w:tcPr>
          <w:p w14:paraId="7EF72653" w14:textId="77777777" w:rsidR="00D64344" w:rsidRPr="00A66C15" w:rsidRDefault="00D64344">
            <w:pPr>
              <w:rPr>
                <w:rFonts w:cstheme="minorHAnsi"/>
                <w:sz w:val="20"/>
                <w:lang w:eastAsia="en-GB"/>
              </w:rPr>
            </w:pPr>
            <w:r w:rsidRPr="00A66C15">
              <w:rPr>
                <w:rFonts w:cstheme="minorHAnsi"/>
                <w:sz w:val="20"/>
                <w:lang w:eastAsia="en-GB"/>
              </w:rPr>
              <w:t xml:space="preserve">collection of </w:t>
            </w:r>
            <w:r w:rsidRPr="00A66C15">
              <w:rPr>
                <w:rFonts w:cstheme="minorHAnsi"/>
                <w:b/>
                <w:sz w:val="20"/>
                <w:lang w:eastAsia="en-GB"/>
              </w:rPr>
              <w:t xml:space="preserve">datasets </w:t>
            </w:r>
            <w:r w:rsidRPr="00A66C15">
              <w:rPr>
                <w:rFonts w:cstheme="minorHAnsi"/>
                <w:sz w:val="20"/>
                <w:lang w:eastAsia="en-GB"/>
              </w:rPr>
              <w:t>sharing the same product specification (ISO 19115)</w:t>
            </w:r>
          </w:p>
        </w:tc>
      </w:tr>
      <w:tr w:rsidR="00D64344" w:rsidRPr="00D90A3A" w14:paraId="251359DB" w14:textId="77777777" w:rsidTr="00D64344">
        <w:tc>
          <w:tcPr>
            <w:tcW w:w="3168" w:type="dxa"/>
            <w:hideMark/>
          </w:tcPr>
          <w:p w14:paraId="3D40A1B7" w14:textId="3090ECAA" w:rsidR="00D64344" w:rsidRPr="00ED455F" w:rsidRDefault="00F736BF">
            <w:pPr>
              <w:rPr>
                <w:rFonts w:cstheme="minorHAnsi"/>
                <w:b/>
                <w:sz w:val="20"/>
                <w:lang w:eastAsia="en-GB"/>
              </w:rPr>
            </w:pPr>
            <w:r w:rsidRPr="00ED455F">
              <w:rPr>
                <w:rFonts w:cstheme="minorHAnsi"/>
                <w:b/>
                <w:sz w:val="20"/>
                <w:lang w:eastAsia="en-GB"/>
              </w:rPr>
              <w:t>D</w:t>
            </w:r>
            <w:r w:rsidR="00D64344" w:rsidRPr="00ED455F">
              <w:rPr>
                <w:rFonts w:cstheme="minorHAnsi"/>
                <w:b/>
                <w:sz w:val="20"/>
                <w:lang w:eastAsia="en-GB"/>
              </w:rPr>
              <w:t>omain</w:t>
            </w:r>
          </w:p>
        </w:tc>
        <w:tc>
          <w:tcPr>
            <w:tcW w:w="6044" w:type="dxa"/>
            <w:hideMark/>
          </w:tcPr>
          <w:p w14:paraId="7388CFFB" w14:textId="77777777" w:rsidR="00D64344" w:rsidRPr="00A66C15" w:rsidRDefault="00D64344">
            <w:pPr>
              <w:rPr>
                <w:rFonts w:cstheme="minorHAnsi"/>
                <w:sz w:val="20"/>
                <w:lang w:eastAsia="en-GB"/>
              </w:rPr>
            </w:pPr>
            <w:r w:rsidRPr="00A66C15">
              <w:rPr>
                <w:rFonts w:cstheme="minorHAnsi"/>
                <w:sz w:val="20"/>
                <w:lang w:eastAsia="en-GB"/>
              </w:rPr>
              <w:t>well-defined set (ISO/TS 19103)</w:t>
            </w:r>
          </w:p>
          <w:p w14:paraId="629FBC9A" w14:textId="77777777" w:rsidR="00D64344" w:rsidRPr="00A66C15" w:rsidRDefault="00D64344">
            <w:pPr>
              <w:rPr>
                <w:rFonts w:cstheme="minorHAnsi"/>
                <w:sz w:val="20"/>
                <w:lang w:eastAsia="en-GB"/>
              </w:rPr>
            </w:pPr>
            <w:r w:rsidRPr="00A66C15">
              <w:rPr>
                <w:rFonts w:cstheme="minorHAnsi"/>
                <w:i/>
                <w:sz w:val="20"/>
                <w:lang w:eastAsia="en-GB"/>
              </w:rPr>
              <w:t>NOTE: Well-defined means that the definition is both necessary and sufficient, as everything that satisfies the definition is in the set and everything that does not satisfy the definition is necessarily outside the set.</w:t>
            </w:r>
          </w:p>
        </w:tc>
      </w:tr>
      <w:tr w:rsidR="00D64344" w:rsidRPr="00D90A3A" w14:paraId="24F37B63" w14:textId="77777777" w:rsidTr="00D64344">
        <w:tc>
          <w:tcPr>
            <w:tcW w:w="3168" w:type="dxa"/>
            <w:hideMark/>
          </w:tcPr>
          <w:p w14:paraId="726AEE56" w14:textId="77777777" w:rsidR="00D64344" w:rsidRPr="00ED455F" w:rsidRDefault="00D64344">
            <w:pPr>
              <w:rPr>
                <w:rFonts w:cstheme="minorHAnsi"/>
                <w:b/>
                <w:sz w:val="20"/>
                <w:lang w:eastAsia="en-GB"/>
              </w:rPr>
            </w:pPr>
            <w:r w:rsidRPr="00ED455F">
              <w:rPr>
                <w:rFonts w:cstheme="minorHAnsi"/>
                <w:b/>
                <w:sz w:val="20"/>
                <w:lang w:eastAsia="en-GB"/>
              </w:rPr>
              <w:t>end point</w:t>
            </w:r>
          </w:p>
        </w:tc>
        <w:tc>
          <w:tcPr>
            <w:tcW w:w="6044" w:type="dxa"/>
            <w:hideMark/>
          </w:tcPr>
          <w:p w14:paraId="0B4659E6" w14:textId="77777777" w:rsidR="00D64344" w:rsidRPr="00A66C15" w:rsidRDefault="00D64344">
            <w:pPr>
              <w:rPr>
                <w:rFonts w:cstheme="minorHAnsi"/>
                <w:sz w:val="20"/>
                <w:lang w:eastAsia="en-GB"/>
              </w:rPr>
            </w:pPr>
            <w:r w:rsidRPr="00A66C15">
              <w:rPr>
                <w:rFonts w:cstheme="minorHAnsi"/>
                <w:sz w:val="20"/>
                <w:lang w:eastAsia="en-GB"/>
              </w:rPr>
              <w:t>last point of a curve (ISO 19107)</w:t>
            </w:r>
          </w:p>
        </w:tc>
      </w:tr>
      <w:tr w:rsidR="00D64344" w:rsidRPr="00D90A3A" w14:paraId="65118F2F" w14:textId="77777777" w:rsidTr="00D64344">
        <w:tc>
          <w:tcPr>
            <w:tcW w:w="3168" w:type="dxa"/>
            <w:hideMark/>
          </w:tcPr>
          <w:p w14:paraId="2BD14C99" w14:textId="5AC0A543" w:rsidR="00D64344" w:rsidRPr="00ED455F" w:rsidRDefault="00F736BF">
            <w:pPr>
              <w:rPr>
                <w:rFonts w:cstheme="minorHAnsi"/>
                <w:b/>
                <w:sz w:val="20"/>
                <w:lang w:eastAsia="en-GB"/>
              </w:rPr>
            </w:pPr>
            <w:r w:rsidRPr="00ED455F">
              <w:rPr>
                <w:rStyle w:val="Strong"/>
                <w:rFonts w:eastAsiaTheme="majorEastAsia" w:cstheme="minorHAnsi"/>
                <w:sz w:val="20"/>
              </w:rPr>
              <w:t>E</w:t>
            </w:r>
            <w:r w:rsidR="00D64344" w:rsidRPr="00ED455F">
              <w:rPr>
                <w:rStyle w:val="Strong"/>
                <w:rFonts w:eastAsiaTheme="majorEastAsia" w:cstheme="minorHAnsi"/>
                <w:sz w:val="20"/>
              </w:rPr>
              <w:t>numeration</w:t>
            </w:r>
          </w:p>
        </w:tc>
        <w:tc>
          <w:tcPr>
            <w:tcW w:w="6044" w:type="dxa"/>
            <w:hideMark/>
          </w:tcPr>
          <w:p w14:paraId="177455F0" w14:textId="77777777" w:rsidR="00D64344" w:rsidRPr="00A66C15" w:rsidRDefault="00D64344">
            <w:pPr>
              <w:rPr>
                <w:rFonts w:cstheme="minorHAnsi"/>
                <w:sz w:val="20"/>
                <w:lang w:eastAsia="en-GB"/>
              </w:rPr>
            </w:pPr>
            <w:r w:rsidRPr="00A66C15">
              <w:rPr>
                <w:rFonts w:cstheme="minorHAnsi"/>
                <w:sz w:val="20"/>
              </w:rPr>
              <w:t>a fixed list which contains valid identifiers of named literal values. Attributes of an enumerated type may only take values from this list.</w:t>
            </w:r>
          </w:p>
        </w:tc>
      </w:tr>
      <w:tr w:rsidR="00D64344" w:rsidRPr="00D90A3A" w14:paraId="337D61FE" w14:textId="77777777" w:rsidTr="00D64344">
        <w:tc>
          <w:tcPr>
            <w:tcW w:w="3168" w:type="dxa"/>
            <w:hideMark/>
          </w:tcPr>
          <w:p w14:paraId="6DAEE459" w14:textId="72CA03C7" w:rsidR="00D64344" w:rsidRPr="00ED455F" w:rsidRDefault="00F736BF">
            <w:pPr>
              <w:rPr>
                <w:rFonts w:cstheme="minorHAnsi"/>
                <w:b/>
                <w:sz w:val="20"/>
                <w:lang w:eastAsia="en-GB"/>
              </w:rPr>
            </w:pPr>
            <w:r w:rsidRPr="00ED455F">
              <w:rPr>
                <w:rFonts w:cstheme="minorHAnsi"/>
                <w:b/>
                <w:sz w:val="20"/>
                <w:lang w:eastAsia="en-GB"/>
              </w:rPr>
              <w:t>F</w:t>
            </w:r>
            <w:r w:rsidR="00D64344" w:rsidRPr="00ED455F">
              <w:rPr>
                <w:rFonts w:cstheme="minorHAnsi"/>
                <w:b/>
                <w:sz w:val="20"/>
                <w:lang w:eastAsia="en-GB"/>
              </w:rPr>
              <w:t>eature</w:t>
            </w:r>
          </w:p>
        </w:tc>
        <w:tc>
          <w:tcPr>
            <w:tcW w:w="6044" w:type="dxa"/>
            <w:hideMark/>
          </w:tcPr>
          <w:p w14:paraId="697B2836" w14:textId="77777777" w:rsidR="00D64344" w:rsidRPr="00A66C15" w:rsidRDefault="00D64344">
            <w:pPr>
              <w:rPr>
                <w:rFonts w:cstheme="minorHAnsi"/>
                <w:sz w:val="20"/>
                <w:lang w:eastAsia="en-GB"/>
              </w:rPr>
            </w:pPr>
            <w:r w:rsidRPr="00A66C15">
              <w:rPr>
                <w:rFonts w:cstheme="minorHAnsi"/>
                <w:sz w:val="20"/>
                <w:lang w:eastAsia="en-GB"/>
              </w:rPr>
              <w:t>abstraction of real world phenomena (ISO 19101)</w:t>
            </w:r>
          </w:p>
          <w:p w14:paraId="34C27F74" w14:textId="77777777" w:rsidR="00D64344" w:rsidRPr="00A66C15" w:rsidRDefault="00D64344">
            <w:pPr>
              <w:rPr>
                <w:rFonts w:cstheme="minorHAnsi"/>
                <w:i/>
                <w:sz w:val="20"/>
                <w:lang w:eastAsia="en-GB"/>
              </w:rPr>
            </w:pPr>
            <w:r w:rsidRPr="00A66C15">
              <w:rPr>
                <w:rFonts w:cstheme="minorHAnsi"/>
                <w:i/>
                <w:sz w:val="20"/>
                <w:lang w:eastAsia="en-GB"/>
              </w:rPr>
              <w:t>NOTE:  A feature may occur as a type or an instance. Feature type or feature instance shall be used when only one is meant.</w:t>
            </w:r>
          </w:p>
          <w:p w14:paraId="24A044D5" w14:textId="77777777" w:rsidR="00D64344" w:rsidRPr="00A66C15" w:rsidRDefault="00D64344">
            <w:pPr>
              <w:rPr>
                <w:rFonts w:cstheme="minorHAnsi"/>
                <w:sz w:val="20"/>
                <w:lang w:eastAsia="en-GB"/>
              </w:rPr>
            </w:pPr>
            <w:r w:rsidRPr="00A66C15">
              <w:rPr>
                <w:rFonts w:cstheme="minorHAnsi"/>
                <w:sz w:val="20"/>
              </w:rPr>
              <w:t>EXAMPLE:  The feature instance named “Turning Torso Tower” may be classified with other phenomena into a feature type “tower”.</w:t>
            </w:r>
          </w:p>
        </w:tc>
      </w:tr>
      <w:tr w:rsidR="00D64344" w:rsidRPr="00D90A3A" w14:paraId="0C0BB2BF" w14:textId="77777777" w:rsidTr="00D64344">
        <w:tc>
          <w:tcPr>
            <w:tcW w:w="3168" w:type="dxa"/>
            <w:hideMark/>
          </w:tcPr>
          <w:p w14:paraId="6C25131B" w14:textId="77777777" w:rsidR="00D64344" w:rsidRPr="00ED455F" w:rsidRDefault="00D64344">
            <w:pPr>
              <w:rPr>
                <w:rFonts w:cstheme="minorHAnsi"/>
                <w:b/>
                <w:sz w:val="20"/>
                <w:lang w:eastAsia="en-GB"/>
              </w:rPr>
            </w:pPr>
            <w:r w:rsidRPr="00ED455F">
              <w:rPr>
                <w:rFonts w:cstheme="minorHAnsi"/>
                <w:b/>
                <w:sz w:val="20"/>
                <w:lang w:eastAsia="en-GB"/>
              </w:rPr>
              <w:t>feature association</w:t>
            </w:r>
          </w:p>
        </w:tc>
        <w:tc>
          <w:tcPr>
            <w:tcW w:w="6044" w:type="dxa"/>
            <w:hideMark/>
          </w:tcPr>
          <w:p w14:paraId="655AD7BC" w14:textId="77777777" w:rsidR="00D64344" w:rsidRPr="00A66C15" w:rsidRDefault="00D64344">
            <w:pPr>
              <w:rPr>
                <w:rFonts w:cstheme="minorHAnsi"/>
                <w:sz w:val="20"/>
                <w:lang w:eastAsia="en-GB"/>
              </w:rPr>
            </w:pPr>
            <w:r w:rsidRPr="00A66C15">
              <w:rPr>
                <w:rFonts w:cstheme="minorHAnsi"/>
                <w:sz w:val="20"/>
                <w:lang w:eastAsia="en-GB"/>
              </w:rPr>
              <w:t xml:space="preserve">relationship that links instances of one </w:t>
            </w:r>
            <w:r w:rsidRPr="00A66C15">
              <w:rPr>
                <w:rFonts w:cstheme="minorHAnsi"/>
                <w:b/>
                <w:sz w:val="20"/>
                <w:lang w:eastAsia="en-GB"/>
              </w:rPr>
              <w:t xml:space="preserve">feature </w:t>
            </w:r>
            <w:r w:rsidRPr="00A66C15">
              <w:rPr>
                <w:rFonts w:cstheme="minorHAnsi"/>
                <w:sz w:val="20"/>
                <w:lang w:eastAsia="en-GB"/>
              </w:rPr>
              <w:t xml:space="preserve">type with instances of the same or a different </w:t>
            </w:r>
            <w:r w:rsidRPr="00A66C15">
              <w:rPr>
                <w:rFonts w:cstheme="minorHAnsi"/>
                <w:b/>
                <w:sz w:val="20"/>
                <w:lang w:eastAsia="en-GB"/>
              </w:rPr>
              <w:t xml:space="preserve">feature </w:t>
            </w:r>
            <w:r w:rsidRPr="00A66C15">
              <w:rPr>
                <w:rFonts w:cstheme="minorHAnsi"/>
                <w:sz w:val="20"/>
                <w:lang w:eastAsia="en-GB"/>
              </w:rPr>
              <w:t>type (ISO19110)</w:t>
            </w:r>
          </w:p>
          <w:p w14:paraId="69133AE9" w14:textId="77777777" w:rsidR="00D64344" w:rsidRPr="00A66C15" w:rsidRDefault="00D64344">
            <w:pPr>
              <w:rPr>
                <w:rFonts w:cstheme="minorHAnsi"/>
                <w:i/>
                <w:sz w:val="20"/>
                <w:lang w:eastAsia="en-GB"/>
              </w:rPr>
            </w:pPr>
            <w:r w:rsidRPr="00A66C15">
              <w:rPr>
                <w:rFonts w:cstheme="minorHAnsi"/>
                <w:i/>
                <w:sz w:val="20"/>
                <w:lang w:eastAsia="en-GB"/>
              </w:rPr>
              <w:lastRenderedPageBreak/>
              <w:t>NOTE 1; A feature association may occur as a type or an instance. Feature association type or feature association instance is used when only one is meant.</w:t>
            </w:r>
          </w:p>
          <w:p w14:paraId="21C7E0E7" w14:textId="77777777" w:rsidR="00D64344" w:rsidRPr="00A66C15" w:rsidRDefault="00D64344">
            <w:pPr>
              <w:rPr>
                <w:rFonts w:cstheme="minorHAnsi"/>
                <w:sz w:val="20"/>
                <w:lang w:eastAsia="en-GB"/>
              </w:rPr>
            </w:pPr>
            <w:r w:rsidRPr="00A66C15">
              <w:rPr>
                <w:rFonts w:cstheme="minorHAnsi"/>
                <w:i/>
                <w:sz w:val="20"/>
                <w:lang w:eastAsia="en-GB"/>
              </w:rPr>
              <w:t>NOTE 2: Feature associations include aggregation of features.</w:t>
            </w:r>
          </w:p>
        </w:tc>
      </w:tr>
      <w:tr w:rsidR="00D64344" w:rsidRPr="00D90A3A" w14:paraId="694C1B49" w14:textId="77777777" w:rsidTr="00D64344">
        <w:tc>
          <w:tcPr>
            <w:tcW w:w="3168" w:type="dxa"/>
            <w:hideMark/>
          </w:tcPr>
          <w:p w14:paraId="37D4FF09" w14:textId="77777777" w:rsidR="00D64344" w:rsidRPr="00ED455F" w:rsidRDefault="00D64344">
            <w:pPr>
              <w:rPr>
                <w:rFonts w:cstheme="minorHAnsi"/>
                <w:b/>
                <w:sz w:val="20"/>
                <w:lang w:eastAsia="en-GB"/>
              </w:rPr>
            </w:pPr>
            <w:r w:rsidRPr="00ED455F">
              <w:rPr>
                <w:rFonts w:cstheme="minorHAnsi"/>
                <w:b/>
                <w:sz w:val="20"/>
                <w:lang w:eastAsia="en-GB"/>
              </w:rPr>
              <w:lastRenderedPageBreak/>
              <w:t>feature attribute</w:t>
            </w:r>
          </w:p>
        </w:tc>
        <w:tc>
          <w:tcPr>
            <w:tcW w:w="6044" w:type="dxa"/>
            <w:hideMark/>
          </w:tcPr>
          <w:p w14:paraId="0148D836" w14:textId="77777777" w:rsidR="00D64344" w:rsidRPr="00A66C15" w:rsidRDefault="00D64344">
            <w:pPr>
              <w:rPr>
                <w:rFonts w:cstheme="minorHAnsi"/>
                <w:b/>
                <w:sz w:val="20"/>
                <w:lang w:eastAsia="en-GB"/>
              </w:rPr>
            </w:pPr>
            <w:r w:rsidRPr="00A66C15">
              <w:rPr>
                <w:rFonts w:cstheme="minorHAnsi"/>
                <w:sz w:val="20"/>
                <w:lang w:eastAsia="en-GB"/>
              </w:rPr>
              <w:t xml:space="preserve">characteristic of a </w:t>
            </w:r>
            <w:r w:rsidRPr="00A66C15">
              <w:rPr>
                <w:rFonts w:cstheme="minorHAnsi"/>
                <w:b/>
                <w:sz w:val="20"/>
                <w:lang w:eastAsia="en-GB"/>
              </w:rPr>
              <w:t xml:space="preserve">feature </w:t>
            </w:r>
            <w:r w:rsidRPr="00A66C15">
              <w:rPr>
                <w:rFonts w:cstheme="minorHAnsi"/>
                <w:sz w:val="20"/>
                <w:lang w:eastAsia="en-GB"/>
              </w:rPr>
              <w:t>(ISO 19101)</w:t>
            </w:r>
          </w:p>
          <w:p w14:paraId="629B3E39" w14:textId="77777777" w:rsidR="00D64344" w:rsidRPr="00A66C15" w:rsidRDefault="00D64344">
            <w:pPr>
              <w:rPr>
                <w:rFonts w:cstheme="minorHAnsi"/>
                <w:i/>
                <w:sz w:val="20"/>
                <w:lang w:eastAsia="en-GB"/>
              </w:rPr>
            </w:pPr>
            <w:r w:rsidRPr="00A66C15">
              <w:rPr>
                <w:rFonts w:cstheme="minorHAnsi"/>
                <w:i/>
                <w:sz w:val="20"/>
                <w:lang w:eastAsia="en-GB"/>
              </w:rPr>
              <w:t>NOTE 1: A feature attribute may occur as a type or an instance. Feature attribute type or feature attribute instance is used when only one is meant.</w:t>
            </w:r>
          </w:p>
          <w:p w14:paraId="78AEE9CB" w14:textId="77777777" w:rsidR="00D64344" w:rsidRPr="00A66C15" w:rsidRDefault="00D64344">
            <w:pPr>
              <w:rPr>
                <w:rFonts w:cstheme="minorHAnsi"/>
                <w:sz w:val="20"/>
                <w:lang w:eastAsia="en-GB"/>
              </w:rPr>
            </w:pPr>
            <w:r w:rsidRPr="00A66C15">
              <w:rPr>
                <w:rFonts w:cstheme="minorHAnsi"/>
                <w:i/>
                <w:sz w:val="20"/>
                <w:lang w:eastAsia="en-GB"/>
              </w:rPr>
              <w:t>NOTE 2: A feature attribute type has a name, a data type and a domain associated to it. A feature attribute for a feature instance has an attribute value taken from the domain.</w:t>
            </w:r>
          </w:p>
        </w:tc>
      </w:tr>
      <w:tr w:rsidR="00D64344" w:rsidRPr="00D90A3A" w14:paraId="28205336" w14:textId="77777777" w:rsidTr="00D64344">
        <w:tc>
          <w:tcPr>
            <w:tcW w:w="3168" w:type="dxa"/>
            <w:hideMark/>
          </w:tcPr>
          <w:p w14:paraId="27BFBA2E" w14:textId="77777777" w:rsidR="00D64344" w:rsidRPr="00ED455F" w:rsidRDefault="00D64344">
            <w:pPr>
              <w:rPr>
                <w:rFonts w:cstheme="minorHAnsi"/>
                <w:b/>
                <w:sz w:val="20"/>
                <w:lang w:eastAsia="en-GB"/>
              </w:rPr>
            </w:pPr>
            <w:r w:rsidRPr="00ED455F">
              <w:rPr>
                <w:rFonts w:cstheme="minorHAnsi"/>
                <w:b/>
                <w:sz w:val="20"/>
                <w:lang w:eastAsia="en-GB"/>
              </w:rPr>
              <w:t>geographic data</w:t>
            </w:r>
          </w:p>
        </w:tc>
        <w:tc>
          <w:tcPr>
            <w:tcW w:w="6044" w:type="dxa"/>
            <w:hideMark/>
          </w:tcPr>
          <w:p w14:paraId="01563774" w14:textId="77777777" w:rsidR="00D64344" w:rsidRPr="00A66C15" w:rsidRDefault="00D64344">
            <w:pPr>
              <w:rPr>
                <w:rFonts w:cstheme="minorHAnsi"/>
                <w:sz w:val="20"/>
                <w:lang w:eastAsia="en-GB"/>
              </w:rPr>
            </w:pPr>
            <w:r w:rsidRPr="00A66C15">
              <w:rPr>
                <w:rFonts w:cstheme="minorHAnsi"/>
                <w:sz w:val="20"/>
                <w:lang w:eastAsia="en-GB"/>
              </w:rPr>
              <w:t>data with implicit or explicit reference to a location relative to the Earth (ISO 19109)</w:t>
            </w:r>
          </w:p>
          <w:p w14:paraId="639A0E38" w14:textId="77777777" w:rsidR="00D64344" w:rsidRPr="00A66C15" w:rsidRDefault="00D64344">
            <w:pPr>
              <w:rPr>
                <w:rFonts w:cstheme="minorHAnsi"/>
                <w:sz w:val="20"/>
                <w:lang w:eastAsia="en-GB"/>
              </w:rPr>
            </w:pPr>
            <w:r w:rsidRPr="00A66C15">
              <w:rPr>
                <w:rFonts w:cstheme="minorHAnsi"/>
                <w:i/>
                <w:sz w:val="20"/>
                <w:lang w:eastAsia="en-GB"/>
              </w:rPr>
              <w:t>NOTE: Geographic information is also used as a term for information concerning phenomena implicitly or explicitly associated with a location relative to the Earth.</w:t>
            </w:r>
          </w:p>
        </w:tc>
      </w:tr>
      <w:tr w:rsidR="00D64344" w:rsidRPr="00D90A3A" w14:paraId="0C6BD12B" w14:textId="77777777" w:rsidTr="00D64344">
        <w:tc>
          <w:tcPr>
            <w:tcW w:w="3168" w:type="dxa"/>
            <w:hideMark/>
          </w:tcPr>
          <w:p w14:paraId="7B250DE3" w14:textId="77777777" w:rsidR="00D64344" w:rsidRPr="00ED455F" w:rsidRDefault="00D64344">
            <w:pPr>
              <w:rPr>
                <w:rFonts w:cstheme="minorHAnsi"/>
                <w:b/>
                <w:sz w:val="20"/>
                <w:lang w:eastAsia="en-GB"/>
              </w:rPr>
            </w:pPr>
            <w:r w:rsidRPr="00ED455F">
              <w:rPr>
                <w:rStyle w:val="Strong"/>
                <w:rFonts w:eastAsiaTheme="majorEastAsia" w:cstheme="minorHAnsi"/>
                <w:sz w:val="20"/>
              </w:rPr>
              <w:t>geometric primitive</w:t>
            </w:r>
          </w:p>
        </w:tc>
        <w:tc>
          <w:tcPr>
            <w:tcW w:w="6044" w:type="dxa"/>
            <w:hideMark/>
          </w:tcPr>
          <w:p w14:paraId="5792C469" w14:textId="77777777" w:rsidR="00D64344" w:rsidRPr="00A66C15" w:rsidRDefault="00D64344">
            <w:pPr>
              <w:rPr>
                <w:rFonts w:cstheme="minorHAnsi"/>
                <w:sz w:val="20"/>
                <w:lang w:eastAsia="de-DE"/>
              </w:rPr>
            </w:pPr>
            <w:r w:rsidRPr="00A66C15">
              <w:rPr>
                <w:rFonts w:cstheme="minorHAnsi"/>
                <w:sz w:val="20"/>
              </w:rPr>
              <w:t>geometric object representing a single, connected, homogeneous element of geometry</w:t>
            </w:r>
          </w:p>
          <w:p w14:paraId="3485CF3B" w14:textId="77777777" w:rsidR="00D64344" w:rsidRPr="00A66C15" w:rsidRDefault="00D64344">
            <w:pPr>
              <w:rPr>
                <w:rFonts w:cstheme="minorHAnsi"/>
                <w:sz w:val="20"/>
                <w:lang w:eastAsia="en-GB"/>
              </w:rPr>
            </w:pPr>
            <w:r w:rsidRPr="00A66C15">
              <w:rPr>
                <w:rFonts w:cstheme="minorHAnsi"/>
                <w:sz w:val="20"/>
              </w:rPr>
              <w:t xml:space="preserve">NOTE:  Geometric primitives are non-decomposed objects that present information about geometric configuration.  They include </w:t>
            </w:r>
            <w:r w:rsidRPr="00A66C15">
              <w:rPr>
                <w:rStyle w:val="Strong"/>
                <w:rFonts w:eastAsiaTheme="majorEastAsia" w:cstheme="minorHAnsi"/>
                <w:sz w:val="20"/>
              </w:rPr>
              <w:t xml:space="preserve">points, curves, </w:t>
            </w:r>
            <w:r w:rsidRPr="00A66C15">
              <w:rPr>
                <w:rFonts w:cstheme="minorHAnsi"/>
                <w:sz w:val="20"/>
              </w:rPr>
              <w:t>surface</w:t>
            </w:r>
          </w:p>
        </w:tc>
      </w:tr>
      <w:tr w:rsidR="00D64344" w:rsidRPr="00D90A3A" w14:paraId="034D7D44" w14:textId="77777777" w:rsidTr="00D64344">
        <w:tc>
          <w:tcPr>
            <w:tcW w:w="3168" w:type="dxa"/>
            <w:hideMark/>
          </w:tcPr>
          <w:p w14:paraId="1F442415" w14:textId="77777777" w:rsidR="00D64344" w:rsidRPr="00ED455F" w:rsidRDefault="00D64344">
            <w:pPr>
              <w:rPr>
                <w:rStyle w:val="Strong"/>
                <w:rFonts w:eastAsiaTheme="majorEastAsia" w:cstheme="minorHAnsi"/>
                <w:lang w:eastAsia="de-DE"/>
              </w:rPr>
            </w:pPr>
            <w:r w:rsidRPr="00ED455F">
              <w:rPr>
                <w:rStyle w:val="Strong"/>
                <w:rFonts w:eastAsiaTheme="majorEastAsia" w:cstheme="minorHAnsi"/>
                <w:sz w:val="20"/>
              </w:rPr>
              <w:t>maximum display scale</w:t>
            </w:r>
          </w:p>
        </w:tc>
        <w:tc>
          <w:tcPr>
            <w:tcW w:w="6044" w:type="dxa"/>
            <w:hideMark/>
          </w:tcPr>
          <w:p w14:paraId="1428FBB8" w14:textId="77777777" w:rsidR="00D64344" w:rsidRPr="00A66C15" w:rsidRDefault="00D64344">
            <w:pPr>
              <w:rPr>
                <w:rFonts w:eastAsiaTheme="minorEastAsia" w:cstheme="minorHAnsi"/>
              </w:rPr>
            </w:pPr>
            <w:r w:rsidRPr="00A66C15">
              <w:rPr>
                <w:rFonts w:cstheme="minorHAnsi"/>
                <w:sz w:val="20"/>
              </w:rPr>
              <w:t>the largest value of the ratio of the linear dimensions of features of a dataset presented in the display and the actual dimensions of the features represented (largest scale) of the scale range of the dataset</w:t>
            </w:r>
          </w:p>
        </w:tc>
      </w:tr>
      <w:tr w:rsidR="00D64344" w:rsidRPr="00D90A3A" w14:paraId="5287E2B2" w14:textId="77777777" w:rsidTr="00D64344">
        <w:tc>
          <w:tcPr>
            <w:tcW w:w="3168" w:type="dxa"/>
            <w:hideMark/>
          </w:tcPr>
          <w:p w14:paraId="4ECB4EC0" w14:textId="57685667" w:rsidR="00D64344" w:rsidRPr="00ED455F" w:rsidRDefault="00F736BF">
            <w:pPr>
              <w:rPr>
                <w:rFonts w:cstheme="minorHAnsi"/>
                <w:b/>
                <w:sz w:val="20"/>
                <w:lang w:eastAsia="en-GB"/>
              </w:rPr>
            </w:pPr>
            <w:r w:rsidRPr="00ED455F">
              <w:rPr>
                <w:rFonts w:cstheme="minorHAnsi"/>
                <w:b/>
                <w:sz w:val="20"/>
                <w:lang w:eastAsia="en-GB"/>
              </w:rPr>
              <w:t>M</w:t>
            </w:r>
            <w:r w:rsidR="00D64344" w:rsidRPr="00ED455F">
              <w:rPr>
                <w:rFonts w:cstheme="minorHAnsi"/>
                <w:b/>
                <w:sz w:val="20"/>
                <w:lang w:eastAsia="en-GB"/>
              </w:rPr>
              <w:t>etadata</w:t>
            </w:r>
          </w:p>
        </w:tc>
        <w:tc>
          <w:tcPr>
            <w:tcW w:w="6044" w:type="dxa"/>
            <w:hideMark/>
          </w:tcPr>
          <w:p w14:paraId="68990CAB" w14:textId="77777777" w:rsidR="00D64344" w:rsidRPr="00A66C15" w:rsidRDefault="00D64344">
            <w:pPr>
              <w:rPr>
                <w:rFonts w:cstheme="minorHAnsi"/>
                <w:sz w:val="20"/>
                <w:lang w:eastAsia="en-GB"/>
              </w:rPr>
            </w:pPr>
            <w:r w:rsidRPr="00A66C15">
              <w:rPr>
                <w:rFonts w:cstheme="minorHAnsi"/>
                <w:sz w:val="20"/>
                <w:lang w:eastAsia="en-GB"/>
              </w:rPr>
              <w:t>data about data (ISO 19115)</w:t>
            </w:r>
          </w:p>
        </w:tc>
      </w:tr>
      <w:tr w:rsidR="00D64344" w:rsidRPr="00D90A3A" w14:paraId="246BDBE1" w14:textId="77777777" w:rsidTr="00D64344">
        <w:tc>
          <w:tcPr>
            <w:tcW w:w="3168" w:type="dxa"/>
            <w:hideMark/>
          </w:tcPr>
          <w:p w14:paraId="4210BA0E" w14:textId="77777777" w:rsidR="00D64344" w:rsidRPr="00ED455F" w:rsidRDefault="00D64344">
            <w:pPr>
              <w:rPr>
                <w:rFonts w:cstheme="minorHAnsi"/>
                <w:b/>
                <w:sz w:val="20"/>
                <w:lang w:eastAsia="en-GB"/>
              </w:rPr>
            </w:pPr>
            <w:r w:rsidRPr="00ED455F">
              <w:rPr>
                <w:rStyle w:val="Strong"/>
                <w:rFonts w:eastAsiaTheme="majorEastAsia" w:cstheme="minorHAnsi"/>
                <w:sz w:val="20"/>
              </w:rPr>
              <w:t>minimum display scale</w:t>
            </w:r>
          </w:p>
        </w:tc>
        <w:tc>
          <w:tcPr>
            <w:tcW w:w="6044" w:type="dxa"/>
            <w:hideMark/>
          </w:tcPr>
          <w:p w14:paraId="16BE7A70" w14:textId="77777777" w:rsidR="00D64344" w:rsidRPr="00A66C15" w:rsidRDefault="00D64344">
            <w:pPr>
              <w:rPr>
                <w:rFonts w:cstheme="minorHAnsi"/>
                <w:sz w:val="20"/>
                <w:lang w:eastAsia="en-GB"/>
              </w:rPr>
            </w:pPr>
            <w:r w:rsidRPr="00A66C15">
              <w:rPr>
                <w:rFonts w:cstheme="minorHAnsi"/>
                <w:sz w:val="20"/>
              </w:rPr>
              <w:t>the smallest value of the ratio of the linear dimensions of features of a dataset presented in the display and the actual dimensions of the features represented (smallest scale) of the scale range of the dataset</w:t>
            </w:r>
          </w:p>
        </w:tc>
      </w:tr>
      <w:tr w:rsidR="00D64344" w:rsidRPr="00D90A3A" w14:paraId="05846788" w14:textId="77777777" w:rsidTr="00D64344">
        <w:tc>
          <w:tcPr>
            <w:tcW w:w="3168" w:type="dxa"/>
            <w:hideMark/>
          </w:tcPr>
          <w:p w14:paraId="58DEFB43" w14:textId="79A56042" w:rsidR="00D64344" w:rsidRPr="00ED455F" w:rsidRDefault="00F736BF">
            <w:pPr>
              <w:rPr>
                <w:rFonts w:cstheme="minorHAnsi"/>
                <w:b/>
                <w:sz w:val="20"/>
                <w:lang w:eastAsia="en-GB"/>
              </w:rPr>
            </w:pPr>
            <w:r w:rsidRPr="00ED455F">
              <w:rPr>
                <w:rFonts w:cstheme="minorHAnsi"/>
                <w:b/>
                <w:sz w:val="20"/>
                <w:lang w:eastAsia="en-GB"/>
              </w:rPr>
              <w:t>M</w:t>
            </w:r>
            <w:r w:rsidR="00D64344" w:rsidRPr="00ED455F">
              <w:rPr>
                <w:rFonts w:cstheme="minorHAnsi"/>
                <w:b/>
                <w:sz w:val="20"/>
                <w:lang w:eastAsia="en-GB"/>
              </w:rPr>
              <w:t>odel</w:t>
            </w:r>
          </w:p>
        </w:tc>
        <w:tc>
          <w:tcPr>
            <w:tcW w:w="6044" w:type="dxa"/>
            <w:hideMark/>
          </w:tcPr>
          <w:p w14:paraId="7D5A1FD7" w14:textId="77777777" w:rsidR="00D64344" w:rsidRPr="00A66C15" w:rsidRDefault="00D64344">
            <w:pPr>
              <w:rPr>
                <w:rFonts w:cstheme="minorHAnsi"/>
                <w:sz w:val="20"/>
                <w:lang w:eastAsia="en-GB"/>
              </w:rPr>
            </w:pPr>
            <w:r w:rsidRPr="00A66C15">
              <w:rPr>
                <w:rFonts w:cstheme="minorHAnsi"/>
                <w:sz w:val="20"/>
                <w:lang w:eastAsia="en-GB"/>
              </w:rPr>
              <w:t>abstraction of some aspects of reality (ISO 19109)</w:t>
            </w:r>
          </w:p>
        </w:tc>
      </w:tr>
      <w:tr w:rsidR="00D64344" w:rsidRPr="00D90A3A" w14:paraId="15E7F9FC" w14:textId="77777777" w:rsidTr="00D64344">
        <w:tc>
          <w:tcPr>
            <w:tcW w:w="3168" w:type="dxa"/>
            <w:hideMark/>
          </w:tcPr>
          <w:p w14:paraId="43847997" w14:textId="11096080" w:rsidR="00D64344" w:rsidRPr="00ED455F" w:rsidRDefault="00F736BF">
            <w:pPr>
              <w:rPr>
                <w:rFonts w:cstheme="minorHAnsi"/>
                <w:b/>
                <w:sz w:val="20"/>
                <w:lang w:eastAsia="en-GB"/>
              </w:rPr>
            </w:pPr>
            <w:r w:rsidRPr="00ED455F">
              <w:rPr>
                <w:rStyle w:val="Strong"/>
                <w:rFonts w:eastAsiaTheme="majorEastAsia" w:cstheme="minorHAnsi"/>
                <w:sz w:val="20"/>
              </w:rPr>
              <w:t>P</w:t>
            </w:r>
            <w:r w:rsidR="00D64344" w:rsidRPr="00ED455F">
              <w:rPr>
                <w:rStyle w:val="Strong"/>
                <w:rFonts w:eastAsiaTheme="majorEastAsia" w:cstheme="minorHAnsi"/>
                <w:sz w:val="20"/>
              </w:rPr>
              <w:t>oint</w:t>
            </w:r>
          </w:p>
        </w:tc>
        <w:tc>
          <w:tcPr>
            <w:tcW w:w="6044" w:type="dxa"/>
            <w:hideMark/>
          </w:tcPr>
          <w:p w14:paraId="4C395DA3" w14:textId="77777777" w:rsidR="00D64344" w:rsidRPr="00A66C15" w:rsidRDefault="00D64344">
            <w:pPr>
              <w:rPr>
                <w:rFonts w:cstheme="minorHAnsi"/>
                <w:sz w:val="20"/>
                <w:lang w:eastAsia="de-DE"/>
              </w:rPr>
            </w:pPr>
            <w:r w:rsidRPr="00A66C15">
              <w:rPr>
                <w:rFonts w:cstheme="minorHAnsi"/>
                <w:sz w:val="20"/>
              </w:rPr>
              <w:t>0-dimensional geometric primitive, representing a position</w:t>
            </w:r>
          </w:p>
          <w:p w14:paraId="4FCA1081" w14:textId="77777777" w:rsidR="00D64344" w:rsidRPr="00A66C15" w:rsidRDefault="00D64344">
            <w:pPr>
              <w:rPr>
                <w:rFonts w:cstheme="minorHAnsi"/>
                <w:sz w:val="20"/>
                <w:lang w:eastAsia="en-GB"/>
              </w:rPr>
            </w:pPr>
            <w:r w:rsidRPr="00A66C15">
              <w:rPr>
                <w:rFonts w:cstheme="minorHAnsi"/>
                <w:sz w:val="20"/>
              </w:rPr>
              <w:t xml:space="preserve">NOTE:  The </w:t>
            </w:r>
            <w:r w:rsidRPr="00A66C15">
              <w:rPr>
                <w:rStyle w:val="Strong"/>
                <w:rFonts w:eastAsiaTheme="majorEastAsia" w:cstheme="minorHAnsi"/>
                <w:sz w:val="20"/>
              </w:rPr>
              <w:t>boundary</w:t>
            </w:r>
            <w:r w:rsidRPr="00A66C15">
              <w:rPr>
                <w:rFonts w:cstheme="minorHAnsi"/>
                <w:sz w:val="20"/>
              </w:rPr>
              <w:t xml:space="preserve"> of a point is the empty set</w:t>
            </w:r>
          </w:p>
        </w:tc>
      </w:tr>
      <w:tr w:rsidR="00D64344" w:rsidRPr="00D90A3A" w14:paraId="1146187F" w14:textId="77777777" w:rsidTr="00D64344">
        <w:tc>
          <w:tcPr>
            <w:tcW w:w="3168" w:type="dxa"/>
            <w:hideMark/>
          </w:tcPr>
          <w:p w14:paraId="7F6DF935" w14:textId="1F776DD4" w:rsidR="00D64344" w:rsidRPr="00ED455F" w:rsidRDefault="00F736BF">
            <w:pPr>
              <w:rPr>
                <w:rFonts w:cstheme="minorHAnsi"/>
                <w:b/>
                <w:sz w:val="20"/>
                <w:lang w:eastAsia="en-GB"/>
              </w:rPr>
            </w:pPr>
            <w:r w:rsidRPr="00ED455F">
              <w:rPr>
                <w:rFonts w:cstheme="minorHAnsi"/>
                <w:b/>
                <w:sz w:val="20"/>
                <w:lang w:eastAsia="en-GB"/>
              </w:rPr>
              <w:t>P</w:t>
            </w:r>
            <w:r w:rsidR="00D64344" w:rsidRPr="00ED455F">
              <w:rPr>
                <w:rFonts w:cstheme="minorHAnsi"/>
                <w:b/>
                <w:sz w:val="20"/>
                <w:lang w:eastAsia="en-GB"/>
              </w:rPr>
              <w:t>ortrayal</w:t>
            </w:r>
          </w:p>
        </w:tc>
        <w:tc>
          <w:tcPr>
            <w:tcW w:w="6044" w:type="dxa"/>
            <w:hideMark/>
          </w:tcPr>
          <w:p w14:paraId="38FE5D17" w14:textId="77777777" w:rsidR="00D64344" w:rsidRPr="00A66C15" w:rsidRDefault="00D64344">
            <w:pPr>
              <w:rPr>
                <w:rFonts w:cstheme="minorHAnsi"/>
                <w:sz w:val="20"/>
                <w:lang w:eastAsia="en-GB"/>
              </w:rPr>
            </w:pPr>
            <w:r w:rsidRPr="00A66C15">
              <w:rPr>
                <w:rFonts w:cstheme="minorHAnsi"/>
                <w:sz w:val="20"/>
                <w:lang w:eastAsia="en-GB"/>
              </w:rPr>
              <w:t>presentation of information to humans (ISO 19117)</w:t>
            </w:r>
          </w:p>
        </w:tc>
      </w:tr>
      <w:tr w:rsidR="00D64344" w:rsidRPr="00D90A3A" w14:paraId="4E6E7E7F" w14:textId="77777777" w:rsidTr="00D64344">
        <w:tc>
          <w:tcPr>
            <w:tcW w:w="3168" w:type="dxa"/>
            <w:hideMark/>
          </w:tcPr>
          <w:p w14:paraId="49266B25" w14:textId="493AAA97" w:rsidR="00D64344" w:rsidRPr="00ED455F" w:rsidRDefault="00F736BF">
            <w:pPr>
              <w:rPr>
                <w:rFonts w:cstheme="minorHAnsi"/>
                <w:b/>
                <w:sz w:val="20"/>
                <w:lang w:eastAsia="en-GB"/>
              </w:rPr>
            </w:pPr>
            <w:r w:rsidRPr="00ED455F">
              <w:rPr>
                <w:rFonts w:cstheme="minorHAnsi"/>
                <w:b/>
                <w:sz w:val="20"/>
                <w:lang w:eastAsia="en-GB"/>
              </w:rPr>
              <w:t>Q</w:t>
            </w:r>
            <w:r w:rsidR="00D64344" w:rsidRPr="00ED455F">
              <w:rPr>
                <w:rFonts w:cstheme="minorHAnsi"/>
                <w:b/>
                <w:sz w:val="20"/>
                <w:lang w:eastAsia="en-GB"/>
              </w:rPr>
              <w:t>uality</w:t>
            </w:r>
          </w:p>
        </w:tc>
        <w:tc>
          <w:tcPr>
            <w:tcW w:w="6044" w:type="dxa"/>
            <w:hideMark/>
          </w:tcPr>
          <w:p w14:paraId="61E94E52" w14:textId="77777777" w:rsidR="00D64344" w:rsidRPr="00A66C15" w:rsidRDefault="00D64344">
            <w:pPr>
              <w:rPr>
                <w:rFonts w:cstheme="minorHAnsi"/>
                <w:sz w:val="20"/>
                <w:lang w:eastAsia="en-GB"/>
              </w:rPr>
            </w:pPr>
            <w:r w:rsidRPr="00A66C15">
              <w:rPr>
                <w:rFonts w:cstheme="minorHAnsi"/>
                <w:sz w:val="20"/>
                <w:lang w:eastAsia="en-GB"/>
              </w:rPr>
              <w:t>totality of characteristics of a product that bear on its ability to satisfy stated and implied needs (ISO 19101)</w:t>
            </w:r>
          </w:p>
        </w:tc>
      </w:tr>
      <w:tr w:rsidR="00D64344" w:rsidRPr="00D90A3A" w14:paraId="4F6EC113" w14:textId="77777777" w:rsidTr="00D64344">
        <w:tc>
          <w:tcPr>
            <w:tcW w:w="3168" w:type="dxa"/>
            <w:hideMark/>
          </w:tcPr>
          <w:p w14:paraId="7FF7BEC0" w14:textId="5EC3F554" w:rsidR="00D64344" w:rsidRPr="00ED455F" w:rsidRDefault="00F736BF">
            <w:pPr>
              <w:rPr>
                <w:rFonts w:cstheme="minorHAnsi"/>
                <w:b/>
                <w:sz w:val="20"/>
                <w:lang w:eastAsia="en-GB"/>
              </w:rPr>
            </w:pPr>
            <w:r w:rsidRPr="00ED455F">
              <w:rPr>
                <w:rFonts w:cstheme="minorHAnsi"/>
                <w:b/>
                <w:sz w:val="20"/>
                <w:lang w:eastAsia="en-GB"/>
              </w:rPr>
              <w:t>S</w:t>
            </w:r>
            <w:r w:rsidR="00D64344" w:rsidRPr="00ED455F">
              <w:rPr>
                <w:rFonts w:cstheme="minorHAnsi"/>
                <w:b/>
                <w:sz w:val="20"/>
                <w:lang w:eastAsia="en-GB"/>
              </w:rPr>
              <w:t>et</w:t>
            </w:r>
          </w:p>
        </w:tc>
        <w:tc>
          <w:tcPr>
            <w:tcW w:w="6044" w:type="dxa"/>
            <w:hideMark/>
          </w:tcPr>
          <w:p w14:paraId="5E5DCC2D" w14:textId="77777777" w:rsidR="00D64344" w:rsidRPr="00A66C15" w:rsidRDefault="00D64344">
            <w:pPr>
              <w:rPr>
                <w:rFonts w:cstheme="minorHAnsi"/>
                <w:sz w:val="20"/>
                <w:lang w:eastAsia="en-GB"/>
              </w:rPr>
            </w:pPr>
            <w:r w:rsidRPr="00A66C15">
              <w:rPr>
                <w:rFonts w:cstheme="minorHAnsi"/>
                <w:sz w:val="20"/>
                <w:lang w:eastAsia="en-GB"/>
              </w:rPr>
              <w:t>unordered collection of related items (objects or values) with no repetition (ISO 19107)</w:t>
            </w:r>
          </w:p>
        </w:tc>
      </w:tr>
      <w:tr w:rsidR="00D64344" w:rsidRPr="00D90A3A" w14:paraId="5AF2236A" w14:textId="77777777" w:rsidTr="00D64344">
        <w:tc>
          <w:tcPr>
            <w:tcW w:w="3168" w:type="dxa"/>
            <w:hideMark/>
          </w:tcPr>
          <w:p w14:paraId="66F1D0DD" w14:textId="77777777" w:rsidR="00D64344" w:rsidRPr="00ED455F" w:rsidRDefault="00D64344">
            <w:pPr>
              <w:rPr>
                <w:rFonts w:cstheme="minorHAnsi"/>
                <w:b/>
                <w:sz w:val="20"/>
                <w:lang w:eastAsia="en-GB"/>
              </w:rPr>
            </w:pPr>
            <w:r w:rsidRPr="00ED455F">
              <w:rPr>
                <w:rFonts w:cstheme="minorHAnsi"/>
                <w:b/>
                <w:sz w:val="20"/>
                <w:lang w:eastAsia="en-GB"/>
              </w:rPr>
              <w:t>start point</w:t>
            </w:r>
          </w:p>
        </w:tc>
        <w:tc>
          <w:tcPr>
            <w:tcW w:w="6044" w:type="dxa"/>
            <w:hideMark/>
          </w:tcPr>
          <w:p w14:paraId="65E69BC1" w14:textId="77777777" w:rsidR="00D64344" w:rsidRPr="00A66C15" w:rsidRDefault="00D64344">
            <w:pPr>
              <w:rPr>
                <w:rFonts w:cstheme="minorHAnsi"/>
                <w:sz w:val="20"/>
                <w:lang w:eastAsia="en-GB"/>
              </w:rPr>
            </w:pPr>
            <w:r w:rsidRPr="00A66C15">
              <w:rPr>
                <w:rFonts w:cstheme="minorHAnsi"/>
                <w:sz w:val="20"/>
                <w:lang w:eastAsia="en-GB"/>
              </w:rPr>
              <w:t>first point of a curve (ISO 19107)</w:t>
            </w:r>
          </w:p>
        </w:tc>
      </w:tr>
      <w:tr w:rsidR="00D64344" w:rsidRPr="00D90A3A" w14:paraId="3E27F41E" w14:textId="77777777" w:rsidTr="00D64344">
        <w:tc>
          <w:tcPr>
            <w:tcW w:w="3168" w:type="dxa"/>
            <w:hideMark/>
          </w:tcPr>
          <w:p w14:paraId="16456D5B" w14:textId="1963D9D8" w:rsidR="00D64344" w:rsidRPr="00ED455F" w:rsidRDefault="00F736BF">
            <w:pPr>
              <w:rPr>
                <w:rFonts w:cstheme="minorHAnsi"/>
                <w:b/>
                <w:sz w:val="20"/>
                <w:lang w:eastAsia="en-GB"/>
              </w:rPr>
            </w:pPr>
            <w:r w:rsidRPr="00ED455F">
              <w:rPr>
                <w:rStyle w:val="Strong"/>
                <w:rFonts w:eastAsiaTheme="majorEastAsia" w:cstheme="minorHAnsi"/>
                <w:sz w:val="20"/>
              </w:rPr>
              <w:lastRenderedPageBreak/>
              <w:t>S</w:t>
            </w:r>
            <w:r w:rsidR="00D64344" w:rsidRPr="00ED455F">
              <w:rPr>
                <w:rStyle w:val="Strong"/>
                <w:rFonts w:eastAsiaTheme="majorEastAsia" w:cstheme="minorHAnsi"/>
                <w:sz w:val="20"/>
              </w:rPr>
              <w:t>urface</w:t>
            </w:r>
          </w:p>
        </w:tc>
        <w:tc>
          <w:tcPr>
            <w:tcW w:w="6044" w:type="dxa"/>
            <w:hideMark/>
          </w:tcPr>
          <w:p w14:paraId="0080F95B" w14:textId="77777777" w:rsidR="00D64344" w:rsidRPr="00A66C15" w:rsidRDefault="00D64344">
            <w:pPr>
              <w:rPr>
                <w:rFonts w:cstheme="minorHAnsi"/>
                <w:sz w:val="20"/>
                <w:lang w:eastAsia="de-DE"/>
              </w:rPr>
            </w:pPr>
            <w:r w:rsidRPr="00A66C15">
              <w:rPr>
                <w:rFonts w:cstheme="minorHAnsi"/>
                <w:sz w:val="20"/>
              </w:rPr>
              <w:t>connected 2-dimensional geometric primitive, representing the continuous image of a region of a plane</w:t>
            </w:r>
          </w:p>
          <w:p w14:paraId="6EEABB7F" w14:textId="77777777" w:rsidR="00D64344" w:rsidRPr="00A66C15" w:rsidRDefault="00D64344">
            <w:pPr>
              <w:rPr>
                <w:rFonts w:cstheme="minorHAnsi"/>
                <w:sz w:val="20"/>
                <w:lang w:eastAsia="en-GB"/>
              </w:rPr>
            </w:pPr>
            <w:r w:rsidRPr="00A66C15">
              <w:rPr>
                <w:rFonts w:cstheme="minorHAnsi"/>
                <w:sz w:val="20"/>
              </w:rPr>
              <w:t xml:space="preserve">NOTE:  The boundary of a surface is the set of oriented, closed </w:t>
            </w:r>
            <w:r w:rsidRPr="00A66C15">
              <w:rPr>
                <w:rStyle w:val="Strong"/>
                <w:rFonts w:eastAsiaTheme="majorEastAsia" w:cstheme="minorHAnsi"/>
                <w:sz w:val="20"/>
              </w:rPr>
              <w:t>curves</w:t>
            </w:r>
            <w:r w:rsidRPr="00A66C15">
              <w:rPr>
                <w:rFonts w:cstheme="minorHAnsi"/>
                <w:sz w:val="20"/>
              </w:rPr>
              <w:t xml:space="preserve"> that delineate the limits of the surface</w:t>
            </w:r>
          </w:p>
        </w:tc>
      </w:tr>
      <w:tr w:rsidR="00D64344" w:rsidRPr="00D90A3A" w14:paraId="7F7042BD" w14:textId="77777777" w:rsidTr="00D64344">
        <w:tc>
          <w:tcPr>
            <w:tcW w:w="3168" w:type="dxa"/>
            <w:hideMark/>
          </w:tcPr>
          <w:p w14:paraId="1DCD0761" w14:textId="77777777" w:rsidR="00D64344" w:rsidRPr="00ED455F" w:rsidRDefault="00D64344">
            <w:pPr>
              <w:rPr>
                <w:rFonts w:cstheme="minorHAnsi"/>
                <w:b/>
                <w:sz w:val="20"/>
                <w:lang w:eastAsia="en-GB"/>
              </w:rPr>
            </w:pPr>
            <w:r w:rsidRPr="00ED455F">
              <w:rPr>
                <w:rFonts w:cstheme="minorHAnsi"/>
                <w:b/>
                <w:sz w:val="20"/>
                <w:lang w:eastAsia="en-GB"/>
              </w:rPr>
              <w:t>universe of discourse</w:t>
            </w:r>
          </w:p>
        </w:tc>
        <w:tc>
          <w:tcPr>
            <w:tcW w:w="6044" w:type="dxa"/>
            <w:hideMark/>
          </w:tcPr>
          <w:p w14:paraId="5DA0DDF7" w14:textId="77777777" w:rsidR="00D64344" w:rsidRPr="00A66C15" w:rsidRDefault="00D64344">
            <w:pPr>
              <w:keepNext/>
              <w:rPr>
                <w:rFonts w:cstheme="minorHAnsi"/>
                <w:sz w:val="20"/>
                <w:lang w:eastAsia="en-GB"/>
              </w:rPr>
            </w:pPr>
            <w:r w:rsidRPr="00A66C15">
              <w:rPr>
                <w:rFonts w:cstheme="minorHAnsi"/>
                <w:sz w:val="20"/>
                <w:lang w:eastAsia="en-GB"/>
              </w:rPr>
              <w:t>view of the real or hypothetical world that includes everything of interest (ISO 19101)</w:t>
            </w:r>
          </w:p>
        </w:tc>
      </w:tr>
    </w:tbl>
    <w:p w14:paraId="10BD5016" w14:textId="5310EA8B" w:rsidR="00D64344" w:rsidRPr="00A66C15" w:rsidRDefault="00D64344" w:rsidP="00D64344">
      <w:pPr>
        <w:pStyle w:val="Caption"/>
        <w:rPr>
          <w:rFonts w:asciiTheme="minorHAnsi" w:hAnsiTheme="minorHAnsi" w:cstheme="minorHAnsi"/>
        </w:rPr>
      </w:pPr>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1</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2</w:t>
      </w:r>
      <w:r w:rsidRPr="00A66C15">
        <w:rPr>
          <w:rFonts w:asciiTheme="minorHAnsi" w:hAnsiTheme="minorHAnsi" w:cstheme="minorHAnsi"/>
        </w:rPr>
        <w:fldChar w:fldCharType="end"/>
      </w:r>
      <w:r w:rsidRPr="00A66C15">
        <w:rPr>
          <w:rFonts w:asciiTheme="minorHAnsi" w:hAnsiTheme="minorHAnsi" w:cstheme="minorHAnsi"/>
        </w:rPr>
        <w:t xml:space="preserve"> List of terms and definitions</w:t>
      </w:r>
    </w:p>
    <w:p w14:paraId="49B6268C" w14:textId="77777777" w:rsidR="00D64344" w:rsidRPr="00A66C15" w:rsidRDefault="00D64344" w:rsidP="00D64344">
      <w:pPr>
        <w:pStyle w:val="Heading2"/>
        <w:numPr>
          <w:ilvl w:val="1"/>
          <w:numId w:val="13"/>
        </w:numPr>
        <w:rPr>
          <w:rFonts w:asciiTheme="minorHAnsi" w:hAnsiTheme="minorHAnsi" w:cstheme="minorHAnsi"/>
        </w:rPr>
      </w:pPr>
      <w:bookmarkStart w:id="30" w:name="_Toc490817283"/>
      <w:bookmarkStart w:id="31" w:name="_Toc531133441"/>
      <w:r w:rsidRPr="00A66C15">
        <w:rPr>
          <w:rFonts w:asciiTheme="minorHAnsi" w:hAnsiTheme="minorHAnsi" w:cstheme="minorHAnsi"/>
        </w:rPr>
        <w:t>Abbreviations</w:t>
      </w:r>
      <w:bookmarkEnd w:id="30"/>
      <w:bookmarkEnd w:id="31"/>
    </w:p>
    <w:tbl>
      <w:tblPr>
        <w:tblW w:w="9335" w:type="dxa"/>
        <w:tblLook w:val="04A0" w:firstRow="1" w:lastRow="0" w:firstColumn="1" w:lastColumn="0" w:noHBand="0" w:noVBand="1"/>
      </w:tblPr>
      <w:tblGrid>
        <w:gridCol w:w="3174"/>
        <w:gridCol w:w="6161"/>
      </w:tblGrid>
      <w:tr w:rsidR="00D64344" w:rsidRPr="00D90A3A" w14:paraId="5A89C778" w14:textId="77777777" w:rsidTr="00D64344">
        <w:tc>
          <w:tcPr>
            <w:tcW w:w="3174" w:type="dxa"/>
            <w:shd w:val="clear" w:color="auto" w:fill="BFBFBF" w:themeFill="background1" w:themeFillShade="BF"/>
            <w:hideMark/>
          </w:tcPr>
          <w:p w14:paraId="6BF1986E" w14:textId="77777777" w:rsidR="00D64344" w:rsidRPr="00ED455F" w:rsidRDefault="00D64344">
            <w:pPr>
              <w:rPr>
                <w:rFonts w:cstheme="minorHAnsi"/>
                <w:b/>
                <w:sz w:val="20"/>
              </w:rPr>
            </w:pPr>
            <w:r w:rsidRPr="00ED455F">
              <w:rPr>
                <w:rFonts w:cstheme="minorHAnsi"/>
                <w:b/>
                <w:sz w:val="20"/>
              </w:rPr>
              <w:t>Abbreviation</w:t>
            </w:r>
          </w:p>
        </w:tc>
        <w:tc>
          <w:tcPr>
            <w:tcW w:w="6161" w:type="dxa"/>
            <w:shd w:val="clear" w:color="auto" w:fill="BFBFBF" w:themeFill="background1" w:themeFillShade="BF"/>
            <w:hideMark/>
          </w:tcPr>
          <w:p w14:paraId="2E71B06B" w14:textId="77777777" w:rsidR="00D64344" w:rsidRPr="00A66C15" w:rsidRDefault="00D64344">
            <w:pPr>
              <w:rPr>
                <w:rFonts w:cstheme="minorHAnsi"/>
                <w:b/>
                <w:sz w:val="20"/>
              </w:rPr>
            </w:pPr>
            <w:r w:rsidRPr="00A66C15">
              <w:rPr>
                <w:rFonts w:cstheme="minorHAnsi"/>
                <w:b/>
                <w:sz w:val="20"/>
              </w:rPr>
              <w:t>Description</w:t>
            </w:r>
          </w:p>
        </w:tc>
      </w:tr>
      <w:tr w:rsidR="00D64344" w:rsidRPr="00D90A3A" w14:paraId="0CC78AD1" w14:textId="77777777" w:rsidTr="00D64344">
        <w:tc>
          <w:tcPr>
            <w:tcW w:w="3174" w:type="dxa"/>
            <w:hideMark/>
          </w:tcPr>
          <w:p w14:paraId="72B6352F" w14:textId="77777777" w:rsidR="00D64344" w:rsidRPr="00ED455F" w:rsidRDefault="00D64344">
            <w:pPr>
              <w:rPr>
                <w:rFonts w:cstheme="minorHAnsi"/>
                <w:sz w:val="20"/>
              </w:rPr>
            </w:pPr>
            <w:r w:rsidRPr="00ED455F">
              <w:rPr>
                <w:rFonts w:cstheme="minorHAnsi"/>
                <w:sz w:val="20"/>
              </w:rPr>
              <w:t>DCEG</w:t>
            </w:r>
          </w:p>
        </w:tc>
        <w:tc>
          <w:tcPr>
            <w:tcW w:w="6161" w:type="dxa"/>
            <w:hideMark/>
          </w:tcPr>
          <w:p w14:paraId="5323502C" w14:textId="77777777" w:rsidR="00D64344" w:rsidRPr="00A66C15" w:rsidRDefault="00D64344">
            <w:pPr>
              <w:rPr>
                <w:rFonts w:cstheme="minorHAnsi"/>
                <w:sz w:val="20"/>
              </w:rPr>
            </w:pPr>
            <w:r w:rsidRPr="00A66C15">
              <w:rPr>
                <w:rFonts w:cstheme="minorHAnsi"/>
                <w:sz w:val="20"/>
              </w:rPr>
              <w:t>Data Classification and Encoding Guide</w:t>
            </w:r>
          </w:p>
        </w:tc>
      </w:tr>
      <w:tr w:rsidR="00D64344" w:rsidRPr="00D90A3A" w14:paraId="642E350D" w14:textId="77777777" w:rsidTr="00D64344">
        <w:tc>
          <w:tcPr>
            <w:tcW w:w="3174" w:type="dxa"/>
            <w:hideMark/>
          </w:tcPr>
          <w:p w14:paraId="5E253DCE" w14:textId="77777777" w:rsidR="00D64344" w:rsidRPr="00ED455F" w:rsidRDefault="00D64344">
            <w:pPr>
              <w:rPr>
                <w:rFonts w:cstheme="minorHAnsi"/>
                <w:sz w:val="20"/>
              </w:rPr>
            </w:pPr>
            <w:r w:rsidRPr="00ED455F">
              <w:rPr>
                <w:rFonts w:cstheme="minorHAnsi"/>
                <w:sz w:val="20"/>
              </w:rPr>
              <w:t>ECDIS</w:t>
            </w:r>
          </w:p>
        </w:tc>
        <w:tc>
          <w:tcPr>
            <w:tcW w:w="6161" w:type="dxa"/>
            <w:hideMark/>
          </w:tcPr>
          <w:p w14:paraId="55C0E56C" w14:textId="77777777" w:rsidR="00D64344" w:rsidRPr="00A66C15" w:rsidRDefault="00D64344">
            <w:pPr>
              <w:rPr>
                <w:rFonts w:cstheme="minorHAnsi"/>
                <w:sz w:val="20"/>
              </w:rPr>
            </w:pPr>
            <w:r w:rsidRPr="00A66C15">
              <w:rPr>
                <w:rFonts w:cstheme="minorHAnsi"/>
                <w:sz w:val="20"/>
              </w:rPr>
              <w:t>Electronic Chart Display and Information System</w:t>
            </w:r>
          </w:p>
        </w:tc>
      </w:tr>
      <w:tr w:rsidR="00D64344" w:rsidRPr="00D90A3A" w14:paraId="4D233863" w14:textId="77777777" w:rsidTr="00D64344">
        <w:tc>
          <w:tcPr>
            <w:tcW w:w="3174" w:type="dxa"/>
            <w:hideMark/>
          </w:tcPr>
          <w:p w14:paraId="5BB6253D" w14:textId="77777777" w:rsidR="00D64344" w:rsidRPr="00ED455F" w:rsidRDefault="00D64344">
            <w:pPr>
              <w:rPr>
                <w:rFonts w:cstheme="minorHAnsi"/>
                <w:sz w:val="20"/>
              </w:rPr>
            </w:pPr>
            <w:r w:rsidRPr="00ED455F">
              <w:rPr>
                <w:rFonts w:cstheme="minorHAnsi"/>
                <w:sz w:val="20"/>
              </w:rPr>
              <w:t>ENC</w:t>
            </w:r>
          </w:p>
        </w:tc>
        <w:tc>
          <w:tcPr>
            <w:tcW w:w="6161" w:type="dxa"/>
            <w:hideMark/>
          </w:tcPr>
          <w:p w14:paraId="75BF761D" w14:textId="77777777" w:rsidR="00D64344" w:rsidRPr="00A66C15" w:rsidRDefault="00D64344">
            <w:pPr>
              <w:rPr>
                <w:rFonts w:cstheme="minorHAnsi"/>
                <w:sz w:val="20"/>
              </w:rPr>
            </w:pPr>
            <w:r w:rsidRPr="00A66C15">
              <w:rPr>
                <w:rFonts w:cstheme="minorHAnsi"/>
                <w:sz w:val="20"/>
              </w:rPr>
              <w:t>Electronic Navigational Chart</w:t>
            </w:r>
          </w:p>
        </w:tc>
      </w:tr>
      <w:tr w:rsidR="00D64344" w:rsidRPr="00D90A3A" w14:paraId="0B3D43A6" w14:textId="77777777" w:rsidTr="00D64344">
        <w:tc>
          <w:tcPr>
            <w:tcW w:w="3174" w:type="dxa"/>
            <w:hideMark/>
          </w:tcPr>
          <w:p w14:paraId="5B36FF8F" w14:textId="77777777" w:rsidR="00D64344" w:rsidRPr="00ED455F" w:rsidRDefault="00D64344">
            <w:pPr>
              <w:rPr>
                <w:rFonts w:cstheme="minorHAnsi"/>
                <w:sz w:val="20"/>
              </w:rPr>
            </w:pPr>
            <w:r w:rsidRPr="00ED455F">
              <w:rPr>
                <w:rFonts w:cstheme="minorHAnsi"/>
                <w:sz w:val="20"/>
              </w:rPr>
              <w:t>GML</w:t>
            </w:r>
          </w:p>
        </w:tc>
        <w:tc>
          <w:tcPr>
            <w:tcW w:w="6161" w:type="dxa"/>
            <w:hideMark/>
          </w:tcPr>
          <w:p w14:paraId="67F709BB" w14:textId="77777777" w:rsidR="00D64344" w:rsidRPr="00A66C15" w:rsidRDefault="00D64344">
            <w:pPr>
              <w:rPr>
                <w:rFonts w:cstheme="minorHAnsi"/>
                <w:sz w:val="20"/>
              </w:rPr>
            </w:pPr>
            <w:r w:rsidRPr="00A66C15">
              <w:rPr>
                <w:rFonts w:cstheme="minorHAnsi"/>
                <w:sz w:val="20"/>
              </w:rPr>
              <w:t>Geography Markup Language</w:t>
            </w:r>
          </w:p>
        </w:tc>
      </w:tr>
      <w:tr w:rsidR="00D64344" w:rsidRPr="00D90A3A" w14:paraId="391CB702" w14:textId="77777777" w:rsidTr="00D64344">
        <w:tc>
          <w:tcPr>
            <w:tcW w:w="3174" w:type="dxa"/>
            <w:hideMark/>
          </w:tcPr>
          <w:p w14:paraId="4858DC52" w14:textId="77777777" w:rsidR="00D64344" w:rsidRPr="00ED455F" w:rsidRDefault="00D64344">
            <w:pPr>
              <w:rPr>
                <w:rFonts w:cstheme="minorHAnsi"/>
                <w:sz w:val="20"/>
              </w:rPr>
            </w:pPr>
            <w:r w:rsidRPr="00ED455F">
              <w:rPr>
                <w:rFonts w:cstheme="minorHAnsi"/>
                <w:sz w:val="20"/>
              </w:rPr>
              <w:t>HO</w:t>
            </w:r>
          </w:p>
        </w:tc>
        <w:tc>
          <w:tcPr>
            <w:tcW w:w="6161" w:type="dxa"/>
            <w:hideMark/>
          </w:tcPr>
          <w:p w14:paraId="1409054A" w14:textId="77777777" w:rsidR="00D64344" w:rsidRPr="00A66C15" w:rsidRDefault="00D64344">
            <w:pPr>
              <w:rPr>
                <w:rFonts w:cstheme="minorHAnsi"/>
                <w:sz w:val="20"/>
              </w:rPr>
            </w:pPr>
            <w:r w:rsidRPr="00A66C15">
              <w:rPr>
                <w:rFonts w:cstheme="minorHAnsi"/>
                <w:sz w:val="20"/>
              </w:rPr>
              <w:t>Hydrographic Office</w:t>
            </w:r>
          </w:p>
        </w:tc>
      </w:tr>
      <w:tr w:rsidR="00D64344" w:rsidRPr="00D90A3A" w14:paraId="6AEFBF37" w14:textId="77777777" w:rsidTr="00D64344">
        <w:tc>
          <w:tcPr>
            <w:tcW w:w="3174" w:type="dxa"/>
            <w:hideMark/>
          </w:tcPr>
          <w:p w14:paraId="1DA59A60" w14:textId="77777777" w:rsidR="00D64344" w:rsidRPr="00ED455F" w:rsidRDefault="00D64344">
            <w:pPr>
              <w:rPr>
                <w:rFonts w:cstheme="minorHAnsi"/>
                <w:sz w:val="20"/>
              </w:rPr>
            </w:pPr>
            <w:r w:rsidRPr="00ED455F">
              <w:rPr>
                <w:rFonts w:cstheme="minorHAnsi"/>
                <w:sz w:val="20"/>
              </w:rPr>
              <w:t>IHO</w:t>
            </w:r>
          </w:p>
        </w:tc>
        <w:tc>
          <w:tcPr>
            <w:tcW w:w="6161" w:type="dxa"/>
            <w:hideMark/>
          </w:tcPr>
          <w:p w14:paraId="752015C3" w14:textId="77777777" w:rsidR="00D64344" w:rsidRPr="00A66C15" w:rsidRDefault="00D64344">
            <w:pPr>
              <w:rPr>
                <w:rFonts w:cstheme="minorHAnsi"/>
                <w:sz w:val="20"/>
              </w:rPr>
            </w:pPr>
            <w:r w:rsidRPr="00A66C15">
              <w:rPr>
                <w:rFonts w:cstheme="minorHAnsi"/>
                <w:sz w:val="20"/>
              </w:rPr>
              <w:t>International Hydrographic Organization</w:t>
            </w:r>
          </w:p>
        </w:tc>
      </w:tr>
      <w:tr w:rsidR="00D64344" w:rsidRPr="00D90A3A" w14:paraId="5BD736FC" w14:textId="77777777" w:rsidTr="00D64344">
        <w:tc>
          <w:tcPr>
            <w:tcW w:w="3174" w:type="dxa"/>
            <w:hideMark/>
          </w:tcPr>
          <w:p w14:paraId="0A87980C" w14:textId="77777777" w:rsidR="00D64344" w:rsidRPr="00ED455F" w:rsidRDefault="00D64344">
            <w:pPr>
              <w:rPr>
                <w:rFonts w:cstheme="minorHAnsi"/>
                <w:sz w:val="20"/>
              </w:rPr>
            </w:pPr>
            <w:r w:rsidRPr="00ED455F">
              <w:rPr>
                <w:rFonts w:cstheme="minorHAnsi"/>
                <w:sz w:val="20"/>
              </w:rPr>
              <w:t>IMO</w:t>
            </w:r>
          </w:p>
        </w:tc>
        <w:tc>
          <w:tcPr>
            <w:tcW w:w="6161" w:type="dxa"/>
            <w:hideMark/>
          </w:tcPr>
          <w:p w14:paraId="0EE0A99A" w14:textId="77777777" w:rsidR="00D64344" w:rsidRPr="00A66C15" w:rsidRDefault="00D64344">
            <w:pPr>
              <w:rPr>
                <w:rFonts w:cstheme="minorHAnsi"/>
                <w:sz w:val="20"/>
              </w:rPr>
            </w:pPr>
            <w:r w:rsidRPr="00A66C15">
              <w:rPr>
                <w:rFonts w:cstheme="minorHAnsi"/>
                <w:sz w:val="20"/>
              </w:rPr>
              <w:t>International Maritime Organization</w:t>
            </w:r>
          </w:p>
        </w:tc>
      </w:tr>
      <w:tr w:rsidR="00D64344" w:rsidRPr="00D90A3A" w14:paraId="3A21A64D" w14:textId="77777777" w:rsidTr="00D64344">
        <w:tc>
          <w:tcPr>
            <w:tcW w:w="3174" w:type="dxa"/>
            <w:hideMark/>
          </w:tcPr>
          <w:p w14:paraId="6A654AAB" w14:textId="77777777" w:rsidR="00D64344" w:rsidRPr="00ED455F" w:rsidRDefault="00D64344">
            <w:pPr>
              <w:rPr>
                <w:rFonts w:cstheme="minorHAnsi"/>
                <w:sz w:val="20"/>
              </w:rPr>
            </w:pPr>
            <w:r w:rsidRPr="00ED455F">
              <w:rPr>
                <w:rFonts w:cstheme="minorHAnsi"/>
                <w:sz w:val="20"/>
              </w:rPr>
              <w:t>ISO</w:t>
            </w:r>
          </w:p>
        </w:tc>
        <w:tc>
          <w:tcPr>
            <w:tcW w:w="6161" w:type="dxa"/>
            <w:hideMark/>
          </w:tcPr>
          <w:p w14:paraId="4AEE7C41" w14:textId="77777777" w:rsidR="00D64344" w:rsidRPr="00A66C15" w:rsidRDefault="00D64344">
            <w:pPr>
              <w:rPr>
                <w:rFonts w:cstheme="minorHAnsi"/>
                <w:sz w:val="20"/>
              </w:rPr>
            </w:pPr>
            <w:r w:rsidRPr="00A66C15">
              <w:rPr>
                <w:rFonts w:cstheme="minorHAnsi"/>
                <w:sz w:val="20"/>
              </w:rPr>
              <w:t>International Organization for Standardization</w:t>
            </w:r>
          </w:p>
        </w:tc>
      </w:tr>
      <w:tr w:rsidR="00D64344" w:rsidRPr="00D90A3A" w14:paraId="6677F492" w14:textId="77777777" w:rsidTr="00D64344">
        <w:tc>
          <w:tcPr>
            <w:tcW w:w="3174" w:type="dxa"/>
            <w:hideMark/>
          </w:tcPr>
          <w:p w14:paraId="37F5A5E6" w14:textId="09389ABF" w:rsidR="00D64344" w:rsidRPr="00ED455F" w:rsidRDefault="00097E85">
            <w:pPr>
              <w:rPr>
                <w:rFonts w:cstheme="minorHAnsi"/>
                <w:sz w:val="20"/>
              </w:rPr>
            </w:pPr>
            <w:r>
              <w:rPr>
                <w:rFonts w:cstheme="minorHAnsi"/>
                <w:sz w:val="20"/>
              </w:rPr>
              <w:t>MTM</w:t>
            </w:r>
          </w:p>
        </w:tc>
        <w:tc>
          <w:tcPr>
            <w:tcW w:w="6161" w:type="dxa"/>
            <w:hideMark/>
          </w:tcPr>
          <w:p w14:paraId="65EA3ECC" w14:textId="634F2E16" w:rsidR="00D64344" w:rsidRPr="00A66C15" w:rsidRDefault="00CF7AEE">
            <w:pPr>
              <w:rPr>
                <w:rFonts w:cstheme="minorHAnsi"/>
                <w:sz w:val="20"/>
              </w:rPr>
            </w:pPr>
            <w:r w:rsidRPr="00A66C15">
              <w:rPr>
                <w:rFonts w:cstheme="minorHAnsi"/>
                <w:sz w:val="20"/>
              </w:rPr>
              <w:t xml:space="preserve">Marine Traffic </w:t>
            </w:r>
            <w:r w:rsidR="00E6072C" w:rsidRPr="00A66C15">
              <w:rPr>
                <w:rFonts w:cstheme="minorHAnsi"/>
                <w:sz w:val="20"/>
              </w:rPr>
              <w:t>Management</w:t>
            </w:r>
          </w:p>
        </w:tc>
      </w:tr>
      <w:tr w:rsidR="00D64344" w:rsidRPr="00D90A3A" w14:paraId="4E42C471" w14:textId="77777777" w:rsidTr="00D64344">
        <w:tc>
          <w:tcPr>
            <w:tcW w:w="3174" w:type="dxa"/>
            <w:hideMark/>
          </w:tcPr>
          <w:p w14:paraId="22EE646D" w14:textId="77777777" w:rsidR="00D64344" w:rsidRPr="00ED455F" w:rsidRDefault="00D64344">
            <w:pPr>
              <w:rPr>
                <w:rFonts w:cstheme="minorHAnsi"/>
                <w:sz w:val="20"/>
              </w:rPr>
            </w:pPr>
            <w:r w:rsidRPr="00ED455F">
              <w:rPr>
                <w:rFonts w:cstheme="minorHAnsi"/>
                <w:sz w:val="20"/>
              </w:rPr>
              <w:t>RENC</w:t>
            </w:r>
          </w:p>
        </w:tc>
        <w:tc>
          <w:tcPr>
            <w:tcW w:w="6161" w:type="dxa"/>
            <w:hideMark/>
          </w:tcPr>
          <w:p w14:paraId="2E8F65D7" w14:textId="77777777" w:rsidR="00D64344" w:rsidRPr="00A66C15" w:rsidRDefault="00D64344">
            <w:pPr>
              <w:keepNext/>
              <w:rPr>
                <w:rFonts w:cstheme="minorHAnsi"/>
                <w:sz w:val="20"/>
              </w:rPr>
            </w:pPr>
            <w:r w:rsidRPr="00A66C15">
              <w:rPr>
                <w:rFonts w:cstheme="minorHAnsi"/>
                <w:sz w:val="20"/>
              </w:rPr>
              <w:t>Regional ENC co-ordinating centre</w:t>
            </w:r>
          </w:p>
        </w:tc>
      </w:tr>
      <w:tr w:rsidR="00D64344" w:rsidRPr="00D90A3A" w14:paraId="4D345E75" w14:textId="77777777" w:rsidTr="00D64344">
        <w:tc>
          <w:tcPr>
            <w:tcW w:w="3174" w:type="dxa"/>
            <w:hideMark/>
          </w:tcPr>
          <w:p w14:paraId="72770CFF" w14:textId="77777777" w:rsidR="00D64344" w:rsidRPr="00ED455F" w:rsidRDefault="00D64344">
            <w:pPr>
              <w:rPr>
                <w:rFonts w:cstheme="minorHAnsi"/>
                <w:sz w:val="20"/>
              </w:rPr>
            </w:pPr>
            <w:r w:rsidRPr="00ED455F">
              <w:rPr>
                <w:rFonts w:cstheme="minorHAnsi"/>
                <w:sz w:val="20"/>
              </w:rPr>
              <w:t>UML</w:t>
            </w:r>
          </w:p>
        </w:tc>
        <w:tc>
          <w:tcPr>
            <w:tcW w:w="6161" w:type="dxa"/>
            <w:hideMark/>
          </w:tcPr>
          <w:p w14:paraId="5C3A8CB2" w14:textId="77777777" w:rsidR="00D64344" w:rsidRPr="00A66C15" w:rsidRDefault="00D64344">
            <w:pPr>
              <w:keepNext/>
              <w:rPr>
                <w:rFonts w:cstheme="minorHAnsi"/>
                <w:sz w:val="20"/>
              </w:rPr>
            </w:pPr>
            <w:r w:rsidRPr="00A66C15">
              <w:rPr>
                <w:rFonts w:cstheme="minorHAnsi"/>
                <w:sz w:val="20"/>
              </w:rPr>
              <w:t>Unified Modelling Language</w:t>
            </w:r>
          </w:p>
        </w:tc>
      </w:tr>
      <w:tr w:rsidR="00D64344" w:rsidRPr="00D90A3A" w14:paraId="4F62053F" w14:textId="77777777" w:rsidTr="00D64344">
        <w:tc>
          <w:tcPr>
            <w:tcW w:w="3174" w:type="dxa"/>
            <w:hideMark/>
          </w:tcPr>
          <w:p w14:paraId="6D188784" w14:textId="77777777" w:rsidR="00D64344" w:rsidRPr="00ED455F" w:rsidRDefault="00D64344">
            <w:pPr>
              <w:rPr>
                <w:rFonts w:cstheme="minorHAnsi"/>
                <w:sz w:val="20"/>
              </w:rPr>
            </w:pPr>
            <w:r w:rsidRPr="00ED455F">
              <w:rPr>
                <w:rFonts w:cstheme="minorHAnsi"/>
                <w:sz w:val="20"/>
              </w:rPr>
              <w:t>URL</w:t>
            </w:r>
          </w:p>
        </w:tc>
        <w:tc>
          <w:tcPr>
            <w:tcW w:w="6161" w:type="dxa"/>
            <w:hideMark/>
          </w:tcPr>
          <w:p w14:paraId="6113CB10" w14:textId="77777777" w:rsidR="00D64344" w:rsidRPr="00A66C15" w:rsidRDefault="00D64344">
            <w:pPr>
              <w:keepNext/>
              <w:rPr>
                <w:rFonts w:cstheme="minorHAnsi"/>
                <w:sz w:val="20"/>
              </w:rPr>
            </w:pPr>
            <w:r w:rsidRPr="00A66C15">
              <w:rPr>
                <w:rFonts w:cstheme="minorHAnsi"/>
                <w:sz w:val="20"/>
              </w:rPr>
              <w:t>Universal Resource Locator</w:t>
            </w:r>
          </w:p>
        </w:tc>
      </w:tr>
      <w:tr w:rsidR="00D64344" w:rsidRPr="00D90A3A" w14:paraId="4BEA3EC8" w14:textId="77777777" w:rsidTr="00D64344">
        <w:tc>
          <w:tcPr>
            <w:tcW w:w="3174" w:type="dxa"/>
            <w:hideMark/>
          </w:tcPr>
          <w:p w14:paraId="7E7012F5" w14:textId="77777777" w:rsidR="00D64344" w:rsidRPr="00ED455F" w:rsidRDefault="00D64344">
            <w:pPr>
              <w:rPr>
                <w:rFonts w:cstheme="minorHAnsi"/>
                <w:sz w:val="20"/>
              </w:rPr>
            </w:pPr>
            <w:r w:rsidRPr="00ED455F">
              <w:rPr>
                <w:rFonts w:cstheme="minorHAnsi"/>
                <w:sz w:val="20"/>
              </w:rPr>
              <w:t>XML</w:t>
            </w:r>
          </w:p>
        </w:tc>
        <w:tc>
          <w:tcPr>
            <w:tcW w:w="6161" w:type="dxa"/>
            <w:hideMark/>
          </w:tcPr>
          <w:p w14:paraId="2C942F60" w14:textId="77777777" w:rsidR="00D64344" w:rsidRPr="00A66C15" w:rsidRDefault="00D64344">
            <w:pPr>
              <w:keepNext/>
              <w:rPr>
                <w:rFonts w:cstheme="minorHAnsi"/>
                <w:sz w:val="20"/>
              </w:rPr>
            </w:pPr>
            <w:proofErr w:type="spellStart"/>
            <w:r w:rsidRPr="00A66C15">
              <w:rPr>
                <w:rFonts w:cstheme="minorHAnsi"/>
                <w:sz w:val="20"/>
              </w:rPr>
              <w:t>eXtensible</w:t>
            </w:r>
            <w:proofErr w:type="spellEnd"/>
            <w:r w:rsidRPr="00A66C15">
              <w:rPr>
                <w:rFonts w:cstheme="minorHAnsi"/>
                <w:sz w:val="20"/>
              </w:rPr>
              <w:t xml:space="preserve"> Markup Language</w:t>
            </w:r>
          </w:p>
        </w:tc>
      </w:tr>
    </w:tbl>
    <w:p w14:paraId="74774E61" w14:textId="42AD44A5" w:rsidR="00D64344" w:rsidRPr="00A66C15" w:rsidRDefault="00D64344" w:rsidP="00D64344">
      <w:pPr>
        <w:pStyle w:val="Caption"/>
        <w:rPr>
          <w:rFonts w:asciiTheme="minorHAnsi" w:hAnsiTheme="minorHAnsi" w:cstheme="minorHAnsi"/>
        </w:rPr>
      </w:pPr>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1</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3</w:t>
      </w:r>
      <w:r w:rsidRPr="00A66C15">
        <w:rPr>
          <w:rFonts w:asciiTheme="minorHAnsi" w:hAnsiTheme="minorHAnsi" w:cstheme="minorHAnsi"/>
        </w:rPr>
        <w:fldChar w:fldCharType="end"/>
      </w:r>
      <w:r w:rsidRPr="00A66C15">
        <w:rPr>
          <w:rFonts w:asciiTheme="minorHAnsi" w:hAnsiTheme="minorHAnsi" w:cstheme="minorHAnsi"/>
        </w:rPr>
        <w:t xml:space="preserve"> List of abbreviations</w:t>
      </w:r>
    </w:p>
    <w:p w14:paraId="2006C345" w14:textId="77777777" w:rsidR="00D64344" w:rsidRPr="00A66C15" w:rsidRDefault="00D64344" w:rsidP="00D64344">
      <w:pPr>
        <w:pStyle w:val="Heading2"/>
        <w:numPr>
          <w:ilvl w:val="1"/>
          <w:numId w:val="13"/>
        </w:numPr>
        <w:rPr>
          <w:rFonts w:asciiTheme="minorHAnsi" w:hAnsiTheme="minorHAnsi" w:cstheme="minorHAnsi"/>
        </w:rPr>
      </w:pPr>
      <w:bookmarkStart w:id="32" w:name="_Toc490817284"/>
      <w:bookmarkStart w:id="33" w:name="_Toc531133442"/>
      <w:r w:rsidRPr="00A66C15">
        <w:rPr>
          <w:rFonts w:asciiTheme="minorHAnsi" w:hAnsiTheme="minorHAnsi" w:cstheme="minorHAnsi"/>
        </w:rPr>
        <w:t>Use of language</w:t>
      </w:r>
      <w:bookmarkEnd w:id="32"/>
      <w:bookmarkEnd w:id="33"/>
    </w:p>
    <w:p w14:paraId="3E7DF46D" w14:textId="77777777" w:rsidR="00D64344" w:rsidRPr="00ED455F" w:rsidRDefault="00D64344" w:rsidP="00D64344">
      <w:pPr>
        <w:rPr>
          <w:rFonts w:cstheme="minorHAnsi"/>
        </w:rPr>
      </w:pPr>
      <w:r w:rsidRPr="00ED455F">
        <w:rPr>
          <w:rFonts w:cstheme="minorHAnsi"/>
        </w:rPr>
        <w:t>Within this document:</w:t>
      </w:r>
    </w:p>
    <w:p w14:paraId="0116C295" w14:textId="77777777" w:rsidR="00D64344" w:rsidRPr="00A66C15" w:rsidRDefault="00D64344" w:rsidP="00D64344">
      <w:pPr>
        <w:pStyle w:val="Tab1"/>
        <w:rPr>
          <w:rFonts w:asciiTheme="minorHAnsi" w:hAnsiTheme="minorHAnsi" w:cstheme="minorHAnsi"/>
        </w:rPr>
      </w:pPr>
      <w:r w:rsidRPr="00A66C15">
        <w:rPr>
          <w:rFonts w:asciiTheme="minorHAnsi" w:hAnsiTheme="minorHAnsi" w:cstheme="minorHAnsi"/>
        </w:rPr>
        <w:tab/>
        <w:t>“Must” indicates a mandatory requirement;</w:t>
      </w:r>
    </w:p>
    <w:p w14:paraId="61337E75" w14:textId="77777777" w:rsidR="00D64344" w:rsidRPr="00A66C15" w:rsidRDefault="00D64344" w:rsidP="00D64344">
      <w:pPr>
        <w:pStyle w:val="Tab1"/>
        <w:rPr>
          <w:rFonts w:asciiTheme="minorHAnsi" w:hAnsiTheme="minorHAnsi" w:cstheme="minorHAnsi"/>
        </w:rPr>
      </w:pPr>
      <w:r w:rsidRPr="00A66C15">
        <w:rPr>
          <w:rFonts w:asciiTheme="minorHAnsi" w:hAnsiTheme="minorHAnsi" w:cstheme="minorHAnsi"/>
        </w:rPr>
        <w:tab/>
        <w:t>“Should” indicates an optional requirement, that is the recommended process to be followed, but is not mandatory;</w:t>
      </w:r>
    </w:p>
    <w:p w14:paraId="0F872E6B" w14:textId="77777777" w:rsidR="00D64344" w:rsidRPr="00A66C15" w:rsidRDefault="00D64344" w:rsidP="00D64344">
      <w:pPr>
        <w:pStyle w:val="Tab1"/>
        <w:rPr>
          <w:rFonts w:asciiTheme="minorHAnsi" w:hAnsiTheme="minorHAnsi" w:cstheme="minorHAnsi"/>
        </w:rPr>
      </w:pPr>
      <w:r w:rsidRPr="00A66C15">
        <w:rPr>
          <w:rFonts w:asciiTheme="minorHAnsi" w:hAnsiTheme="minorHAnsi" w:cstheme="minorHAnsi"/>
        </w:rPr>
        <w:tab/>
        <w:t>“May” means “allowed to” or “could possibly”, and is not mandatory, or recommended.</w:t>
      </w:r>
    </w:p>
    <w:p w14:paraId="500C6AA1" w14:textId="77777777" w:rsidR="00D64344" w:rsidRPr="00A66C15" w:rsidRDefault="00D64344" w:rsidP="00D64344">
      <w:pPr>
        <w:pStyle w:val="Heading2"/>
        <w:numPr>
          <w:ilvl w:val="1"/>
          <w:numId w:val="13"/>
        </w:numPr>
        <w:rPr>
          <w:rFonts w:asciiTheme="minorHAnsi" w:hAnsiTheme="minorHAnsi" w:cstheme="minorHAnsi"/>
        </w:rPr>
      </w:pPr>
      <w:bookmarkStart w:id="34" w:name="_Toc490817285"/>
      <w:bookmarkStart w:id="35" w:name="_Toc531133443"/>
      <w:r w:rsidRPr="00A66C15">
        <w:rPr>
          <w:rFonts w:asciiTheme="minorHAnsi" w:hAnsiTheme="minorHAnsi" w:cstheme="minorHAnsi"/>
        </w:rPr>
        <w:t>Maintenance</w:t>
      </w:r>
      <w:bookmarkEnd w:id="34"/>
      <w:bookmarkEnd w:id="35"/>
    </w:p>
    <w:p w14:paraId="07637F54" w14:textId="5B09B2BA" w:rsidR="00D64344" w:rsidRPr="00A66C15" w:rsidRDefault="00D64344" w:rsidP="00D64344">
      <w:pPr>
        <w:rPr>
          <w:rFonts w:cstheme="minorHAnsi"/>
        </w:rPr>
      </w:pPr>
      <w:r w:rsidRPr="00ED455F">
        <w:rPr>
          <w:rFonts w:cstheme="minorHAnsi"/>
        </w:rPr>
        <w:t xml:space="preserve">Changes to the Data Classification and Encoding Guide must occur in accordance with the </w:t>
      </w:r>
      <w:r w:rsidR="004974E4" w:rsidRPr="00ED455F">
        <w:rPr>
          <w:rFonts w:cstheme="minorHAnsi"/>
        </w:rPr>
        <w:t>S-127</w:t>
      </w:r>
      <w:r w:rsidRPr="00ED455F">
        <w:rPr>
          <w:rFonts w:cstheme="minorHAnsi"/>
        </w:rPr>
        <w:t xml:space="preserve"> Product Specification </w:t>
      </w:r>
      <w:r w:rsidRPr="002043C5">
        <w:rPr>
          <w:rFonts w:cstheme="minorHAnsi"/>
        </w:rPr>
        <w:t xml:space="preserve">clause </w:t>
      </w:r>
      <w:r w:rsidR="002043C5" w:rsidRPr="002043C5">
        <w:rPr>
          <w:rFonts w:cstheme="minorHAnsi"/>
        </w:rPr>
        <w:t>4.3</w:t>
      </w:r>
      <w:r w:rsidRPr="00A66C15">
        <w:rPr>
          <w:rFonts w:cstheme="minorHAnsi"/>
        </w:rPr>
        <w:t>.</w:t>
      </w:r>
    </w:p>
    <w:p w14:paraId="0F186F05" w14:textId="77777777" w:rsidR="00D64344" w:rsidRPr="00A66C15" w:rsidRDefault="00D64344" w:rsidP="00D64344">
      <w:pPr>
        <w:rPr>
          <w:rFonts w:cstheme="minorHAnsi"/>
        </w:rPr>
      </w:pPr>
      <w:r w:rsidRPr="00A66C15">
        <w:rPr>
          <w:rFonts w:cstheme="minorHAnsi"/>
        </w:rPr>
        <w:br w:type="page"/>
      </w:r>
    </w:p>
    <w:p w14:paraId="3767BA74" w14:textId="77777777" w:rsidR="00D64344" w:rsidRPr="00A66C15" w:rsidRDefault="00D64344" w:rsidP="00D64344">
      <w:pPr>
        <w:pStyle w:val="Heading1"/>
        <w:numPr>
          <w:ilvl w:val="0"/>
          <w:numId w:val="13"/>
        </w:numPr>
        <w:rPr>
          <w:rFonts w:asciiTheme="minorHAnsi" w:hAnsiTheme="minorHAnsi" w:cstheme="minorHAnsi"/>
        </w:rPr>
      </w:pPr>
      <w:bookmarkStart w:id="36" w:name="_Toc490817286"/>
      <w:bookmarkStart w:id="37" w:name="_Toc531133444"/>
      <w:r w:rsidRPr="00A66C15">
        <w:rPr>
          <w:rFonts w:asciiTheme="minorHAnsi" w:hAnsiTheme="minorHAnsi" w:cstheme="minorHAnsi"/>
        </w:rPr>
        <w:lastRenderedPageBreak/>
        <w:t>General</w:t>
      </w:r>
      <w:bookmarkEnd w:id="36"/>
      <w:bookmarkEnd w:id="37"/>
    </w:p>
    <w:p w14:paraId="2168D15B" w14:textId="77777777" w:rsidR="00D64344" w:rsidRPr="00A66C15" w:rsidRDefault="00D64344" w:rsidP="00D64344">
      <w:pPr>
        <w:pStyle w:val="Heading2"/>
        <w:numPr>
          <w:ilvl w:val="1"/>
          <w:numId w:val="13"/>
        </w:numPr>
        <w:rPr>
          <w:rFonts w:asciiTheme="minorHAnsi" w:hAnsiTheme="minorHAnsi" w:cstheme="minorHAnsi"/>
        </w:rPr>
      </w:pPr>
      <w:bookmarkStart w:id="38" w:name="_Toc490817287"/>
      <w:bookmarkStart w:id="39" w:name="_Toc531133445"/>
      <w:r w:rsidRPr="00A66C15">
        <w:rPr>
          <w:rFonts w:asciiTheme="minorHAnsi" w:hAnsiTheme="minorHAnsi" w:cstheme="minorHAnsi"/>
        </w:rPr>
        <w:t>Introduction</w:t>
      </w:r>
      <w:bookmarkEnd w:id="38"/>
      <w:bookmarkEnd w:id="39"/>
    </w:p>
    <w:p w14:paraId="4D344209" w14:textId="3BB89325" w:rsidR="00D64344" w:rsidRPr="00A66C15" w:rsidRDefault="00D64344" w:rsidP="00D64344">
      <w:pPr>
        <w:rPr>
          <w:rFonts w:cstheme="minorHAnsi"/>
        </w:rPr>
      </w:pPr>
      <w:r w:rsidRPr="00ED455F">
        <w:rPr>
          <w:rFonts w:cstheme="minorHAnsi"/>
        </w:rPr>
        <w:t xml:space="preserve">This </w:t>
      </w:r>
      <w:r w:rsidR="004974E4" w:rsidRPr="00ED455F">
        <w:rPr>
          <w:rFonts w:cstheme="minorHAnsi"/>
        </w:rPr>
        <w:t>S-127</w:t>
      </w:r>
      <w:r w:rsidRPr="00ED455F">
        <w:rPr>
          <w:rFonts w:cstheme="minorHAnsi"/>
        </w:rPr>
        <w:t xml:space="preserve"> Data Classification and Encoding </w:t>
      </w:r>
      <w:r w:rsidRPr="00A66C15">
        <w:rPr>
          <w:rFonts w:cstheme="minorHAnsi"/>
        </w:rPr>
        <w:t xml:space="preserve">Guide (DCEG) contains rules and guidance for converting data describing the real world into data products that conform to the </w:t>
      </w:r>
      <w:r w:rsidR="004974E4" w:rsidRPr="00A66C15">
        <w:rPr>
          <w:rFonts w:cstheme="minorHAnsi"/>
        </w:rPr>
        <w:t>S-127</w:t>
      </w:r>
      <w:r w:rsidRPr="00A66C15">
        <w:rPr>
          <w:rFonts w:cstheme="minorHAnsi"/>
        </w:rPr>
        <w:t xml:space="preserve"> specification.</w:t>
      </w:r>
    </w:p>
    <w:p w14:paraId="68D63307" w14:textId="483986B9" w:rsidR="00D64344" w:rsidRPr="00A66C15" w:rsidRDefault="00D64344" w:rsidP="00D64344">
      <w:pPr>
        <w:rPr>
          <w:rFonts w:cstheme="minorHAnsi"/>
        </w:rPr>
      </w:pPr>
      <w:r w:rsidRPr="00A66C15">
        <w:rPr>
          <w:rFonts w:cstheme="minorHAnsi"/>
        </w:rPr>
        <w:t xml:space="preserve">The </w:t>
      </w:r>
      <w:r w:rsidR="004974E4" w:rsidRPr="00A66C15">
        <w:rPr>
          <w:rFonts w:cstheme="minorHAnsi"/>
        </w:rPr>
        <w:t>S-127</w:t>
      </w:r>
      <w:r w:rsidRPr="00A66C15">
        <w:rPr>
          <w:rFonts w:cstheme="minorHAnsi"/>
        </w:rPr>
        <w:t xml:space="preserve"> specification contains an application schema (UML model) describing the conceptual domain model in terms of classes and relationships, and a Feature Catalogue (see </w:t>
      </w:r>
      <w:r w:rsidR="004974E4" w:rsidRPr="00A66C15">
        <w:rPr>
          <w:rFonts w:cstheme="minorHAnsi"/>
        </w:rPr>
        <w:t>S-127</w:t>
      </w:r>
      <w:r w:rsidRPr="00A66C15">
        <w:rPr>
          <w:rFonts w:cstheme="minorHAnsi"/>
        </w:rPr>
        <w:t xml:space="preserve"> Annex </w:t>
      </w:r>
      <w:r w:rsidR="00B73157">
        <w:rPr>
          <w:rFonts w:cstheme="minorHAnsi"/>
          <w:color w:val="FF0000"/>
        </w:rPr>
        <w:t>C</w:t>
      </w:r>
      <w:r w:rsidRPr="00A66C15">
        <w:rPr>
          <w:rFonts w:cstheme="minorHAnsi"/>
        </w:rPr>
        <w:t>) that specifies the data model, i.e., specifies the data model types and associations corresponding to the various classes and relationships in the application schema.</w:t>
      </w:r>
    </w:p>
    <w:p w14:paraId="7C7072A0" w14:textId="61F24D2F" w:rsidR="00D64344" w:rsidRPr="00A66C15" w:rsidRDefault="00D64344" w:rsidP="00D64344">
      <w:pPr>
        <w:rPr>
          <w:rFonts w:cstheme="minorHAnsi"/>
        </w:rPr>
      </w:pPr>
      <w:r w:rsidRPr="00A66C15">
        <w:rPr>
          <w:rFonts w:cstheme="minorHAnsi"/>
          <w:lang w:val="en-US"/>
        </w:rPr>
        <w:t>To simplify the DCEG text, the various data model types will be provided without the suffixes “class”, “type” or “instance”; e.g. the term “feature” should be understood as “feature class” or “feature type” or “feature instance” as best fits the immediate context in which it is used (and where there might be confusion, it is written out in full as feature class/type/instance).</w:t>
      </w:r>
      <w:r w:rsidRPr="00A66C15">
        <w:rPr>
          <w:rFonts w:cstheme="minorHAnsi"/>
        </w:rPr>
        <w:t>The model defines real world entities as a combination of descriptive and spatial characteristics (</w:t>
      </w:r>
      <w:r w:rsidR="004974E4" w:rsidRPr="00A66C15">
        <w:rPr>
          <w:rFonts w:cstheme="minorHAnsi"/>
        </w:rPr>
        <w:t>S-127</w:t>
      </w:r>
      <w:r w:rsidRPr="00A66C15">
        <w:rPr>
          <w:rFonts w:cstheme="minorHAnsi"/>
        </w:rPr>
        <w:t xml:space="preserve"> Product Specification clause </w:t>
      </w:r>
      <w:r w:rsidR="004C3D4C" w:rsidRPr="005D3F08">
        <w:rPr>
          <w:rFonts w:cstheme="minorHAnsi"/>
        </w:rPr>
        <w:t>6</w:t>
      </w:r>
      <w:r w:rsidRPr="00A66C15">
        <w:rPr>
          <w:rFonts w:cstheme="minorHAnsi"/>
        </w:rPr>
        <w:t>).</w:t>
      </w:r>
    </w:p>
    <w:p w14:paraId="00EA513A" w14:textId="23927D96" w:rsidR="00D64344" w:rsidRPr="00A66C15" w:rsidRDefault="00D64344" w:rsidP="00D64344">
      <w:pPr>
        <w:rPr>
          <w:rFonts w:cstheme="minorHAnsi"/>
        </w:rPr>
      </w:pPr>
      <w:r w:rsidRPr="00A66C15">
        <w:rPr>
          <w:rFonts w:cstheme="minorHAnsi"/>
        </w:rPr>
        <w:t xml:space="preserve">This </w:t>
      </w:r>
      <w:r w:rsidR="00412A18">
        <w:rPr>
          <w:rFonts w:cstheme="minorHAnsi"/>
        </w:rPr>
        <w:t>clause</w:t>
      </w:r>
      <w:r w:rsidR="00412A18" w:rsidRPr="00A66C15">
        <w:rPr>
          <w:rFonts w:cstheme="minorHAnsi"/>
        </w:rPr>
        <w:t xml:space="preserve"> </w:t>
      </w:r>
      <w:r w:rsidRPr="00A66C15">
        <w:rPr>
          <w:rFonts w:cstheme="minorHAnsi"/>
        </w:rPr>
        <w:t xml:space="preserve">of the DCEG contains general information needed to understand the encoding rules and describes fundamental common rules and constraints. It also describes datasets and metadata. The data model object types used within </w:t>
      </w:r>
      <w:r w:rsidR="004974E4" w:rsidRPr="00A66C15">
        <w:rPr>
          <w:rFonts w:cstheme="minorHAnsi"/>
        </w:rPr>
        <w:t>S-127</w:t>
      </w:r>
      <w:r w:rsidRPr="00A66C15">
        <w:rPr>
          <w:rFonts w:cstheme="minorHAnsi"/>
        </w:rPr>
        <w:t xml:space="preserve"> and their encoding rules and guidelines are defined in detail in subsequent </w:t>
      </w:r>
      <w:r w:rsidR="00412A18">
        <w:rPr>
          <w:rFonts w:cstheme="minorHAnsi"/>
        </w:rPr>
        <w:t>clauses</w:t>
      </w:r>
      <w:r w:rsidR="00412A18" w:rsidRPr="00A66C15">
        <w:rPr>
          <w:rFonts w:cstheme="minorHAnsi"/>
        </w:rPr>
        <w:t xml:space="preserve"> </w:t>
      </w:r>
      <w:r w:rsidRPr="00A66C15">
        <w:rPr>
          <w:rFonts w:cstheme="minorHAnsi"/>
        </w:rPr>
        <w:t>of this document.</w:t>
      </w:r>
    </w:p>
    <w:p w14:paraId="383ABD2B" w14:textId="7A9C4E78" w:rsidR="00D64344" w:rsidRPr="00A66C15" w:rsidRDefault="00D64344" w:rsidP="00D64344">
      <w:pPr>
        <w:rPr>
          <w:rFonts w:cstheme="minorHAnsi"/>
        </w:rPr>
      </w:pPr>
      <w:r w:rsidRPr="00A66C15">
        <w:rPr>
          <w:rFonts w:cstheme="minorHAnsi"/>
        </w:rPr>
        <w:t>Within this document the features, information types, associations</w:t>
      </w:r>
      <w:r w:rsidR="008131A0">
        <w:rPr>
          <w:rFonts w:cstheme="minorHAnsi"/>
        </w:rPr>
        <w:t>,</w:t>
      </w:r>
      <w:r w:rsidRPr="00A66C15">
        <w:rPr>
          <w:rFonts w:cstheme="minorHAnsi"/>
        </w:rPr>
        <w:t xml:space="preserve"> and attributes appear in </w:t>
      </w:r>
      <w:r w:rsidRPr="00A66C15">
        <w:rPr>
          <w:rFonts w:cstheme="minorHAnsi"/>
          <w:b/>
        </w:rPr>
        <w:t>bold text</w:t>
      </w:r>
      <w:r w:rsidRPr="00A66C15">
        <w:rPr>
          <w:rFonts w:cstheme="minorHAnsi"/>
        </w:rPr>
        <w:t>.</w:t>
      </w:r>
    </w:p>
    <w:p w14:paraId="4077DCB6" w14:textId="77777777" w:rsidR="00D64344" w:rsidRPr="00A66C15" w:rsidRDefault="00D64344" w:rsidP="00D64344">
      <w:pPr>
        <w:pStyle w:val="Heading2"/>
        <w:numPr>
          <w:ilvl w:val="1"/>
          <w:numId w:val="13"/>
        </w:numPr>
        <w:rPr>
          <w:rFonts w:asciiTheme="minorHAnsi" w:hAnsiTheme="minorHAnsi" w:cstheme="minorHAnsi"/>
        </w:rPr>
      </w:pPr>
      <w:bookmarkStart w:id="40" w:name="_Toc490817288"/>
      <w:bookmarkStart w:id="41" w:name="_Toc531133446"/>
      <w:r w:rsidRPr="00A66C15">
        <w:rPr>
          <w:rFonts w:asciiTheme="minorHAnsi" w:hAnsiTheme="minorHAnsi" w:cstheme="minorHAnsi"/>
        </w:rPr>
        <w:t>Descriptive characteristics</w:t>
      </w:r>
      <w:bookmarkEnd w:id="40"/>
      <w:bookmarkEnd w:id="41"/>
    </w:p>
    <w:p w14:paraId="515AF900"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42" w:name="_Toc490817289"/>
      <w:bookmarkStart w:id="43" w:name="_Toc531133447"/>
      <w:r w:rsidRPr="00A66C15">
        <w:rPr>
          <w:rFonts w:asciiTheme="minorHAnsi" w:hAnsiTheme="minorHAnsi" w:cstheme="minorHAnsi"/>
        </w:rPr>
        <w:t>Feature</w:t>
      </w:r>
      <w:bookmarkEnd w:id="42"/>
      <w:bookmarkEnd w:id="43"/>
    </w:p>
    <w:p w14:paraId="2A0F4866" w14:textId="77777777" w:rsidR="00D64344" w:rsidRPr="00ED455F" w:rsidRDefault="00D64344" w:rsidP="00D64344">
      <w:pPr>
        <w:rPr>
          <w:rFonts w:cstheme="minorHAnsi"/>
        </w:rPr>
      </w:pPr>
      <w:r w:rsidRPr="00ED455F">
        <w:rPr>
          <w:rFonts w:cstheme="minorHAnsi"/>
        </w:rPr>
        <w:t xml:space="preserve">A feature contains descriptive attributes that characterize real world entities. </w:t>
      </w:r>
    </w:p>
    <w:p w14:paraId="27592AE7" w14:textId="77777777" w:rsidR="00D64344" w:rsidRPr="00A66C15" w:rsidRDefault="00D64344" w:rsidP="00D64344">
      <w:pPr>
        <w:rPr>
          <w:rFonts w:cstheme="minorHAnsi"/>
        </w:rPr>
      </w:pPr>
      <w:r w:rsidRPr="00A66C15">
        <w:rPr>
          <w:rFonts w:cstheme="minorHAnsi"/>
        </w:rPr>
        <w:t>The word ‘feature’ as used in the ISO 191xx series and in S-100 based product specifications has two distinct but related senses – ‘feature type’ and ‘feature instance’.  A feature instance is a single occurrence of the feature and is represented as an object in a dataset.</w:t>
      </w:r>
    </w:p>
    <w:p w14:paraId="22CF9C16" w14:textId="77777777" w:rsidR="00D64344" w:rsidRPr="00A66C15" w:rsidRDefault="00D64344" w:rsidP="00D64344">
      <w:pPr>
        <w:rPr>
          <w:rFonts w:cstheme="minorHAnsi"/>
        </w:rPr>
      </w:pPr>
      <w:r w:rsidRPr="00A66C15">
        <w:rPr>
          <w:rFonts w:cstheme="minorHAnsi"/>
        </w:rPr>
        <w:t>The location of a feature instance on the Earth’s surface is indicated by a relationship to one or more spatial primitive instances.  A feature instance may exist without referencing a spatial primitive instance.</w:t>
      </w:r>
    </w:p>
    <w:p w14:paraId="11A3CC5D" w14:textId="77777777" w:rsidR="00D64344" w:rsidRPr="00A66C15" w:rsidRDefault="00D64344" w:rsidP="00D64344">
      <w:pPr>
        <w:pStyle w:val="Heading4"/>
        <w:numPr>
          <w:ilvl w:val="3"/>
          <w:numId w:val="13"/>
        </w:numPr>
        <w:rPr>
          <w:rFonts w:asciiTheme="minorHAnsi" w:hAnsiTheme="minorHAnsi" w:cstheme="minorHAnsi"/>
        </w:rPr>
      </w:pPr>
      <w:bookmarkStart w:id="44" w:name="_Toc490817290"/>
      <w:r w:rsidRPr="00A66C15">
        <w:rPr>
          <w:rFonts w:asciiTheme="minorHAnsi" w:hAnsiTheme="minorHAnsi" w:cstheme="minorHAnsi"/>
        </w:rPr>
        <w:t>Geographic feature class</w:t>
      </w:r>
      <w:bookmarkEnd w:id="44"/>
    </w:p>
    <w:p w14:paraId="53E3D37E" w14:textId="77777777" w:rsidR="00D64344" w:rsidRPr="00A66C15" w:rsidRDefault="00D64344" w:rsidP="00D64344">
      <w:pPr>
        <w:rPr>
          <w:rFonts w:cstheme="minorHAnsi"/>
        </w:rPr>
      </w:pPr>
      <w:r w:rsidRPr="00ED455F">
        <w:rPr>
          <w:rStyle w:val="Strong"/>
          <w:rFonts w:eastAsiaTheme="majorEastAsia" w:cstheme="minorHAnsi"/>
        </w:rPr>
        <w:t>Geographic (Geo) feature types</w:t>
      </w:r>
      <w:r w:rsidRPr="00ED455F">
        <w:rPr>
          <w:rFonts w:cstheme="minorHAnsi"/>
        </w:rPr>
        <w:t xml:space="preserve"> carry the descriptive characteristics of a real world entity which is provided by a spatial primitive instance.</w:t>
      </w:r>
    </w:p>
    <w:p w14:paraId="66355C17" w14:textId="77777777" w:rsidR="00D64344" w:rsidRPr="00A66C15" w:rsidRDefault="00D64344" w:rsidP="00D64344">
      <w:pPr>
        <w:pStyle w:val="Heading4"/>
        <w:numPr>
          <w:ilvl w:val="3"/>
          <w:numId w:val="13"/>
        </w:numPr>
        <w:rPr>
          <w:rFonts w:asciiTheme="minorHAnsi" w:hAnsiTheme="minorHAnsi" w:cstheme="minorHAnsi"/>
        </w:rPr>
      </w:pPr>
      <w:bookmarkStart w:id="45" w:name="_Toc490817291"/>
      <w:r w:rsidRPr="00A66C15">
        <w:rPr>
          <w:rFonts w:asciiTheme="minorHAnsi" w:hAnsiTheme="minorHAnsi" w:cstheme="minorHAnsi"/>
        </w:rPr>
        <w:t>Meta feature class</w:t>
      </w:r>
      <w:bookmarkEnd w:id="45"/>
    </w:p>
    <w:p w14:paraId="281ADDF6" w14:textId="77777777" w:rsidR="00D64344" w:rsidRPr="00A66C15" w:rsidRDefault="00D64344" w:rsidP="00D64344">
      <w:pPr>
        <w:rPr>
          <w:rFonts w:cstheme="minorHAnsi"/>
        </w:rPr>
      </w:pPr>
      <w:r w:rsidRPr="00ED455F">
        <w:rPr>
          <w:rStyle w:val="Strong"/>
          <w:rFonts w:eastAsiaTheme="majorEastAsia" w:cstheme="minorHAnsi"/>
        </w:rPr>
        <w:t>Meta feature type</w:t>
      </w:r>
      <w:r w:rsidRPr="00ED455F">
        <w:rPr>
          <w:rFonts w:cstheme="minorHAnsi"/>
        </w:rPr>
        <w:t xml:space="preserve"> contains information about other features.</w:t>
      </w:r>
    </w:p>
    <w:p w14:paraId="29C1E6A8" w14:textId="77777777" w:rsidR="00D64344" w:rsidRPr="00A66C15" w:rsidRDefault="00D64344" w:rsidP="00D64344">
      <w:pPr>
        <w:pStyle w:val="Heading4"/>
        <w:numPr>
          <w:ilvl w:val="3"/>
          <w:numId w:val="13"/>
        </w:numPr>
        <w:rPr>
          <w:rFonts w:asciiTheme="minorHAnsi" w:hAnsiTheme="minorHAnsi" w:cstheme="minorHAnsi"/>
        </w:rPr>
      </w:pPr>
      <w:bookmarkStart w:id="46" w:name="_Toc490817292"/>
      <w:r w:rsidRPr="00A66C15">
        <w:rPr>
          <w:rFonts w:asciiTheme="minorHAnsi" w:hAnsiTheme="minorHAnsi" w:cstheme="minorHAnsi"/>
        </w:rPr>
        <w:t>Charted background feature</w:t>
      </w:r>
      <w:bookmarkEnd w:id="46"/>
    </w:p>
    <w:p w14:paraId="0EBA8F07" w14:textId="25BB5DF1" w:rsidR="00D64344" w:rsidRPr="00A66C15" w:rsidRDefault="00D64344" w:rsidP="00D64344">
      <w:pPr>
        <w:rPr>
          <w:rFonts w:cstheme="minorHAnsi"/>
        </w:rPr>
      </w:pPr>
      <w:r w:rsidRPr="00ED455F">
        <w:rPr>
          <w:rFonts w:cstheme="minorHAnsi"/>
        </w:rPr>
        <w:t xml:space="preserve">The </w:t>
      </w:r>
      <w:r w:rsidR="00E6072C" w:rsidRPr="00ED455F">
        <w:rPr>
          <w:rFonts w:cstheme="minorHAnsi"/>
        </w:rPr>
        <w:t xml:space="preserve">data </w:t>
      </w:r>
      <w:r w:rsidRPr="00ED455F">
        <w:rPr>
          <w:rFonts w:cstheme="minorHAnsi"/>
        </w:rPr>
        <w:t>product would mostly be visualized as an overlay of an ENC or other GIS applications. Consequently, all necessary descriptive and spatial characteristics to provide a charted background should be provided b</w:t>
      </w:r>
      <w:r w:rsidRPr="00A66C15">
        <w:rPr>
          <w:rFonts w:cstheme="minorHAnsi"/>
        </w:rPr>
        <w:t>y the underlying application.</w:t>
      </w:r>
    </w:p>
    <w:p w14:paraId="260DCAC6"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47" w:name="_Toc490817293"/>
      <w:bookmarkStart w:id="48" w:name="_Toc531133448"/>
      <w:r w:rsidRPr="00A66C15">
        <w:rPr>
          <w:rFonts w:asciiTheme="minorHAnsi" w:hAnsiTheme="minorHAnsi" w:cstheme="minorHAnsi"/>
        </w:rPr>
        <w:lastRenderedPageBreak/>
        <w:t>Information type</w:t>
      </w:r>
      <w:bookmarkEnd w:id="47"/>
      <w:bookmarkEnd w:id="48"/>
    </w:p>
    <w:p w14:paraId="7A28CF7D" w14:textId="77777777" w:rsidR="00D64344" w:rsidRPr="00A66C15" w:rsidRDefault="00D64344" w:rsidP="00D64344">
      <w:pPr>
        <w:rPr>
          <w:rFonts w:cstheme="minorHAnsi"/>
        </w:rPr>
      </w:pPr>
      <w:r w:rsidRPr="00ED455F">
        <w:rPr>
          <w:rFonts w:cstheme="minorHAnsi"/>
        </w:rPr>
        <w:t xml:space="preserve">An information type has no geometry and therefore is not associated to any spatial primitives to indicate its location. </w:t>
      </w:r>
    </w:p>
    <w:p w14:paraId="0AACEC25" w14:textId="77777777" w:rsidR="00D64344" w:rsidRPr="00A66C15" w:rsidRDefault="00D64344" w:rsidP="00D64344">
      <w:pPr>
        <w:rPr>
          <w:rFonts w:cstheme="minorHAnsi"/>
        </w:rPr>
      </w:pPr>
      <w:r w:rsidRPr="00A66C15">
        <w:rPr>
          <w:rFonts w:cstheme="minorHAnsi"/>
        </w:rPr>
        <w:t>An information type may have attributes and can be associated with features or other information types in order to carry information particular to these associated features or information types.</w:t>
      </w:r>
    </w:p>
    <w:p w14:paraId="26EBF320" w14:textId="77777777" w:rsidR="00D64344" w:rsidRPr="00A66C15" w:rsidRDefault="00D64344" w:rsidP="00D64344">
      <w:pPr>
        <w:rPr>
          <w:rFonts w:cstheme="minorHAnsi"/>
        </w:rPr>
      </w:pPr>
    </w:p>
    <w:p w14:paraId="44DAE87E" w14:textId="77777777" w:rsidR="00D64344" w:rsidRPr="00A66C15" w:rsidRDefault="00D64344" w:rsidP="00D64344">
      <w:pPr>
        <w:pStyle w:val="Heading2"/>
        <w:numPr>
          <w:ilvl w:val="1"/>
          <w:numId w:val="13"/>
        </w:numPr>
        <w:rPr>
          <w:rFonts w:asciiTheme="minorHAnsi" w:hAnsiTheme="minorHAnsi" w:cstheme="minorHAnsi"/>
        </w:rPr>
      </w:pPr>
      <w:bookmarkStart w:id="49" w:name="_Toc490817294"/>
      <w:bookmarkStart w:id="50" w:name="_Toc531133449"/>
      <w:r w:rsidRPr="00A66C15">
        <w:rPr>
          <w:rFonts w:asciiTheme="minorHAnsi" w:hAnsiTheme="minorHAnsi" w:cstheme="minorHAnsi"/>
        </w:rPr>
        <w:t>Spatial characteristics</w:t>
      </w:r>
      <w:bookmarkEnd w:id="49"/>
      <w:bookmarkEnd w:id="50"/>
    </w:p>
    <w:p w14:paraId="1D1609C2"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51" w:name="_Toc490817295"/>
      <w:bookmarkStart w:id="52" w:name="_Toc531133450"/>
      <w:r w:rsidRPr="00A66C15">
        <w:rPr>
          <w:rFonts w:asciiTheme="minorHAnsi" w:hAnsiTheme="minorHAnsi" w:cstheme="minorHAnsi"/>
        </w:rPr>
        <w:t>Spatial primitives</w:t>
      </w:r>
      <w:bookmarkEnd w:id="51"/>
      <w:bookmarkEnd w:id="52"/>
    </w:p>
    <w:p w14:paraId="71812519" w14:textId="53F09F68" w:rsidR="00D64344" w:rsidRPr="00A66C15" w:rsidRDefault="00D64344" w:rsidP="00D64344">
      <w:pPr>
        <w:rPr>
          <w:rFonts w:cstheme="minorHAnsi"/>
        </w:rPr>
      </w:pPr>
      <w:r w:rsidRPr="00ED455F">
        <w:rPr>
          <w:rFonts w:cstheme="minorHAnsi"/>
        </w:rPr>
        <w:t>The allowable spatial primitive for each feature is defined in the Feature Catalogue.  Allowable spatial primitives are point, curve</w:t>
      </w:r>
      <w:r w:rsidR="00B66206">
        <w:rPr>
          <w:rFonts w:cstheme="minorHAnsi"/>
        </w:rPr>
        <w:t>,</w:t>
      </w:r>
      <w:r w:rsidRPr="00ED455F">
        <w:rPr>
          <w:rFonts w:cstheme="minorHAnsi"/>
        </w:rPr>
        <w:t xml:space="preserve"> and surface. </w:t>
      </w:r>
    </w:p>
    <w:p w14:paraId="7A15C150" w14:textId="77777777" w:rsidR="00116C40" w:rsidRPr="00A66C15" w:rsidRDefault="00D64344" w:rsidP="005D3F08">
      <w:pPr>
        <w:rPr>
          <w:rFonts w:cstheme="minorHAnsi"/>
        </w:rPr>
      </w:pPr>
      <w:r w:rsidRPr="00A66C15">
        <w:rPr>
          <w:rFonts w:cstheme="minorHAnsi"/>
        </w:rPr>
        <w:t xml:space="preserve">Within this document, allowable spatial primitives are included in the description of each feature.  For easy reference, </w:t>
      </w:r>
      <w:r w:rsidRPr="00ED455F">
        <w:rPr>
          <w:rFonts w:cstheme="minorHAnsi"/>
        </w:rPr>
        <w:fldChar w:fldCharType="begin"/>
      </w:r>
      <w:r w:rsidRPr="00A66C15">
        <w:rPr>
          <w:rFonts w:cstheme="minorHAnsi"/>
        </w:rPr>
        <w:instrText xml:space="preserve"> REF _Ref450544875 \h  \* MERGEFORMAT </w:instrText>
      </w:r>
      <w:r w:rsidRPr="00ED455F">
        <w:rPr>
          <w:rFonts w:cstheme="minorHAnsi"/>
        </w:rPr>
      </w:r>
      <w:r w:rsidRPr="00ED455F">
        <w:rPr>
          <w:rFonts w:cstheme="minorHAnsi"/>
        </w:rPr>
        <w:fldChar w:fldCharType="separate"/>
      </w:r>
    </w:p>
    <w:p w14:paraId="0279372F" w14:textId="054553F6" w:rsidR="00D64344" w:rsidRPr="00ED455F" w:rsidRDefault="00116C40" w:rsidP="00D64344">
      <w:pPr>
        <w:rPr>
          <w:rFonts w:cstheme="minorHAnsi"/>
        </w:rPr>
      </w:pPr>
      <w:r w:rsidRPr="00A66C15">
        <w:rPr>
          <w:rFonts w:cstheme="minorHAnsi"/>
        </w:rPr>
        <w:t>Table</w:t>
      </w:r>
      <w:r w:rsidRPr="00A66C15">
        <w:rPr>
          <w:rFonts w:cstheme="minorHAnsi"/>
          <w:noProof/>
        </w:rPr>
        <w:t xml:space="preserve"> </w:t>
      </w:r>
      <w:r>
        <w:rPr>
          <w:rFonts w:cstheme="minorHAnsi"/>
          <w:noProof/>
        </w:rPr>
        <w:t>2</w:t>
      </w:r>
      <w:r w:rsidRPr="00A66C15">
        <w:rPr>
          <w:rFonts w:cstheme="minorHAnsi"/>
        </w:rPr>
        <w:noBreakHyphen/>
      </w:r>
      <w:r>
        <w:rPr>
          <w:rFonts w:cstheme="minorHAnsi"/>
          <w:noProof/>
        </w:rPr>
        <w:t>1</w:t>
      </w:r>
      <w:r w:rsidR="00D64344" w:rsidRPr="00ED455F">
        <w:rPr>
          <w:rFonts w:cstheme="minorHAnsi"/>
        </w:rPr>
        <w:fldChar w:fldCharType="end"/>
      </w:r>
      <w:r w:rsidR="00D64344" w:rsidRPr="00ED455F">
        <w:rPr>
          <w:rFonts w:cstheme="minorHAnsi"/>
        </w:rPr>
        <w:t xml:space="preserve"> below summarises the allowable spatial primitives for each feature.  In the table, abbreviations are as follows: point (P), curve (C), surface (S)</w:t>
      </w:r>
      <w:r w:rsidR="00B66206">
        <w:rPr>
          <w:rFonts w:cstheme="minorHAnsi"/>
        </w:rPr>
        <w:t>,</w:t>
      </w:r>
      <w:r w:rsidR="00D64344" w:rsidRPr="00ED455F">
        <w:rPr>
          <w:rFonts w:cstheme="minorHAnsi"/>
        </w:rPr>
        <w:t xml:space="preserve"> and none (N).</w:t>
      </w:r>
    </w:p>
    <w:tbl>
      <w:tblPr>
        <w:tblW w:w="7935" w:type="dxa"/>
        <w:tblInd w:w="14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5100"/>
        <w:gridCol w:w="709"/>
        <w:gridCol w:w="709"/>
        <w:gridCol w:w="708"/>
        <w:gridCol w:w="709"/>
      </w:tblGrid>
      <w:tr w:rsidR="00D64344" w:rsidRPr="00D90A3A" w14:paraId="1E7CDEF2" w14:textId="77777777" w:rsidTr="001706F8">
        <w:tc>
          <w:tcPr>
            <w:tcW w:w="5100" w:type="dxa"/>
            <w:shd w:val="clear" w:color="auto" w:fill="BFBFBF" w:themeFill="background1" w:themeFillShade="BF"/>
            <w:hideMark/>
          </w:tcPr>
          <w:p w14:paraId="7F46A65D"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Feature</w:t>
            </w:r>
          </w:p>
        </w:tc>
        <w:tc>
          <w:tcPr>
            <w:tcW w:w="709" w:type="dxa"/>
            <w:shd w:val="clear" w:color="auto" w:fill="BFBFBF" w:themeFill="background1" w:themeFillShade="BF"/>
            <w:hideMark/>
          </w:tcPr>
          <w:p w14:paraId="54694901" w14:textId="77777777" w:rsidR="00D64344" w:rsidRPr="00A66C15" w:rsidRDefault="00D64344">
            <w:pPr>
              <w:pStyle w:val="BodyText"/>
              <w:jc w:val="center"/>
              <w:rPr>
                <w:rFonts w:asciiTheme="minorHAnsi" w:hAnsiTheme="minorHAnsi" w:cstheme="minorHAnsi"/>
                <w:b/>
              </w:rPr>
            </w:pPr>
            <w:r w:rsidRPr="00A66C15">
              <w:rPr>
                <w:rFonts w:asciiTheme="minorHAnsi" w:hAnsiTheme="minorHAnsi" w:cstheme="minorHAnsi"/>
                <w:b/>
              </w:rPr>
              <w:t>P</w:t>
            </w:r>
          </w:p>
        </w:tc>
        <w:tc>
          <w:tcPr>
            <w:tcW w:w="709" w:type="dxa"/>
            <w:shd w:val="clear" w:color="auto" w:fill="BFBFBF" w:themeFill="background1" w:themeFillShade="BF"/>
            <w:hideMark/>
          </w:tcPr>
          <w:p w14:paraId="662288A6" w14:textId="77777777" w:rsidR="00D64344" w:rsidRPr="00A66C15" w:rsidRDefault="00D64344">
            <w:pPr>
              <w:pStyle w:val="BodyText"/>
              <w:jc w:val="center"/>
              <w:rPr>
                <w:rFonts w:asciiTheme="minorHAnsi" w:hAnsiTheme="minorHAnsi" w:cstheme="minorHAnsi"/>
                <w:b/>
              </w:rPr>
            </w:pPr>
            <w:r w:rsidRPr="00A66C15">
              <w:rPr>
                <w:rFonts w:asciiTheme="minorHAnsi" w:hAnsiTheme="minorHAnsi" w:cstheme="minorHAnsi"/>
                <w:b/>
              </w:rPr>
              <w:t>C</w:t>
            </w:r>
          </w:p>
        </w:tc>
        <w:tc>
          <w:tcPr>
            <w:tcW w:w="708" w:type="dxa"/>
            <w:shd w:val="clear" w:color="auto" w:fill="BFBFBF" w:themeFill="background1" w:themeFillShade="BF"/>
            <w:hideMark/>
          </w:tcPr>
          <w:p w14:paraId="55E1279D" w14:textId="77777777" w:rsidR="00D64344" w:rsidRPr="00A66C15" w:rsidRDefault="00D64344">
            <w:pPr>
              <w:pStyle w:val="BodyText"/>
              <w:jc w:val="center"/>
              <w:rPr>
                <w:rFonts w:asciiTheme="minorHAnsi" w:hAnsiTheme="minorHAnsi" w:cstheme="minorHAnsi"/>
                <w:b/>
              </w:rPr>
            </w:pPr>
            <w:r w:rsidRPr="00A66C15">
              <w:rPr>
                <w:rFonts w:asciiTheme="minorHAnsi" w:hAnsiTheme="minorHAnsi" w:cstheme="minorHAnsi"/>
                <w:b/>
              </w:rPr>
              <w:t>S</w:t>
            </w:r>
          </w:p>
        </w:tc>
        <w:tc>
          <w:tcPr>
            <w:tcW w:w="709" w:type="dxa"/>
            <w:shd w:val="clear" w:color="auto" w:fill="BFBFBF" w:themeFill="background1" w:themeFillShade="BF"/>
            <w:hideMark/>
          </w:tcPr>
          <w:p w14:paraId="39B98DAC" w14:textId="77777777" w:rsidR="00D64344" w:rsidRPr="00A66C15" w:rsidRDefault="00D64344">
            <w:pPr>
              <w:pStyle w:val="BodyText"/>
              <w:jc w:val="center"/>
              <w:rPr>
                <w:rFonts w:asciiTheme="minorHAnsi" w:hAnsiTheme="minorHAnsi" w:cstheme="minorHAnsi"/>
                <w:b/>
              </w:rPr>
            </w:pPr>
            <w:r w:rsidRPr="00A66C15">
              <w:rPr>
                <w:rFonts w:asciiTheme="minorHAnsi" w:hAnsiTheme="minorHAnsi" w:cstheme="minorHAnsi"/>
                <w:b/>
              </w:rPr>
              <w:t>N</w:t>
            </w:r>
          </w:p>
        </w:tc>
      </w:tr>
      <w:tr w:rsidR="00D64344" w:rsidRPr="00D90A3A" w14:paraId="31D0BCAE" w14:textId="77777777" w:rsidTr="001706F8">
        <w:tc>
          <w:tcPr>
            <w:tcW w:w="5100" w:type="dxa"/>
            <w:hideMark/>
          </w:tcPr>
          <w:p w14:paraId="3781AD20" w14:textId="58101CF6" w:rsidR="00D64344" w:rsidRPr="00A66C15" w:rsidRDefault="00EE049B">
            <w:pPr>
              <w:pStyle w:val="BodyText"/>
              <w:rPr>
                <w:rFonts w:asciiTheme="minorHAnsi" w:hAnsiTheme="minorHAnsi" w:cstheme="minorHAnsi"/>
              </w:rPr>
            </w:pPr>
            <w:r w:rsidRPr="00A66C15">
              <w:rPr>
                <w:rFonts w:asciiTheme="minorHAnsi" w:hAnsiTheme="minorHAnsi" w:cstheme="minorHAnsi"/>
              </w:rPr>
              <w:t>Radio Calling</w:t>
            </w:r>
            <w:r w:rsidR="009D094D" w:rsidRPr="00A66C15">
              <w:rPr>
                <w:rFonts w:asciiTheme="minorHAnsi" w:hAnsiTheme="minorHAnsi" w:cstheme="minorHAnsi"/>
              </w:rPr>
              <w:t xml:space="preserve"> in Point</w:t>
            </w:r>
          </w:p>
        </w:tc>
        <w:tc>
          <w:tcPr>
            <w:tcW w:w="709" w:type="dxa"/>
            <w:hideMark/>
          </w:tcPr>
          <w:p w14:paraId="04DB7BD8"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732AD16D" w14:textId="7C0D4A82" w:rsidR="00D64344" w:rsidRPr="00A66C15" w:rsidRDefault="009D094D">
            <w:pPr>
              <w:pStyle w:val="BodyText"/>
              <w:jc w:val="center"/>
              <w:rPr>
                <w:rFonts w:asciiTheme="minorHAnsi" w:hAnsiTheme="minorHAnsi" w:cstheme="minorHAnsi"/>
              </w:rPr>
            </w:pPr>
            <w:r w:rsidRPr="00A66C15">
              <w:rPr>
                <w:rFonts w:asciiTheme="minorHAnsi" w:hAnsiTheme="minorHAnsi" w:cstheme="minorHAnsi"/>
              </w:rPr>
              <w:t>X</w:t>
            </w:r>
          </w:p>
        </w:tc>
        <w:tc>
          <w:tcPr>
            <w:tcW w:w="708" w:type="dxa"/>
          </w:tcPr>
          <w:p w14:paraId="4CB13922" w14:textId="77777777" w:rsidR="00D64344" w:rsidRPr="00A66C15" w:rsidRDefault="00D64344">
            <w:pPr>
              <w:pStyle w:val="BodyText"/>
              <w:jc w:val="center"/>
              <w:rPr>
                <w:rFonts w:asciiTheme="minorHAnsi" w:hAnsiTheme="minorHAnsi" w:cstheme="minorHAnsi"/>
              </w:rPr>
            </w:pPr>
          </w:p>
        </w:tc>
        <w:tc>
          <w:tcPr>
            <w:tcW w:w="709" w:type="dxa"/>
          </w:tcPr>
          <w:p w14:paraId="45E9B4FA" w14:textId="77777777" w:rsidR="00D64344" w:rsidRPr="00A66C15" w:rsidRDefault="00D64344">
            <w:pPr>
              <w:pStyle w:val="BodyText"/>
              <w:jc w:val="center"/>
              <w:rPr>
                <w:rFonts w:asciiTheme="minorHAnsi" w:hAnsiTheme="minorHAnsi" w:cstheme="minorHAnsi"/>
              </w:rPr>
            </w:pPr>
          </w:p>
        </w:tc>
      </w:tr>
      <w:tr w:rsidR="006B4DEF" w:rsidRPr="00D90A3A" w14:paraId="1571B963" w14:textId="77777777" w:rsidTr="001706F8">
        <w:tc>
          <w:tcPr>
            <w:tcW w:w="5100" w:type="dxa"/>
          </w:tcPr>
          <w:p w14:paraId="07AE95FE" w14:textId="22518E7C" w:rsidR="006B4DEF" w:rsidRPr="00A66C15" w:rsidRDefault="006B4DEF">
            <w:pPr>
              <w:pStyle w:val="BodyText"/>
              <w:rPr>
                <w:rFonts w:asciiTheme="minorHAnsi" w:hAnsiTheme="minorHAnsi" w:cstheme="minorHAnsi"/>
              </w:rPr>
            </w:pPr>
            <w:r>
              <w:rPr>
                <w:rFonts w:asciiTheme="minorHAnsi" w:hAnsiTheme="minorHAnsi" w:cstheme="minorHAnsi"/>
              </w:rPr>
              <w:t>Caution Area</w:t>
            </w:r>
          </w:p>
        </w:tc>
        <w:tc>
          <w:tcPr>
            <w:tcW w:w="709" w:type="dxa"/>
          </w:tcPr>
          <w:p w14:paraId="4FBCEA38" w14:textId="2DD3EB1D" w:rsidR="006B4DEF" w:rsidRPr="00A66C15" w:rsidRDefault="006B4DEF">
            <w:pPr>
              <w:pStyle w:val="BodyText"/>
              <w:jc w:val="center"/>
              <w:rPr>
                <w:rFonts w:asciiTheme="minorHAnsi" w:hAnsiTheme="minorHAnsi" w:cstheme="minorHAnsi"/>
              </w:rPr>
            </w:pPr>
            <w:r>
              <w:rPr>
                <w:rFonts w:asciiTheme="minorHAnsi" w:hAnsiTheme="minorHAnsi" w:cstheme="minorHAnsi"/>
              </w:rPr>
              <w:t>X</w:t>
            </w:r>
          </w:p>
        </w:tc>
        <w:tc>
          <w:tcPr>
            <w:tcW w:w="709" w:type="dxa"/>
          </w:tcPr>
          <w:p w14:paraId="1D7241FC" w14:textId="77777777" w:rsidR="006B4DEF" w:rsidRPr="00A66C15" w:rsidRDefault="006B4DEF">
            <w:pPr>
              <w:pStyle w:val="BodyText"/>
              <w:jc w:val="center"/>
              <w:rPr>
                <w:rFonts w:asciiTheme="minorHAnsi" w:hAnsiTheme="minorHAnsi" w:cstheme="minorHAnsi"/>
              </w:rPr>
            </w:pPr>
          </w:p>
        </w:tc>
        <w:tc>
          <w:tcPr>
            <w:tcW w:w="708" w:type="dxa"/>
          </w:tcPr>
          <w:p w14:paraId="435A19A4" w14:textId="35EF76A0" w:rsidR="006B4DEF" w:rsidRPr="00A66C15" w:rsidRDefault="006B4DEF">
            <w:pPr>
              <w:pStyle w:val="BodyText"/>
              <w:jc w:val="center"/>
              <w:rPr>
                <w:rFonts w:asciiTheme="minorHAnsi" w:hAnsiTheme="minorHAnsi" w:cstheme="minorHAnsi"/>
              </w:rPr>
            </w:pPr>
            <w:r>
              <w:rPr>
                <w:rFonts w:asciiTheme="minorHAnsi" w:hAnsiTheme="minorHAnsi" w:cstheme="minorHAnsi"/>
              </w:rPr>
              <w:t>X</w:t>
            </w:r>
          </w:p>
        </w:tc>
        <w:tc>
          <w:tcPr>
            <w:tcW w:w="709" w:type="dxa"/>
          </w:tcPr>
          <w:p w14:paraId="72969226" w14:textId="77777777" w:rsidR="006B4DEF" w:rsidRPr="00A66C15" w:rsidRDefault="006B4DEF">
            <w:pPr>
              <w:pStyle w:val="BodyText"/>
              <w:jc w:val="center"/>
              <w:rPr>
                <w:rFonts w:asciiTheme="minorHAnsi" w:hAnsiTheme="minorHAnsi" w:cstheme="minorHAnsi"/>
              </w:rPr>
            </w:pPr>
          </w:p>
        </w:tc>
      </w:tr>
      <w:tr w:rsidR="009D094D" w:rsidRPr="00D90A3A" w14:paraId="5AC21505" w14:textId="77777777" w:rsidTr="001706F8">
        <w:tc>
          <w:tcPr>
            <w:tcW w:w="5100" w:type="dxa"/>
            <w:hideMark/>
          </w:tcPr>
          <w:p w14:paraId="09ECEB53" w14:textId="77777777"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Signal Station Warning</w:t>
            </w:r>
          </w:p>
        </w:tc>
        <w:tc>
          <w:tcPr>
            <w:tcW w:w="709" w:type="dxa"/>
          </w:tcPr>
          <w:p w14:paraId="610C8912"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38F3610A" w14:textId="77777777" w:rsidR="009D094D" w:rsidRPr="00A66C15" w:rsidRDefault="009D094D" w:rsidP="00985DFC">
            <w:pPr>
              <w:pStyle w:val="BodyText"/>
              <w:jc w:val="center"/>
              <w:rPr>
                <w:rFonts w:asciiTheme="minorHAnsi" w:hAnsiTheme="minorHAnsi" w:cstheme="minorHAnsi"/>
              </w:rPr>
            </w:pPr>
          </w:p>
        </w:tc>
        <w:tc>
          <w:tcPr>
            <w:tcW w:w="708" w:type="dxa"/>
            <w:hideMark/>
          </w:tcPr>
          <w:p w14:paraId="6BDE8CE1" w14:textId="77777777" w:rsidR="009D094D" w:rsidRPr="00A66C15" w:rsidRDefault="009D094D" w:rsidP="00985DFC">
            <w:pPr>
              <w:pStyle w:val="BodyText"/>
              <w:jc w:val="center"/>
              <w:rPr>
                <w:rFonts w:asciiTheme="minorHAnsi" w:hAnsiTheme="minorHAnsi" w:cstheme="minorHAnsi"/>
              </w:rPr>
            </w:pPr>
          </w:p>
        </w:tc>
        <w:tc>
          <w:tcPr>
            <w:tcW w:w="709" w:type="dxa"/>
          </w:tcPr>
          <w:p w14:paraId="53CF822F" w14:textId="77777777" w:rsidR="009D094D" w:rsidRPr="00A66C15" w:rsidRDefault="009D094D" w:rsidP="00985DFC">
            <w:pPr>
              <w:pStyle w:val="BodyText"/>
              <w:jc w:val="center"/>
              <w:rPr>
                <w:rFonts w:asciiTheme="minorHAnsi" w:hAnsiTheme="minorHAnsi" w:cstheme="minorHAnsi"/>
              </w:rPr>
            </w:pPr>
          </w:p>
        </w:tc>
      </w:tr>
      <w:tr w:rsidR="00D64344" w:rsidRPr="00D90A3A" w14:paraId="15774D48" w14:textId="77777777" w:rsidTr="001706F8">
        <w:tc>
          <w:tcPr>
            <w:tcW w:w="5100" w:type="dxa"/>
            <w:hideMark/>
          </w:tcPr>
          <w:p w14:paraId="2FE31B3B" w14:textId="51A92846" w:rsidR="00D64344" w:rsidRPr="00A66C15" w:rsidRDefault="009D094D">
            <w:pPr>
              <w:pStyle w:val="BodyText"/>
              <w:rPr>
                <w:rFonts w:asciiTheme="minorHAnsi" w:hAnsiTheme="minorHAnsi" w:cstheme="minorHAnsi"/>
              </w:rPr>
            </w:pPr>
            <w:r w:rsidRPr="00A66C15">
              <w:rPr>
                <w:rFonts w:asciiTheme="minorHAnsi" w:hAnsiTheme="minorHAnsi" w:cstheme="minorHAnsi"/>
              </w:rPr>
              <w:t>Signal Station Traffic</w:t>
            </w:r>
          </w:p>
        </w:tc>
        <w:tc>
          <w:tcPr>
            <w:tcW w:w="709" w:type="dxa"/>
          </w:tcPr>
          <w:p w14:paraId="36986CDE" w14:textId="18F1597C" w:rsidR="00D64344" w:rsidRPr="00A66C15" w:rsidRDefault="009D094D">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1095509A" w14:textId="77777777" w:rsidR="00D64344" w:rsidRPr="00A66C15" w:rsidRDefault="00D64344">
            <w:pPr>
              <w:pStyle w:val="BodyText"/>
              <w:jc w:val="center"/>
              <w:rPr>
                <w:rFonts w:asciiTheme="minorHAnsi" w:hAnsiTheme="minorHAnsi" w:cstheme="minorHAnsi"/>
              </w:rPr>
            </w:pPr>
          </w:p>
        </w:tc>
        <w:tc>
          <w:tcPr>
            <w:tcW w:w="708" w:type="dxa"/>
            <w:hideMark/>
          </w:tcPr>
          <w:p w14:paraId="4B41D027" w14:textId="7E02B87E" w:rsidR="00D64344" w:rsidRPr="00A66C15" w:rsidRDefault="00D64344">
            <w:pPr>
              <w:pStyle w:val="BodyText"/>
              <w:jc w:val="center"/>
              <w:rPr>
                <w:rFonts w:asciiTheme="minorHAnsi" w:hAnsiTheme="minorHAnsi" w:cstheme="minorHAnsi"/>
              </w:rPr>
            </w:pPr>
          </w:p>
        </w:tc>
        <w:tc>
          <w:tcPr>
            <w:tcW w:w="709" w:type="dxa"/>
          </w:tcPr>
          <w:p w14:paraId="36DB4874" w14:textId="77777777" w:rsidR="00D64344" w:rsidRPr="00A66C15" w:rsidRDefault="00D64344">
            <w:pPr>
              <w:pStyle w:val="BodyText"/>
              <w:jc w:val="center"/>
              <w:rPr>
                <w:rFonts w:asciiTheme="minorHAnsi" w:hAnsiTheme="minorHAnsi" w:cstheme="minorHAnsi"/>
              </w:rPr>
            </w:pPr>
          </w:p>
        </w:tc>
      </w:tr>
      <w:tr w:rsidR="00D64344" w:rsidRPr="00D90A3A" w14:paraId="0D8F4CF6" w14:textId="77777777" w:rsidTr="001706F8">
        <w:tc>
          <w:tcPr>
            <w:tcW w:w="5100" w:type="dxa"/>
            <w:hideMark/>
          </w:tcPr>
          <w:p w14:paraId="1CDC6D0B" w14:textId="5016C7F6" w:rsidR="00D64344" w:rsidRPr="00A66C15" w:rsidRDefault="009D094D">
            <w:pPr>
              <w:pStyle w:val="BodyText"/>
              <w:rPr>
                <w:rFonts w:asciiTheme="minorHAnsi" w:hAnsiTheme="minorHAnsi" w:cstheme="minorHAnsi"/>
              </w:rPr>
            </w:pPr>
            <w:r w:rsidRPr="00A66C15">
              <w:rPr>
                <w:rFonts w:asciiTheme="minorHAnsi" w:hAnsiTheme="minorHAnsi" w:cstheme="minorHAnsi"/>
              </w:rPr>
              <w:t>Radar Range</w:t>
            </w:r>
          </w:p>
        </w:tc>
        <w:tc>
          <w:tcPr>
            <w:tcW w:w="709" w:type="dxa"/>
          </w:tcPr>
          <w:p w14:paraId="4F500714" w14:textId="77777777" w:rsidR="00D64344" w:rsidRPr="00A66C15" w:rsidRDefault="00D64344">
            <w:pPr>
              <w:pStyle w:val="BodyText"/>
              <w:jc w:val="center"/>
              <w:rPr>
                <w:rFonts w:asciiTheme="minorHAnsi" w:hAnsiTheme="minorHAnsi" w:cstheme="minorHAnsi"/>
              </w:rPr>
            </w:pPr>
          </w:p>
        </w:tc>
        <w:tc>
          <w:tcPr>
            <w:tcW w:w="709" w:type="dxa"/>
          </w:tcPr>
          <w:p w14:paraId="4C2C5A10" w14:textId="77777777" w:rsidR="00D64344" w:rsidRPr="00A66C15" w:rsidRDefault="00D64344">
            <w:pPr>
              <w:pStyle w:val="BodyText"/>
              <w:jc w:val="center"/>
              <w:rPr>
                <w:rFonts w:asciiTheme="minorHAnsi" w:hAnsiTheme="minorHAnsi" w:cstheme="minorHAnsi"/>
              </w:rPr>
            </w:pPr>
          </w:p>
        </w:tc>
        <w:tc>
          <w:tcPr>
            <w:tcW w:w="708" w:type="dxa"/>
            <w:hideMark/>
          </w:tcPr>
          <w:p w14:paraId="5C8802CF"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68E0A7B9" w14:textId="77777777" w:rsidR="00D64344" w:rsidRPr="00A66C15" w:rsidRDefault="00D64344">
            <w:pPr>
              <w:pStyle w:val="BodyText"/>
              <w:jc w:val="center"/>
              <w:rPr>
                <w:rFonts w:asciiTheme="minorHAnsi" w:hAnsiTheme="minorHAnsi" w:cstheme="minorHAnsi"/>
              </w:rPr>
            </w:pPr>
          </w:p>
        </w:tc>
      </w:tr>
      <w:tr w:rsidR="00D64344" w:rsidRPr="00D90A3A" w14:paraId="48DDA00B" w14:textId="77777777" w:rsidTr="001706F8">
        <w:tc>
          <w:tcPr>
            <w:tcW w:w="5100" w:type="dxa"/>
            <w:hideMark/>
          </w:tcPr>
          <w:p w14:paraId="4D882A4B" w14:textId="66779D22" w:rsidR="00D64344" w:rsidRPr="00A66C15" w:rsidRDefault="009D094D">
            <w:pPr>
              <w:pStyle w:val="BodyText"/>
              <w:rPr>
                <w:rFonts w:asciiTheme="minorHAnsi" w:hAnsiTheme="minorHAnsi" w:cstheme="minorHAnsi"/>
              </w:rPr>
            </w:pPr>
            <w:r w:rsidRPr="00A66C15">
              <w:rPr>
                <w:rFonts w:asciiTheme="minorHAnsi" w:hAnsiTheme="minorHAnsi" w:cstheme="minorHAnsi"/>
              </w:rPr>
              <w:t>Concentration of Shipping Hazard Area</w:t>
            </w:r>
          </w:p>
        </w:tc>
        <w:tc>
          <w:tcPr>
            <w:tcW w:w="709" w:type="dxa"/>
          </w:tcPr>
          <w:p w14:paraId="7BCB7089" w14:textId="77777777" w:rsidR="00D64344" w:rsidRPr="00A66C15" w:rsidRDefault="00D64344">
            <w:pPr>
              <w:pStyle w:val="BodyText"/>
              <w:jc w:val="center"/>
              <w:rPr>
                <w:rFonts w:asciiTheme="minorHAnsi" w:hAnsiTheme="minorHAnsi" w:cstheme="minorHAnsi"/>
              </w:rPr>
            </w:pPr>
          </w:p>
        </w:tc>
        <w:tc>
          <w:tcPr>
            <w:tcW w:w="709" w:type="dxa"/>
          </w:tcPr>
          <w:p w14:paraId="46A92A2F" w14:textId="77777777" w:rsidR="00D64344" w:rsidRPr="00A66C15" w:rsidRDefault="00D64344">
            <w:pPr>
              <w:pStyle w:val="BodyText"/>
              <w:jc w:val="center"/>
              <w:rPr>
                <w:rFonts w:asciiTheme="minorHAnsi" w:hAnsiTheme="minorHAnsi" w:cstheme="minorHAnsi"/>
              </w:rPr>
            </w:pPr>
          </w:p>
        </w:tc>
        <w:tc>
          <w:tcPr>
            <w:tcW w:w="708" w:type="dxa"/>
            <w:hideMark/>
          </w:tcPr>
          <w:p w14:paraId="62C434FF"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1C32185E" w14:textId="77777777" w:rsidR="00D64344" w:rsidRPr="00A66C15" w:rsidRDefault="00D64344">
            <w:pPr>
              <w:pStyle w:val="BodyText"/>
              <w:jc w:val="center"/>
              <w:rPr>
                <w:rFonts w:asciiTheme="minorHAnsi" w:hAnsiTheme="minorHAnsi" w:cstheme="minorHAnsi"/>
              </w:rPr>
            </w:pPr>
          </w:p>
        </w:tc>
      </w:tr>
      <w:tr w:rsidR="009D094D" w:rsidRPr="00D90A3A" w14:paraId="3D29E739" w14:textId="77777777" w:rsidTr="001706F8">
        <w:tc>
          <w:tcPr>
            <w:tcW w:w="5100" w:type="dxa"/>
            <w:hideMark/>
          </w:tcPr>
          <w:p w14:paraId="198F9958" w14:textId="77777777"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Pilot District</w:t>
            </w:r>
          </w:p>
        </w:tc>
        <w:tc>
          <w:tcPr>
            <w:tcW w:w="709" w:type="dxa"/>
          </w:tcPr>
          <w:p w14:paraId="34FA75E6" w14:textId="77777777" w:rsidR="009D094D" w:rsidRPr="00A66C15" w:rsidRDefault="009D094D" w:rsidP="00985DFC">
            <w:pPr>
              <w:pStyle w:val="BodyText"/>
              <w:jc w:val="center"/>
              <w:rPr>
                <w:rFonts w:asciiTheme="minorHAnsi" w:hAnsiTheme="minorHAnsi" w:cstheme="minorHAnsi"/>
              </w:rPr>
            </w:pPr>
          </w:p>
        </w:tc>
        <w:tc>
          <w:tcPr>
            <w:tcW w:w="709" w:type="dxa"/>
          </w:tcPr>
          <w:p w14:paraId="0789C37D" w14:textId="77777777" w:rsidR="009D094D" w:rsidRPr="00A66C15" w:rsidRDefault="009D094D" w:rsidP="00985DFC">
            <w:pPr>
              <w:pStyle w:val="BodyText"/>
              <w:jc w:val="center"/>
              <w:rPr>
                <w:rFonts w:asciiTheme="minorHAnsi" w:hAnsiTheme="minorHAnsi" w:cstheme="minorHAnsi"/>
              </w:rPr>
            </w:pPr>
          </w:p>
        </w:tc>
        <w:tc>
          <w:tcPr>
            <w:tcW w:w="708" w:type="dxa"/>
          </w:tcPr>
          <w:p w14:paraId="4B1D3819"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hideMark/>
          </w:tcPr>
          <w:p w14:paraId="3AFDFEEF" w14:textId="77777777" w:rsidR="009D094D" w:rsidRPr="00A66C15" w:rsidRDefault="009D094D" w:rsidP="00985DFC">
            <w:pPr>
              <w:pStyle w:val="BodyText"/>
              <w:jc w:val="center"/>
              <w:rPr>
                <w:rFonts w:asciiTheme="minorHAnsi" w:hAnsiTheme="minorHAnsi" w:cstheme="minorHAnsi"/>
              </w:rPr>
            </w:pPr>
          </w:p>
        </w:tc>
      </w:tr>
      <w:tr w:rsidR="00D64344" w:rsidRPr="00D90A3A" w14:paraId="511BBFC8" w14:textId="77777777" w:rsidTr="001706F8">
        <w:tc>
          <w:tcPr>
            <w:tcW w:w="5100" w:type="dxa"/>
            <w:hideMark/>
          </w:tcPr>
          <w:p w14:paraId="7951B44A" w14:textId="3172211C" w:rsidR="00D64344" w:rsidRPr="00A66C15" w:rsidRDefault="009D094D">
            <w:pPr>
              <w:pStyle w:val="BodyText"/>
              <w:rPr>
                <w:rFonts w:asciiTheme="minorHAnsi" w:hAnsiTheme="minorHAnsi" w:cstheme="minorHAnsi"/>
              </w:rPr>
            </w:pPr>
            <w:r w:rsidRPr="00A66C15">
              <w:rPr>
                <w:rFonts w:asciiTheme="minorHAnsi" w:hAnsiTheme="minorHAnsi" w:cstheme="minorHAnsi"/>
              </w:rPr>
              <w:t>Pilot Service</w:t>
            </w:r>
          </w:p>
        </w:tc>
        <w:tc>
          <w:tcPr>
            <w:tcW w:w="709" w:type="dxa"/>
          </w:tcPr>
          <w:p w14:paraId="4E7E631C" w14:textId="77777777" w:rsidR="00D64344" w:rsidRPr="00A66C15" w:rsidRDefault="00D64344">
            <w:pPr>
              <w:pStyle w:val="BodyText"/>
              <w:jc w:val="center"/>
              <w:rPr>
                <w:rFonts w:asciiTheme="minorHAnsi" w:hAnsiTheme="minorHAnsi" w:cstheme="minorHAnsi"/>
              </w:rPr>
            </w:pPr>
          </w:p>
        </w:tc>
        <w:tc>
          <w:tcPr>
            <w:tcW w:w="709" w:type="dxa"/>
          </w:tcPr>
          <w:p w14:paraId="61ACF61F" w14:textId="77777777" w:rsidR="00D64344" w:rsidRPr="00A66C15" w:rsidRDefault="00D64344">
            <w:pPr>
              <w:pStyle w:val="BodyText"/>
              <w:jc w:val="center"/>
              <w:rPr>
                <w:rFonts w:asciiTheme="minorHAnsi" w:hAnsiTheme="minorHAnsi" w:cstheme="minorHAnsi"/>
              </w:rPr>
            </w:pPr>
          </w:p>
        </w:tc>
        <w:tc>
          <w:tcPr>
            <w:tcW w:w="708" w:type="dxa"/>
          </w:tcPr>
          <w:p w14:paraId="436AF201" w14:textId="2CB72724" w:rsidR="00D64344" w:rsidRPr="00A66C15" w:rsidRDefault="009D094D">
            <w:pPr>
              <w:pStyle w:val="BodyText"/>
              <w:jc w:val="center"/>
              <w:rPr>
                <w:rFonts w:asciiTheme="minorHAnsi" w:hAnsiTheme="minorHAnsi" w:cstheme="minorHAnsi"/>
              </w:rPr>
            </w:pPr>
            <w:r w:rsidRPr="00A66C15">
              <w:rPr>
                <w:rFonts w:asciiTheme="minorHAnsi" w:hAnsiTheme="minorHAnsi" w:cstheme="minorHAnsi"/>
              </w:rPr>
              <w:t>X</w:t>
            </w:r>
          </w:p>
        </w:tc>
        <w:tc>
          <w:tcPr>
            <w:tcW w:w="709" w:type="dxa"/>
            <w:hideMark/>
          </w:tcPr>
          <w:p w14:paraId="78D2FC08" w14:textId="09655684" w:rsidR="00D64344" w:rsidRPr="00A66C15" w:rsidRDefault="00D64344">
            <w:pPr>
              <w:pStyle w:val="BodyText"/>
              <w:jc w:val="center"/>
              <w:rPr>
                <w:rFonts w:asciiTheme="minorHAnsi" w:hAnsiTheme="minorHAnsi" w:cstheme="minorHAnsi"/>
              </w:rPr>
            </w:pPr>
          </w:p>
        </w:tc>
      </w:tr>
      <w:tr w:rsidR="009D094D" w:rsidRPr="00D90A3A" w14:paraId="2C68D984" w14:textId="77777777" w:rsidTr="001706F8">
        <w:tc>
          <w:tcPr>
            <w:tcW w:w="5100" w:type="dxa"/>
            <w:hideMark/>
          </w:tcPr>
          <w:p w14:paraId="56669DA0" w14:textId="77777777" w:rsidR="009D094D" w:rsidRPr="00A66C15" w:rsidRDefault="009D094D" w:rsidP="00985DFC">
            <w:pPr>
              <w:pStyle w:val="BodyText"/>
              <w:rPr>
                <w:rFonts w:asciiTheme="minorHAnsi" w:hAnsiTheme="minorHAnsi" w:cstheme="minorHAnsi"/>
              </w:rPr>
            </w:pPr>
            <w:proofErr w:type="spellStart"/>
            <w:r w:rsidRPr="00A66C15">
              <w:rPr>
                <w:rFonts w:asciiTheme="minorHAnsi" w:hAnsiTheme="minorHAnsi" w:cstheme="minorHAnsi"/>
              </w:rPr>
              <w:t>Underkeel</w:t>
            </w:r>
            <w:proofErr w:type="spellEnd"/>
            <w:r w:rsidRPr="00A66C15">
              <w:rPr>
                <w:rFonts w:asciiTheme="minorHAnsi" w:hAnsiTheme="minorHAnsi" w:cstheme="minorHAnsi"/>
              </w:rPr>
              <w:t xml:space="preserve"> Clearance Allowance Area</w:t>
            </w:r>
          </w:p>
        </w:tc>
        <w:tc>
          <w:tcPr>
            <w:tcW w:w="709" w:type="dxa"/>
          </w:tcPr>
          <w:p w14:paraId="39B9F252" w14:textId="77777777" w:rsidR="009D094D" w:rsidRPr="00A66C15" w:rsidRDefault="009D094D" w:rsidP="00985DFC">
            <w:pPr>
              <w:pStyle w:val="BodyText"/>
              <w:jc w:val="center"/>
              <w:rPr>
                <w:rFonts w:asciiTheme="minorHAnsi" w:hAnsiTheme="minorHAnsi" w:cstheme="minorHAnsi"/>
              </w:rPr>
            </w:pPr>
          </w:p>
        </w:tc>
        <w:tc>
          <w:tcPr>
            <w:tcW w:w="709" w:type="dxa"/>
          </w:tcPr>
          <w:p w14:paraId="2D91FC8C" w14:textId="77777777" w:rsidR="009D094D" w:rsidRPr="00A66C15" w:rsidRDefault="009D094D" w:rsidP="00985DFC">
            <w:pPr>
              <w:pStyle w:val="BodyText"/>
              <w:jc w:val="center"/>
              <w:rPr>
                <w:rFonts w:asciiTheme="minorHAnsi" w:hAnsiTheme="minorHAnsi" w:cstheme="minorHAnsi"/>
              </w:rPr>
            </w:pPr>
          </w:p>
        </w:tc>
        <w:tc>
          <w:tcPr>
            <w:tcW w:w="708" w:type="dxa"/>
          </w:tcPr>
          <w:p w14:paraId="549248A5"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hideMark/>
          </w:tcPr>
          <w:p w14:paraId="0AF9CE37" w14:textId="77777777" w:rsidR="009D094D" w:rsidRPr="00A66C15" w:rsidRDefault="009D094D" w:rsidP="00985DFC">
            <w:pPr>
              <w:pStyle w:val="BodyText"/>
              <w:jc w:val="center"/>
              <w:rPr>
                <w:rFonts w:asciiTheme="minorHAnsi" w:hAnsiTheme="minorHAnsi" w:cstheme="minorHAnsi"/>
              </w:rPr>
            </w:pPr>
          </w:p>
        </w:tc>
      </w:tr>
      <w:tr w:rsidR="00D64344" w:rsidRPr="00D90A3A" w14:paraId="13884FA8" w14:textId="77777777" w:rsidTr="001706F8">
        <w:tc>
          <w:tcPr>
            <w:tcW w:w="5100" w:type="dxa"/>
            <w:hideMark/>
          </w:tcPr>
          <w:p w14:paraId="309945AE" w14:textId="183BEA8A" w:rsidR="00D64344" w:rsidRPr="00A66C15" w:rsidRDefault="009D094D">
            <w:pPr>
              <w:pStyle w:val="BodyText"/>
              <w:rPr>
                <w:rFonts w:asciiTheme="minorHAnsi" w:hAnsiTheme="minorHAnsi" w:cstheme="minorHAnsi"/>
              </w:rPr>
            </w:pPr>
            <w:proofErr w:type="spellStart"/>
            <w:r w:rsidRPr="00A66C15">
              <w:rPr>
                <w:rFonts w:asciiTheme="minorHAnsi" w:hAnsiTheme="minorHAnsi" w:cstheme="minorHAnsi"/>
              </w:rPr>
              <w:t>Underkeel</w:t>
            </w:r>
            <w:proofErr w:type="spellEnd"/>
            <w:r w:rsidRPr="00A66C15">
              <w:rPr>
                <w:rFonts w:asciiTheme="minorHAnsi" w:hAnsiTheme="minorHAnsi" w:cstheme="minorHAnsi"/>
              </w:rPr>
              <w:t xml:space="preserve"> Clearance Management Area</w:t>
            </w:r>
          </w:p>
        </w:tc>
        <w:tc>
          <w:tcPr>
            <w:tcW w:w="709" w:type="dxa"/>
          </w:tcPr>
          <w:p w14:paraId="0312FEE1" w14:textId="77777777" w:rsidR="00D64344" w:rsidRPr="00A66C15" w:rsidRDefault="00D64344">
            <w:pPr>
              <w:pStyle w:val="BodyText"/>
              <w:jc w:val="center"/>
              <w:rPr>
                <w:rFonts w:asciiTheme="minorHAnsi" w:hAnsiTheme="minorHAnsi" w:cstheme="minorHAnsi"/>
              </w:rPr>
            </w:pPr>
          </w:p>
        </w:tc>
        <w:tc>
          <w:tcPr>
            <w:tcW w:w="709" w:type="dxa"/>
          </w:tcPr>
          <w:p w14:paraId="0AC8A8FA" w14:textId="77777777" w:rsidR="00D64344" w:rsidRPr="00A66C15" w:rsidRDefault="00D64344">
            <w:pPr>
              <w:pStyle w:val="BodyText"/>
              <w:jc w:val="center"/>
              <w:rPr>
                <w:rFonts w:asciiTheme="minorHAnsi" w:hAnsiTheme="minorHAnsi" w:cstheme="minorHAnsi"/>
              </w:rPr>
            </w:pPr>
          </w:p>
        </w:tc>
        <w:tc>
          <w:tcPr>
            <w:tcW w:w="708" w:type="dxa"/>
          </w:tcPr>
          <w:p w14:paraId="4F072AE1" w14:textId="019D0DE5" w:rsidR="00D64344" w:rsidRPr="00A66C15" w:rsidRDefault="009D094D">
            <w:pPr>
              <w:pStyle w:val="BodyText"/>
              <w:jc w:val="center"/>
              <w:rPr>
                <w:rFonts w:asciiTheme="minorHAnsi" w:hAnsiTheme="minorHAnsi" w:cstheme="minorHAnsi"/>
              </w:rPr>
            </w:pPr>
            <w:r w:rsidRPr="00A66C15">
              <w:rPr>
                <w:rFonts w:asciiTheme="minorHAnsi" w:hAnsiTheme="minorHAnsi" w:cstheme="minorHAnsi"/>
              </w:rPr>
              <w:t>X</w:t>
            </w:r>
          </w:p>
        </w:tc>
        <w:tc>
          <w:tcPr>
            <w:tcW w:w="709" w:type="dxa"/>
            <w:hideMark/>
          </w:tcPr>
          <w:p w14:paraId="6104E314" w14:textId="012AB129" w:rsidR="00D64344" w:rsidRPr="00A66C15" w:rsidRDefault="00D64344">
            <w:pPr>
              <w:pStyle w:val="BodyText"/>
              <w:jc w:val="center"/>
              <w:rPr>
                <w:rFonts w:asciiTheme="minorHAnsi" w:hAnsiTheme="minorHAnsi" w:cstheme="minorHAnsi"/>
              </w:rPr>
            </w:pPr>
          </w:p>
        </w:tc>
      </w:tr>
      <w:tr w:rsidR="00D64344" w:rsidRPr="00D90A3A" w14:paraId="181559E7" w14:textId="77777777" w:rsidTr="001706F8">
        <w:tc>
          <w:tcPr>
            <w:tcW w:w="5100" w:type="dxa"/>
            <w:hideMark/>
          </w:tcPr>
          <w:p w14:paraId="6F64AE41" w14:textId="19E20C37" w:rsidR="00D64344" w:rsidRPr="00A66C15" w:rsidRDefault="009D094D">
            <w:pPr>
              <w:pStyle w:val="BodyText"/>
              <w:rPr>
                <w:rFonts w:asciiTheme="minorHAnsi" w:hAnsiTheme="minorHAnsi" w:cstheme="minorHAnsi"/>
              </w:rPr>
            </w:pPr>
            <w:proofErr w:type="spellStart"/>
            <w:r w:rsidRPr="00A66C15">
              <w:rPr>
                <w:rFonts w:asciiTheme="minorHAnsi" w:hAnsiTheme="minorHAnsi" w:cstheme="minorHAnsi"/>
              </w:rPr>
              <w:t>Rout</w:t>
            </w:r>
            <w:r w:rsidR="008D2D36">
              <w:rPr>
                <w:rFonts w:asciiTheme="minorHAnsi" w:hAnsiTheme="minorHAnsi" w:cstheme="minorHAnsi"/>
              </w:rPr>
              <w:t>e</w:t>
            </w:r>
            <w:r w:rsidRPr="00A66C15">
              <w:rPr>
                <w:rFonts w:asciiTheme="minorHAnsi" w:hAnsiTheme="minorHAnsi" w:cstheme="minorHAnsi"/>
              </w:rPr>
              <w:t>ing</w:t>
            </w:r>
            <w:proofErr w:type="spellEnd"/>
            <w:r w:rsidRPr="00A66C15">
              <w:rPr>
                <w:rFonts w:asciiTheme="minorHAnsi" w:hAnsiTheme="minorHAnsi" w:cstheme="minorHAnsi"/>
              </w:rPr>
              <w:t xml:space="preserve"> Measure</w:t>
            </w:r>
          </w:p>
        </w:tc>
        <w:tc>
          <w:tcPr>
            <w:tcW w:w="709" w:type="dxa"/>
            <w:hideMark/>
          </w:tcPr>
          <w:p w14:paraId="047DE5BC" w14:textId="6712CA2B" w:rsidR="00D64344" w:rsidRPr="00A66C15" w:rsidRDefault="00D64344">
            <w:pPr>
              <w:pStyle w:val="BodyText"/>
              <w:jc w:val="center"/>
              <w:rPr>
                <w:rFonts w:asciiTheme="minorHAnsi" w:hAnsiTheme="minorHAnsi" w:cstheme="minorHAnsi"/>
              </w:rPr>
            </w:pPr>
          </w:p>
        </w:tc>
        <w:tc>
          <w:tcPr>
            <w:tcW w:w="709" w:type="dxa"/>
          </w:tcPr>
          <w:p w14:paraId="6CE302FC" w14:textId="56E2B15B" w:rsidR="00D64344" w:rsidRPr="00A66C15" w:rsidRDefault="00F736BF">
            <w:pPr>
              <w:pStyle w:val="BodyText"/>
              <w:jc w:val="center"/>
              <w:rPr>
                <w:rFonts w:asciiTheme="minorHAnsi" w:hAnsiTheme="minorHAnsi" w:cstheme="minorHAnsi"/>
              </w:rPr>
            </w:pPr>
            <w:r w:rsidRPr="00A66C15">
              <w:rPr>
                <w:rFonts w:asciiTheme="minorHAnsi" w:hAnsiTheme="minorHAnsi" w:cstheme="minorHAnsi"/>
              </w:rPr>
              <w:t>X</w:t>
            </w:r>
          </w:p>
        </w:tc>
        <w:tc>
          <w:tcPr>
            <w:tcW w:w="708" w:type="dxa"/>
            <w:hideMark/>
          </w:tcPr>
          <w:p w14:paraId="5BF66565"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169CCA9B" w14:textId="77777777" w:rsidR="00D64344" w:rsidRPr="00A66C15" w:rsidRDefault="00D64344">
            <w:pPr>
              <w:pStyle w:val="BodyText"/>
              <w:jc w:val="center"/>
              <w:rPr>
                <w:rFonts w:asciiTheme="minorHAnsi" w:hAnsiTheme="minorHAnsi" w:cstheme="minorHAnsi"/>
              </w:rPr>
            </w:pPr>
          </w:p>
        </w:tc>
      </w:tr>
      <w:tr w:rsidR="00D64344" w:rsidRPr="00D90A3A" w14:paraId="064428F9" w14:textId="77777777" w:rsidTr="001706F8">
        <w:tc>
          <w:tcPr>
            <w:tcW w:w="5100" w:type="dxa"/>
            <w:hideMark/>
          </w:tcPr>
          <w:p w14:paraId="1212F084" w14:textId="3C913508" w:rsidR="00D64344" w:rsidRPr="00A66C15" w:rsidRDefault="009D094D">
            <w:pPr>
              <w:pStyle w:val="BodyText"/>
              <w:rPr>
                <w:rFonts w:asciiTheme="minorHAnsi" w:hAnsiTheme="minorHAnsi" w:cstheme="minorHAnsi"/>
              </w:rPr>
            </w:pPr>
            <w:r w:rsidRPr="00A66C15">
              <w:rPr>
                <w:rFonts w:asciiTheme="minorHAnsi" w:hAnsiTheme="minorHAnsi" w:cstheme="minorHAnsi"/>
              </w:rPr>
              <w:t>ISPS Code Security Level</w:t>
            </w:r>
          </w:p>
        </w:tc>
        <w:tc>
          <w:tcPr>
            <w:tcW w:w="709" w:type="dxa"/>
            <w:hideMark/>
          </w:tcPr>
          <w:p w14:paraId="7BA1B88A" w14:textId="29AC5504" w:rsidR="00D64344" w:rsidRPr="00A66C15" w:rsidRDefault="00D64344">
            <w:pPr>
              <w:pStyle w:val="BodyText"/>
              <w:jc w:val="center"/>
              <w:rPr>
                <w:rFonts w:asciiTheme="minorHAnsi" w:hAnsiTheme="minorHAnsi" w:cstheme="minorHAnsi"/>
              </w:rPr>
            </w:pPr>
          </w:p>
        </w:tc>
        <w:tc>
          <w:tcPr>
            <w:tcW w:w="709" w:type="dxa"/>
          </w:tcPr>
          <w:p w14:paraId="06317601" w14:textId="242C83D4" w:rsidR="00D64344" w:rsidRPr="00A66C15" w:rsidRDefault="0016241E">
            <w:pPr>
              <w:pStyle w:val="BodyText"/>
              <w:jc w:val="center"/>
              <w:rPr>
                <w:rFonts w:asciiTheme="minorHAnsi" w:hAnsiTheme="minorHAnsi" w:cstheme="minorHAnsi"/>
              </w:rPr>
            </w:pPr>
            <w:r>
              <w:rPr>
                <w:rFonts w:asciiTheme="minorHAnsi" w:hAnsiTheme="minorHAnsi" w:cstheme="minorHAnsi"/>
              </w:rPr>
              <w:t>X</w:t>
            </w:r>
          </w:p>
        </w:tc>
        <w:tc>
          <w:tcPr>
            <w:tcW w:w="708" w:type="dxa"/>
            <w:hideMark/>
          </w:tcPr>
          <w:p w14:paraId="3288BF2F"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431B381A" w14:textId="77777777" w:rsidR="00D64344" w:rsidRPr="00A66C15" w:rsidRDefault="00D64344">
            <w:pPr>
              <w:pStyle w:val="BodyText"/>
              <w:jc w:val="center"/>
              <w:rPr>
                <w:rFonts w:asciiTheme="minorHAnsi" w:hAnsiTheme="minorHAnsi" w:cstheme="minorHAnsi"/>
              </w:rPr>
            </w:pPr>
          </w:p>
        </w:tc>
      </w:tr>
      <w:tr w:rsidR="00D64344" w:rsidRPr="00D90A3A" w14:paraId="49057CEB" w14:textId="77777777" w:rsidTr="001706F8">
        <w:tc>
          <w:tcPr>
            <w:tcW w:w="5100" w:type="dxa"/>
            <w:hideMark/>
          </w:tcPr>
          <w:p w14:paraId="7FE47EAB" w14:textId="7A191745" w:rsidR="00D64344" w:rsidRPr="00A66C15" w:rsidRDefault="009D094D">
            <w:pPr>
              <w:pStyle w:val="BodyText"/>
              <w:rPr>
                <w:rFonts w:asciiTheme="minorHAnsi" w:hAnsiTheme="minorHAnsi" w:cstheme="minorHAnsi"/>
              </w:rPr>
            </w:pPr>
            <w:r w:rsidRPr="00A66C15">
              <w:rPr>
                <w:rFonts w:asciiTheme="minorHAnsi" w:hAnsiTheme="minorHAnsi" w:cstheme="minorHAnsi"/>
              </w:rPr>
              <w:t>Waterway Area</w:t>
            </w:r>
          </w:p>
        </w:tc>
        <w:tc>
          <w:tcPr>
            <w:tcW w:w="709" w:type="dxa"/>
          </w:tcPr>
          <w:p w14:paraId="7BDC5862" w14:textId="77777777" w:rsidR="00D64344" w:rsidRPr="00A66C15" w:rsidRDefault="00D64344">
            <w:pPr>
              <w:pStyle w:val="BodyText"/>
              <w:jc w:val="center"/>
              <w:rPr>
                <w:rFonts w:asciiTheme="minorHAnsi" w:hAnsiTheme="minorHAnsi" w:cstheme="minorHAnsi"/>
              </w:rPr>
            </w:pPr>
          </w:p>
        </w:tc>
        <w:tc>
          <w:tcPr>
            <w:tcW w:w="709" w:type="dxa"/>
          </w:tcPr>
          <w:p w14:paraId="4F37A7F4" w14:textId="77777777" w:rsidR="00D64344" w:rsidRPr="00A66C15" w:rsidRDefault="00D64344">
            <w:pPr>
              <w:pStyle w:val="BodyText"/>
              <w:jc w:val="center"/>
              <w:rPr>
                <w:rFonts w:asciiTheme="minorHAnsi" w:hAnsiTheme="minorHAnsi" w:cstheme="minorHAnsi"/>
              </w:rPr>
            </w:pPr>
          </w:p>
        </w:tc>
        <w:tc>
          <w:tcPr>
            <w:tcW w:w="708" w:type="dxa"/>
            <w:hideMark/>
          </w:tcPr>
          <w:p w14:paraId="25331B53"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34AC1745" w14:textId="77777777" w:rsidR="00D64344" w:rsidRPr="00A66C15" w:rsidRDefault="00D64344">
            <w:pPr>
              <w:pStyle w:val="BodyText"/>
              <w:jc w:val="center"/>
              <w:rPr>
                <w:rFonts w:asciiTheme="minorHAnsi" w:hAnsiTheme="minorHAnsi" w:cstheme="minorHAnsi"/>
              </w:rPr>
            </w:pPr>
          </w:p>
        </w:tc>
      </w:tr>
      <w:tr w:rsidR="00D64344" w:rsidRPr="00D90A3A" w14:paraId="39A8634A" w14:textId="77777777" w:rsidTr="001706F8">
        <w:tc>
          <w:tcPr>
            <w:tcW w:w="5100" w:type="dxa"/>
            <w:hideMark/>
          </w:tcPr>
          <w:p w14:paraId="72962ED1" w14:textId="7651701A" w:rsidR="00D64344" w:rsidRPr="00A66C15" w:rsidRDefault="009D094D">
            <w:pPr>
              <w:pStyle w:val="BodyText"/>
              <w:rPr>
                <w:rFonts w:asciiTheme="minorHAnsi" w:hAnsiTheme="minorHAnsi" w:cstheme="minorHAnsi"/>
              </w:rPr>
            </w:pPr>
            <w:r w:rsidRPr="00A66C15">
              <w:rPr>
                <w:rFonts w:asciiTheme="minorHAnsi" w:hAnsiTheme="minorHAnsi" w:cstheme="minorHAnsi"/>
              </w:rPr>
              <w:t>Pilot Boarding Place</w:t>
            </w:r>
          </w:p>
        </w:tc>
        <w:tc>
          <w:tcPr>
            <w:tcW w:w="709" w:type="dxa"/>
          </w:tcPr>
          <w:p w14:paraId="068EF3E7" w14:textId="7F8C5347" w:rsidR="00D64344" w:rsidRPr="00A66C15" w:rsidRDefault="009D094D">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352F8EA7" w14:textId="77777777" w:rsidR="00D64344" w:rsidRPr="00A66C15" w:rsidRDefault="00D64344">
            <w:pPr>
              <w:pStyle w:val="BodyText"/>
              <w:jc w:val="center"/>
              <w:rPr>
                <w:rFonts w:asciiTheme="minorHAnsi" w:hAnsiTheme="minorHAnsi" w:cstheme="minorHAnsi"/>
              </w:rPr>
            </w:pPr>
          </w:p>
        </w:tc>
        <w:tc>
          <w:tcPr>
            <w:tcW w:w="708" w:type="dxa"/>
            <w:hideMark/>
          </w:tcPr>
          <w:p w14:paraId="7C807D2C"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684EFF63" w14:textId="77777777" w:rsidR="00D64344" w:rsidRPr="00A66C15" w:rsidRDefault="00D64344">
            <w:pPr>
              <w:pStyle w:val="BodyText"/>
              <w:jc w:val="center"/>
              <w:rPr>
                <w:rFonts w:asciiTheme="minorHAnsi" w:hAnsiTheme="minorHAnsi" w:cstheme="minorHAnsi"/>
              </w:rPr>
            </w:pPr>
          </w:p>
        </w:tc>
      </w:tr>
      <w:tr w:rsidR="00D64344" w:rsidRPr="00D90A3A" w14:paraId="0365A059" w14:textId="77777777" w:rsidTr="001706F8">
        <w:tc>
          <w:tcPr>
            <w:tcW w:w="5100" w:type="dxa"/>
            <w:hideMark/>
          </w:tcPr>
          <w:p w14:paraId="0BF5DE0F" w14:textId="77595269" w:rsidR="00D64344" w:rsidRPr="00A66C15" w:rsidRDefault="009D094D">
            <w:pPr>
              <w:pStyle w:val="BodyText"/>
              <w:rPr>
                <w:rFonts w:asciiTheme="minorHAnsi" w:hAnsiTheme="minorHAnsi" w:cstheme="minorHAnsi"/>
              </w:rPr>
            </w:pPr>
            <w:r w:rsidRPr="00A66C15">
              <w:rPr>
                <w:rFonts w:asciiTheme="minorHAnsi" w:hAnsiTheme="minorHAnsi" w:cstheme="minorHAnsi"/>
              </w:rPr>
              <w:t>Military Practice Area</w:t>
            </w:r>
          </w:p>
        </w:tc>
        <w:tc>
          <w:tcPr>
            <w:tcW w:w="709" w:type="dxa"/>
          </w:tcPr>
          <w:p w14:paraId="7254A68F" w14:textId="77777777" w:rsidR="00D64344" w:rsidRPr="00A66C15" w:rsidRDefault="00D64344">
            <w:pPr>
              <w:pStyle w:val="BodyText"/>
              <w:jc w:val="center"/>
              <w:rPr>
                <w:rFonts w:asciiTheme="minorHAnsi" w:hAnsiTheme="minorHAnsi" w:cstheme="minorHAnsi"/>
              </w:rPr>
            </w:pPr>
          </w:p>
        </w:tc>
        <w:tc>
          <w:tcPr>
            <w:tcW w:w="709" w:type="dxa"/>
          </w:tcPr>
          <w:p w14:paraId="3486B63C" w14:textId="77777777" w:rsidR="00D64344" w:rsidRPr="00A66C15" w:rsidRDefault="00D64344">
            <w:pPr>
              <w:pStyle w:val="BodyText"/>
              <w:jc w:val="center"/>
              <w:rPr>
                <w:rFonts w:asciiTheme="minorHAnsi" w:hAnsiTheme="minorHAnsi" w:cstheme="minorHAnsi"/>
              </w:rPr>
            </w:pPr>
          </w:p>
        </w:tc>
        <w:tc>
          <w:tcPr>
            <w:tcW w:w="708" w:type="dxa"/>
            <w:hideMark/>
          </w:tcPr>
          <w:p w14:paraId="2F09E00F"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28E56522" w14:textId="77777777" w:rsidR="00D64344" w:rsidRPr="00A66C15" w:rsidRDefault="00D64344">
            <w:pPr>
              <w:pStyle w:val="BodyText"/>
              <w:jc w:val="center"/>
              <w:rPr>
                <w:rFonts w:asciiTheme="minorHAnsi" w:hAnsiTheme="minorHAnsi" w:cstheme="minorHAnsi"/>
              </w:rPr>
            </w:pPr>
          </w:p>
        </w:tc>
      </w:tr>
      <w:tr w:rsidR="009D094D" w:rsidRPr="00D90A3A" w14:paraId="391BE44F" w14:textId="77777777" w:rsidTr="001706F8">
        <w:tc>
          <w:tcPr>
            <w:tcW w:w="5100" w:type="dxa"/>
            <w:hideMark/>
          </w:tcPr>
          <w:p w14:paraId="02950143" w14:textId="77777777"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Restricted Area, Regulatory</w:t>
            </w:r>
          </w:p>
        </w:tc>
        <w:tc>
          <w:tcPr>
            <w:tcW w:w="709" w:type="dxa"/>
          </w:tcPr>
          <w:p w14:paraId="295E090F" w14:textId="77777777" w:rsidR="009D094D" w:rsidRPr="00A66C15" w:rsidRDefault="009D094D" w:rsidP="00985DFC">
            <w:pPr>
              <w:pStyle w:val="BodyText"/>
              <w:jc w:val="center"/>
              <w:rPr>
                <w:rFonts w:asciiTheme="minorHAnsi" w:hAnsiTheme="minorHAnsi" w:cstheme="minorHAnsi"/>
              </w:rPr>
            </w:pPr>
          </w:p>
        </w:tc>
        <w:tc>
          <w:tcPr>
            <w:tcW w:w="709" w:type="dxa"/>
          </w:tcPr>
          <w:p w14:paraId="178E5441" w14:textId="77777777" w:rsidR="009D094D" w:rsidRPr="00A66C15" w:rsidRDefault="009D094D" w:rsidP="00985DFC">
            <w:pPr>
              <w:pStyle w:val="BodyText"/>
              <w:jc w:val="center"/>
              <w:rPr>
                <w:rFonts w:asciiTheme="minorHAnsi" w:hAnsiTheme="minorHAnsi" w:cstheme="minorHAnsi"/>
              </w:rPr>
            </w:pPr>
          </w:p>
        </w:tc>
        <w:tc>
          <w:tcPr>
            <w:tcW w:w="708" w:type="dxa"/>
            <w:hideMark/>
          </w:tcPr>
          <w:p w14:paraId="4A42F6E3"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060641ED" w14:textId="77777777" w:rsidR="009D094D" w:rsidRPr="00A66C15" w:rsidRDefault="009D094D" w:rsidP="00985DFC">
            <w:pPr>
              <w:pStyle w:val="BodyText"/>
              <w:jc w:val="center"/>
              <w:rPr>
                <w:rFonts w:asciiTheme="minorHAnsi" w:hAnsiTheme="minorHAnsi" w:cstheme="minorHAnsi"/>
              </w:rPr>
            </w:pPr>
          </w:p>
        </w:tc>
      </w:tr>
      <w:tr w:rsidR="009D094D" w:rsidRPr="00D90A3A" w14:paraId="66E94A2E" w14:textId="77777777" w:rsidTr="001706F8">
        <w:tc>
          <w:tcPr>
            <w:tcW w:w="5100" w:type="dxa"/>
            <w:hideMark/>
          </w:tcPr>
          <w:p w14:paraId="2E38868E" w14:textId="77777777"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Restricted Area, Navigational</w:t>
            </w:r>
          </w:p>
        </w:tc>
        <w:tc>
          <w:tcPr>
            <w:tcW w:w="709" w:type="dxa"/>
          </w:tcPr>
          <w:p w14:paraId="498EB68C" w14:textId="77777777" w:rsidR="009D094D" w:rsidRPr="00A66C15" w:rsidRDefault="009D094D" w:rsidP="00985DFC">
            <w:pPr>
              <w:pStyle w:val="BodyText"/>
              <w:jc w:val="center"/>
              <w:rPr>
                <w:rFonts w:asciiTheme="minorHAnsi" w:hAnsiTheme="minorHAnsi" w:cstheme="minorHAnsi"/>
              </w:rPr>
            </w:pPr>
          </w:p>
        </w:tc>
        <w:tc>
          <w:tcPr>
            <w:tcW w:w="709" w:type="dxa"/>
          </w:tcPr>
          <w:p w14:paraId="02FE0536" w14:textId="77777777" w:rsidR="009D094D" w:rsidRPr="00A66C15" w:rsidRDefault="009D094D" w:rsidP="00985DFC">
            <w:pPr>
              <w:pStyle w:val="BodyText"/>
              <w:jc w:val="center"/>
              <w:rPr>
                <w:rFonts w:asciiTheme="minorHAnsi" w:hAnsiTheme="minorHAnsi" w:cstheme="minorHAnsi"/>
              </w:rPr>
            </w:pPr>
          </w:p>
        </w:tc>
        <w:tc>
          <w:tcPr>
            <w:tcW w:w="708" w:type="dxa"/>
            <w:hideMark/>
          </w:tcPr>
          <w:p w14:paraId="661A8EC1"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23E36D6A" w14:textId="77777777" w:rsidR="009D094D" w:rsidRPr="00A66C15" w:rsidRDefault="009D094D" w:rsidP="00985DFC">
            <w:pPr>
              <w:pStyle w:val="BodyText"/>
              <w:jc w:val="center"/>
              <w:rPr>
                <w:rFonts w:asciiTheme="minorHAnsi" w:hAnsiTheme="minorHAnsi" w:cstheme="minorHAnsi"/>
              </w:rPr>
            </w:pPr>
          </w:p>
        </w:tc>
      </w:tr>
      <w:tr w:rsidR="009D094D" w:rsidRPr="00D90A3A" w14:paraId="6E1DD6EC" w14:textId="77777777" w:rsidTr="001706F8">
        <w:tc>
          <w:tcPr>
            <w:tcW w:w="5100" w:type="dxa"/>
            <w:hideMark/>
          </w:tcPr>
          <w:p w14:paraId="1ECFBC47" w14:textId="40F97495"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Vessel Traffic Service Area</w:t>
            </w:r>
          </w:p>
        </w:tc>
        <w:tc>
          <w:tcPr>
            <w:tcW w:w="709" w:type="dxa"/>
          </w:tcPr>
          <w:p w14:paraId="2276A30C" w14:textId="77777777" w:rsidR="009D094D" w:rsidRPr="00A66C15" w:rsidRDefault="009D094D" w:rsidP="00985DFC">
            <w:pPr>
              <w:pStyle w:val="BodyText"/>
              <w:jc w:val="center"/>
              <w:rPr>
                <w:rFonts w:asciiTheme="minorHAnsi" w:hAnsiTheme="minorHAnsi" w:cstheme="minorHAnsi"/>
              </w:rPr>
            </w:pPr>
          </w:p>
        </w:tc>
        <w:tc>
          <w:tcPr>
            <w:tcW w:w="709" w:type="dxa"/>
          </w:tcPr>
          <w:p w14:paraId="3C59C020" w14:textId="77777777" w:rsidR="009D094D" w:rsidRPr="00A66C15" w:rsidRDefault="009D094D" w:rsidP="00985DFC">
            <w:pPr>
              <w:pStyle w:val="BodyText"/>
              <w:jc w:val="center"/>
              <w:rPr>
                <w:rFonts w:asciiTheme="minorHAnsi" w:hAnsiTheme="minorHAnsi" w:cstheme="minorHAnsi"/>
              </w:rPr>
            </w:pPr>
          </w:p>
        </w:tc>
        <w:tc>
          <w:tcPr>
            <w:tcW w:w="708" w:type="dxa"/>
            <w:hideMark/>
          </w:tcPr>
          <w:p w14:paraId="5A2C7160"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76066356" w14:textId="77777777" w:rsidR="009D094D" w:rsidRPr="00A66C15" w:rsidRDefault="009D094D" w:rsidP="00985DFC">
            <w:pPr>
              <w:pStyle w:val="BodyText"/>
              <w:jc w:val="center"/>
              <w:rPr>
                <w:rFonts w:asciiTheme="minorHAnsi" w:hAnsiTheme="minorHAnsi" w:cstheme="minorHAnsi"/>
              </w:rPr>
            </w:pPr>
          </w:p>
        </w:tc>
      </w:tr>
      <w:tr w:rsidR="009D094D" w:rsidRPr="00D90A3A" w14:paraId="71458D7C" w14:textId="77777777" w:rsidTr="001706F8">
        <w:tc>
          <w:tcPr>
            <w:tcW w:w="5100" w:type="dxa"/>
            <w:hideMark/>
          </w:tcPr>
          <w:p w14:paraId="09CAFF2B" w14:textId="02CDDC28" w:rsidR="009D094D" w:rsidRPr="00A66C15" w:rsidRDefault="009D094D" w:rsidP="00985DFC">
            <w:pPr>
              <w:pStyle w:val="BodyText"/>
              <w:rPr>
                <w:rFonts w:asciiTheme="minorHAnsi" w:hAnsiTheme="minorHAnsi" w:cstheme="minorHAnsi"/>
              </w:rPr>
            </w:pPr>
            <w:r w:rsidRPr="00A66C15">
              <w:rPr>
                <w:rFonts w:asciiTheme="minorHAnsi" w:hAnsiTheme="minorHAnsi" w:cstheme="minorHAnsi"/>
              </w:rPr>
              <w:t>Place of Refuge</w:t>
            </w:r>
          </w:p>
        </w:tc>
        <w:tc>
          <w:tcPr>
            <w:tcW w:w="709" w:type="dxa"/>
          </w:tcPr>
          <w:p w14:paraId="4BABC998" w14:textId="77777777" w:rsidR="009D094D" w:rsidRPr="00A66C15" w:rsidRDefault="009D094D" w:rsidP="00985DFC">
            <w:pPr>
              <w:pStyle w:val="BodyText"/>
              <w:jc w:val="center"/>
              <w:rPr>
                <w:rFonts w:asciiTheme="minorHAnsi" w:hAnsiTheme="minorHAnsi" w:cstheme="minorHAnsi"/>
              </w:rPr>
            </w:pPr>
          </w:p>
        </w:tc>
        <w:tc>
          <w:tcPr>
            <w:tcW w:w="709" w:type="dxa"/>
          </w:tcPr>
          <w:p w14:paraId="1861B62C" w14:textId="77777777" w:rsidR="009D094D" w:rsidRPr="00A66C15" w:rsidRDefault="009D094D" w:rsidP="00985DFC">
            <w:pPr>
              <w:pStyle w:val="BodyText"/>
              <w:jc w:val="center"/>
              <w:rPr>
                <w:rFonts w:asciiTheme="minorHAnsi" w:hAnsiTheme="minorHAnsi" w:cstheme="minorHAnsi"/>
              </w:rPr>
            </w:pPr>
          </w:p>
        </w:tc>
        <w:tc>
          <w:tcPr>
            <w:tcW w:w="708" w:type="dxa"/>
            <w:hideMark/>
          </w:tcPr>
          <w:p w14:paraId="77966350" w14:textId="77777777" w:rsidR="009D094D" w:rsidRPr="00A66C15" w:rsidRDefault="009D094D" w:rsidP="00985DFC">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5F6CF024" w14:textId="77777777" w:rsidR="009D094D" w:rsidRPr="00A66C15" w:rsidRDefault="009D094D" w:rsidP="00985DFC">
            <w:pPr>
              <w:pStyle w:val="BodyText"/>
              <w:jc w:val="center"/>
              <w:rPr>
                <w:rFonts w:asciiTheme="minorHAnsi" w:hAnsiTheme="minorHAnsi" w:cstheme="minorHAnsi"/>
              </w:rPr>
            </w:pPr>
          </w:p>
        </w:tc>
      </w:tr>
      <w:tr w:rsidR="00D64344" w:rsidRPr="00D90A3A" w14:paraId="2804925E" w14:textId="77777777" w:rsidTr="001706F8">
        <w:tc>
          <w:tcPr>
            <w:tcW w:w="5100" w:type="dxa"/>
            <w:hideMark/>
          </w:tcPr>
          <w:p w14:paraId="6CC52562" w14:textId="463431EE" w:rsidR="00D64344" w:rsidRPr="00A66C15" w:rsidRDefault="009D094D">
            <w:pPr>
              <w:pStyle w:val="BodyText"/>
              <w:rPr>
                <w:rFonts w:asciiTheme="minorHAnsi" w:hAnsiTheme="minorHAnsi" w:cstheme="minorHAnsi"/>
              </w:rPr>
            </w:pPr>
            <w:r w:rsidRPr="00A66C15">
              <w:rPr>
                <w:rFonts w:asciiTheme="minorHAnsi" w:hAnsiTheme="minorHAnsi" w:cstheme="minorHAnsi"/>
              </w:rPr>
              <w:t>Piracy Risk Area</w:t>
            </w:r>
          </w:p>
        </w:tc>
        <w:tc>
          <w:tcPr>
            <w:tcW w:w="709" w:type="dxa"/>
          </w:tcPr>
          <w:p w14:paraId="62382380" w14:textId="77777777" w:rsidR="00D64344" w:rsidRPr="00A66C15" w:rsidRDefault="00D64344">
            <w:pPr>
              <w:pStyle w:val="BodyText"/>
              <w:jc w:val="center"/>
              <w:rPr>
                <w:rFonts w:asciiTheme="minorHAnsi" w:hAnsiTheme="minorHAnsi" w:cstheme="minorHAnsi"/>
              </w:rPr>
            </w:pPr>
          </w:p>
        </w:tc>
        <w:tc>
          <w:tcPr>
            <w:tcW w:w="709" w:type="dxa"/>
          </w:tcPr>
          <w:p w14:paraId="1EB6CBEE" w14:textId="77777777" w:rsidR="00D64344" w:rsidRPr="00A66C15" w:rsidRDefault="00D64344">
            <w:pPr>
              <w:pStyle w:val="BodyText"/>
              <w:jc w:val="center"/>
              <w:rPr>
                <w:rFonts w:asciiTheme="minorHAnsi" w:hAnsiTheme="minorHAnsi" w:cstheme="minorHAnsi"/>
              </w:rPr>
            </w:pPr>
          </w:p>
        </w:tc>
        <w:tc>
          <w:tcPr>
            <w:tcW w:w="708" w:type="dxa"/>
            <w:hideMark/>
          </w:tcPr>
          <w:p w14:paraId="65BA288C" w14:textId="77777777" w:rsidR="00D64344" w:rsidRPr="00A66C15" w:rsidRDefault="00D64344">
            <w:pPr>
              <w:pStyle w:val="BodyText"/>
              <w:jc w:val="center"/>
              <w:rPr>
                <w:rFonts w:asciiTheme="minorHAnsi" w:hAnsiTheme="minorHAnsi" w:cstheme="minorHAnsi"/>
              </w:rPr>
            </w:pPr>
            <w:r w:rsidRPr="00A66C15">
              <w:rPr>
                <w:rFonts w:asciiTheme="minorHAnsi" w:hAnsiTheme="minorHAnsi" w:cstheme="minorHAnsi"/>
              </w:rPr>
              <w:t>X</w:t>
            </w:r>
          </w:p>
        </w:tc>
        <w:tc>
          <w:tcPr>
            <w:tcW w:w="709" w:type="dxa"/>
          </w:tcPr>
          <w:p w14:paraId="31B280D1" w14:textId="77777777" w:rsidR="00D64344" w:rsidRPr="00A66C15" w:rsidRDefault="00D64344">
            <w:pPr>
              <w:pStyle w:val="BodyText"/>
              <w:jc w:val="center"/>
              <w:rPr>
                <w:rFonts w:asciiTheme="minorHAnsi" w:hAnsiTheme="minorHAnsi" w:cstheme="minorHAnsi"/>
              </w:rPr>
            </w:pPr>
          </w:p>
        </w:tc>
      </w:tr>
      <w:tr w:rsidR="006B4DEF" w:rsidRPr="00D90A3A" w14:paraId="4FFF8897" w14:textId="77777777" w:rsidTr="001706F8">
        <w:tc>
          <w:tcPr>
            <w:tcW w:w="5100" w:type="dxa"/>
          </w:tcPr>
          <w:p w14:paraId="156A7DC3" w14:textId="3921BE58" w:rsidR="006B4DEF" w:rsidRPr="00A66C15" w:rsidRDefault="006B4DEF">
            <w:pPr>
              <w:pStyle w:val="BodyText"/>
              <w:rPr>
                <w:rFonts w:asciiTheme="minorHAnsi" w:hAnsiTheme="minorHAnsi" w:cstheme="minorHAnsi"/>
              </w:rPr>
            </w:pPr>
            <w:r w:rsidRPr="006B4DEF">
              <w:rPr>
                <w:rFonts w:asciiTheme="minorHAnsi" w:hAnsiTheme="minorHAnsi" w:cstheme="minorHAnsi"/>
              </w:rPr>
              <w:t>L</w:t>
            </w:r>
            <w:r>
              <w:rPr>
                <w:rFonts w:asciiTheme="minorHAnsi" w:hAnsiTheme="minorHAnsi" w:cstheme="minorHAnsi"/>
              </w:rPr>
              <w:t xml:space="preserve">ocal </w:t>
            </w:r>
            <w:r w:rsidRPr="006B4DEF">
              <w:rPr>
                <w:rFonts w:asciiTheme="minorHAnsi" w:hAnsiTheme="minorHAnsi" w:cstheme="minorHAnsi"/>
              </w:rPr>
              <w:t>P</w:t>
            </w:r>
            <w:r>
              <w:rPr>
                <w:rFonts w:asciiTheme="minorHAnsi" w:hAnsiTheme="minorHAnsi" w:cstheme="minorHAnsi"/>
              </w:rPr>
              <w:t xml:space="preserve">ort </w:t>
            </w:r>
            <w:r w:rsidRPr="006B4DEF">
              <w:rPr>
                <w:rFonts w:asciiTheme="minorHAnsi" w:hAnsiTheme="minorHAnsi" w:cstheme="minorHAnsi"/>
              </w:rPr>
              <w:t>S</w:t>
            </w:r>
            <w:r>
              <w:rPr>
                <w:rFonts w:asciiTheme="minorHAnsi" w:hAnsiTheme="minorHAnsi" w:cstheme="minorHAnsi"/>
              </w:rPr>
              <w:t xml:space="preserve">ervice </w:t>
            </w:r>
            <w:r w:rsidRPr="006B4DEF">
              <w:rPr>
                <w:rFonts w:asciiTheme="minorHAnsi" w:hAnsiTheme="minorHAnsi" w:cstheme="minorHAnsi"/>
              </w:rPr>
              <w:t>Area</w:t>
            </w:r>
          </w:p>
        </w:tc>
        <w:tc>
          <w:tcPr>
            <w:tcW w:w="709" w:type="dxa"/>
          </w:tcPr>
          <w:p w14:paraId="31675205" w14:textId="77777777" w:rsidR="006B4DEF" w:rsidRPr="00A66C15" w:rsidRDefault="006B4DEF">
            <w:pPr>
              <w:pStyle w:val="BodyText"/>
              <w:jc w:val="center"/>
              <w:rPr>
                <w:rFonts w:asciiTheme="minorHAnsi" w:hAnsiTheme="minorHAnsi" w:cstheme="minorHAnsi"/>
              </w:rPr>
            </w:pPr>
          </w:p>
        </w:tc>
        <w:tc>
          <w:tcPr>
            <w:tcW w:w="709" w:type="dxa"/>
          </w:tcPr>
          <w:p w14:paraId="63C25BC9" w14:textId="77777777" w:rsidR="006B4DEF" w:rsidRPr="00A66C15" w:rsidRDefault="006B4DEF">
            <w:pPr>
              <w:pStyle w:val="BodyText"/>
              <w:jc w:val="center"/>
              <w:rPr>
                <w:rFonts w:asciiTheme="minorHAnsi" w:hAnsiTheme="minorHAnsi" w:cstheme="minorHAnsi"/>
              </w:rPr>
            </w:pPr>
          </w:p>
        </w:tc>
        <w:tc>
          <w:tcPr>
            <w:tcW w:w="708" w:type="dxa"/>
          </w:tcPr>
          <w:p w14:paraId="32482349" w14:textId="413E0B05" w:rsidR="006B4DEF" w:rsidRPr="00A66C15" w:rsidRDefault="006B4DEF">
            <w:pPr>
              <w:pStyle w:val="BodyText"/>
              <w:jc w:val="center"/>
              <w:rPr>
                <w:rFonts w:asciiTheme="minorHAnsi" w:hAnsiTheme="minorHAnsi" w:cstheme="minorHAnsi"/>
              </w:rPr>
            </w:pPr>
            <w:r>
              <w:rPr>
                <w:rFonts w:asciiTheme="minorHAnsi" w:hAnsiTheme="minorHAnsi" w:cstheme="minorHAnsi"/>
              </w:rPr>
              <w:t>X</w:t>
            </w:r>
          </w:p>
        </w:tc>
        <w:tc>
          <w:tcPr>
            <w:tcW w:w="709" w:type="dxa"/>
          </w:tcPr>
          <w:p w14:paraId="147E6543" w14:textId="77777777" w:rsidR="006B4DEF" w:rsidRPr="00A66C15" w:rsidRDefault="006B4DEF">
            <w:pPr>
              <w:pStyle w:val="BodyText"/>
              <w:jc w:val="center"/>
              <w:rPr>
                <w:rFonts w:asciiTheme="minorHAnsi" w:hAnsiTheme="minorHAnsi" w:cstheme="minorHAnsi"/>
              </w:rPr>
            </w:pPr>
          </w:p>
        </w:tc>
      </w:tr>
      <w:tr w:rsidR="006B4DEF" w:rsidRPr="00D90A3A" w14:paraId="70DFA029" w14:textId="77777777" w:rsidTr="001706F8">
        <w:tc>
          <w:tcPr>
            <w:tcW w:w="5100" w:type="dxa"/>
          </w:tcPr>
          <w:p w14:paraId="7946437A" w14:textId="25AF3FDD" w:rsidR="006B4DEF" w:rsidRPr="00A66C15" w:rsidRDefault="006B4DEF">
            <w:pPr>
              <w:pStyle w:val="BodyText"/>
              <w:rPr>
                <w:rFonts w:asciiTheme="minorHAnsi" w:hAnsiTheme="minorHAnsi" w:cstheme="minorHAnsi"/>
              </w:rPr>
            </w:pPr>
            <w:r w:rsidRPr="006B4DEF">
              <w:rPr>
                <w:rFonts w:asciiTheme="minorHAnsi" w:hAnsiTheme="minorHAnsi" w:cstheme="minorHAnsi"/>
              </w:rPr>
              <w:t>S</w:t>
            </w:r>
            <w:r>
              <w:rPr>
                <w:rFonts w:asciiTheme="minorHAnsi" w:hAnsiTheme="minorHAnsi" w:cstheme="minorHAnsi"/>
              </w:rPr>
              <w:t xml:space="preserve">hip </w:t>
            </w:r>
            <w:r w:rsidRPr="006B4DEF">
              <w:rPr>
                <w:rFonts w:asciiTheme="minorHAnsi" w:hAnsiTheme="minorHAnsi" w:cstheme="minorHAnsi"/>
              </w:rPr>
              <w:t>R</w:t>
            </w:r>
            <w:r>
              <w:rPr>
                <w:rFonts w:asciiTheme="minorHAnsi" w:hAnsiTheme="minorHAnsi" w:cstheme="minorHAnsi"/>
              </w:rPr>
              <w:t xml:space="preserve">eporting </w:t>
            </w:r>
            <w:r w:rsidRPr="006B4DEF">
              <w:rPr>
                <w:rFonts w:asciiTheme="minorHAnsi" w:hAnsiTheme="minorHAnsi" w:cstheme="minorHAnsi"/>
              </w:rPr>
              <w:t>S</w:t>
            </w:r>
            <w:r>
              <w:rPr>
                <w:rFonts w:asciiTheme="minorHAnsi" w:hAnsiTheme="minorHAnsi" w:cstheme="minorHAnsi"/>
              </w:rPr>
              <w:t xml:space="preserve">ervice </w:t>
            </w:r>
            <w:r w:rsidRPr="006B4DEF">
              <w:rPr>
                <w:rFonts w:asciiTheme="minorHAnsi" w:hAnsiTheme="minorHAnsi" w:cstheme="minorHAnsi"/>
              </w:rPr>
              <w:t>Area</w:t>
            </w:r>
          </w:p>
        </w:tc>
        <w:tc>
          <w:tcPr>
            <w:tcW w:w="709" w:type="dxa"/>
          </w:tcPr>
          <w:p w14:paraId="179794BC" w14:textId="77777777" w:rsidR="006B4DEF" w:rsidRPr="00A66C15" w:rsidRDefault="006B4DEF">
            <w:pPr>
              <w:pStyle w:val="BodyText"/>
              <w:jc w:val="center"/>
              <w:rPr>
                <w:rFonts w:asciiTheme="minorHAnsi" w:hAnsiTheme="minorHAnsi" w:cstheme="minorHAnsi"/>
              </w:rPr>
            </w:pPr>
          </w:p>
        </w:tc>
        <w:tc>
          <w:tcPr>
            <w:tcW w:w="709" w:type="dxa"/>
          </w:tcPr>
          <w:p w14:paraId="2D31BC0D" w14:textId="77777777" w:rsidR="006B4DEF" w:rsidRPr="00A66C15" w:rsidRDefault="006B4DEF">
            <w:pPr>
              <w:pStyle w:val="BodyText"/>
              <w:jc w:val="center"/>
              <w:rPr>
                <w:rFonts w:asciiTheme="minorHAnsi" w:hAnsiTheme="minorHAnsi" w:cstheme="minorHAnsi"/>
              </w:rPr>
            </w:pPr>
          </w:p>
        </w:tc>
        <w:tc>
          <w:tcPr>
            <w:tcW w:w="708" w:type="dxa"/>
          </w:tcPr>
          <w:p w14:paraId="68080AB3" w14:textId="4F31B6C9" w:rsidR="006B4DEF" w:rsidRPr="00A66C15" w:rsidRDefault="006B4DEF">
            <w:pPr>
              <w:pStyle w:val="BodyText"/>
              <w:jc w:val="center"/>
              <w:rPr>
                <w:rFonts w:asciiTheme="minorHAnsi" w:hAnsiTheme="minorHAnsi" w:cstheme="minorHAnsi"/>
              </w:rPr>
            </w:pPr>
            <w:r>
              <w:rPr>
                <w:rFonts w:asciiTheme="minorHAnsi" w:hAnsiTheme="minorHAnsi" w:cstheme="minorHAnsi"/>
              </w:rPr>
              <w:t>X</w:t>
            </w:r>
          </w:p>
        </w:tc>
        <w:tc>
          <w:tcPr>
            <w:tcW w:w="709" w:type="dxa"/>
          </w:tcPr>
          <w:p w14:paraId="178F55EA" w14:textId="77777777" w:rsidR="006B4DEF" w:rsidRPr="00A66C15" w:rsidRDefault="006B4DEF">
            <w:pPr>
              <w:pStyle w:val="BodyText"/>
              <w:jc w:val="center"/>
              <w:rPr>
                <w:rFonts w:asciiTheme="minorHAnsi" w:hAnsiTheme="minorHAnsi" w:cstheme="minorHAnsi"/>
              </w:rPr>
            </w:pPr>
          </w:p>
        </w:tc>
      </w:tr>
    </w:tbl>
    <w:p w14:paraId="073B07F8" w14:textId="77777777" w:rsidR="009D094D" w:rsidRPr="00A66C15" w:rsidRDefault="009D094D" w:rsidP="00D64344">
      <w:pPr>
        <w:pStyle w:val="Caption"/>
        <w:rPr>
          <w:rFonts w:asciiTheme="minorHAnsi" w:hAnsiTheme="minorHAnsi" w:cstheme="minorHAnsi"/>
        </w:rPr>
      </w:pPr>
      <w:bookmarkStart w:id="53" w:name="_Ref450544875"/>
    </w:p>
    <w:p w14:paraId="526FDBB7" w14:textId="64EEB176" w:rsidR="00D64344" w:rsidRPr="00A66C15" w:rsidRDefault="00D64344" w:rsidP="00D64344">
      <w:pPr>
        <w:pStyle w:val="Caption"/>
        <w:rPr>
          <w:rFonts w:asciiTheme="minorHAnsi" w:hAnsiTheme="minorHAnsi" w:cstheme="minorHAnsi"/>
        </w:rPr>
      </w:pPr>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2</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1</w:t>
      </w:r>
      <w:r w:rsidRPr="00A66C15">
        <w:rPr>
          <w:rFonts w:asciiTheme="minorHAnsi" w:hAnsiTheme="minorHAnsi" w:cstheme="minorHAnsi"/>
        </w:rPr>
        <w:fldChar w:fldCharType="end"/>
      </w:r>
      <w:bookmarkEnd w:id="53"/>
      <w:r w:rsidRPr="00A66C15">
        <w:rPr>
          <w:rFonts w:asciiTheme="minorHAnsi" w:hAnsiTheme="minorHAnsi" w:cstheme="minorHAnsi"/>
        </w:rPr>
        <w:t xml:space="preserve"> Features permitted and their spatial primitives</w:t>
      </w:r>
    </w:p>
    <w:p w14:paraId="284CE4D5"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54" w:name="_Toc490817296"/>
      <w:bookmarkStart w:id="55" w:name="_Toc451843227"/>
      <w:bookmarkStart w:id="56" w:name="_Toc531133451"/>
      <w:r w:rsidRPr="00A66C15">
        <w:rPr>
          <w:rFonts w:asciiTheme="minorHAnsi" w:hAnsiTheme="minorHAnsi" w:cstheme="minorHAnsi"/>
        </w:rPr>
        <w:lastRenderedPageBreak/>
        <w:t>Capture density guideline</w:t>
      </w:r>
      <w:bookmarkEnd w:id="54"/>
      <w:bookmarkEnd w:id="55"/>
      <w:bookmarkEnd w:id="56"/>
    </w:p>
    <w:p w14:paraId="28F381B1" w14:textId="641AC162" w:rsidR="00D64344" w:rsidRPr="00A66C15" w:rsidRDefault="00D64344" w:rsidP="00D64344">
      <w:pPr>
        <w:rPr>
          <w:rFonts w:cstheme="minorHAnsi"/>
        </w:rPr>
      </w:pPr>
      <w:r w:rsidRPr="00ED455F">
        <w:rPr>
          <w:rFonts w:cstheme="minorHAnsi"/>
        </w:rPr>
        <w:t xml:space="preserve">The capture density will follow the recommendation of the S-101 (ENC) DCEG, </w:t>
      </w:r>
      <w:r w:rsidR="00B66206">
        <w:rPr>
          <w:rFonts w:cstheme="minorHAnsi"/>
        </w:rPr>
        <w:t>which</w:t>
      </w:r>
      <w:r w:rsidR="00B66206" w:rsidRPr="00ED455F">
        <w:rPr>
          <w:rFonts w:cstheme="minorHAnsi"/>
        </w:rPr>
        <w:t xml:space="preserve"> </w:t>
      </w:r>
      <w:r w:rsidRPr="00ED455F">
        <w:rPr>
          <w:rFonts w:cstheme="minorHAnsi"/>
        </w:rPr>
        <w:t xml:space="preserve">states curves and </w:t>
      </w:r>
      <w:r w:rsidRPr="00A66C15">
        <w:rPr>
          <w:rFonts w:cstheme="minorHAnsi"/>
        </w:rPr>
        <w:t>surface boundaries should not be encoded at a point density greater than 0.3 mm at permitted display scale.</w:t>
      </w:r>
    </w:p>
    <w:p w14:paraId="20C333A0" w14:textId="77777777" w:rsidR="00D64344" w:rsidRPr="00A66C15" w:rsidRDefault="00D64344" w:rsidP="00D64344">
      <w:pPr>
        <w:rPr>
          <w:rFonts w:cstheme="minorHAnsi"/>
        </w:rPr>
      </w:pPr>
      <w:r w:rsidRPr="00A66C15">
        <w:rPr>
          <w:rFonts w:cstheme="minorHAnsi"/>
        </w:rPr>
        <w:t>A curve consists of one or more curve segments.  Each curve segment is defined as a loxodromic line on WGS84, or as an arc or circle.  Long lines may need to have additional coordinates inserted to cater for the effects of projection change.</w:t>
      </w:r>
    </w:p>
    <w:p w14:paraId="7BA0502C" w14:textId="77777777" w:rsidR="00D64344" w:rsidRPr="00A66C15" w:rsidRDefault="00D64344" w:rsidP="00D64344">
      <w:pPr>
        <w:rPr>
          <w:rFonts w:cstheme="minorHAnsi"/>
        </w:rPr>
      </w:pPr>
      <w:r w:rsidRPr="00A66C15">
        <w:rPr>
          <w:rFonts w:cstheme="minorHAnsi"/>
        </w:rPr>
        <w:t>The presentation of line styles may be affected by curve length.  Therefore, the encoder must be aware that splitting a curve into numerous small curves may result in poor symbolization.</w:t>
      </w:r>
    </w:p>
    <w:p w14:paraId="50309A06" w14:textId="77777777" w:rsidR="00D64344" w:rsidRPr="00A66C15" w:rsidRDefault="00D64344" w:rsidP="00D64344">
      <w:pPr>
        <w:pStyle w:val="Heading2"/>
        <w:numPr>
          <w:ilvl w:val="1"/>
          <w:numId w:val="13"/>
        </w:numPr>
        <w:rPr>
          <w:rFonts w:asciiTheme="minorHAnsi" w:hAnsiTheme="minorHAnsi" w:cstheme="minorHAnsi"/>
        </w:rPr>
      </w:pPr>
      <w:bookmarkStart w:id="57" w:name="_Toc460180695"/>
      <w:bookmarkStart w:id="58" w:name="_Toc451254948"/>
      <w:bookmarkStart w:id="59" w:name="_Toc490817297"/>
      <w:bookmarkStart w:id="60" w:name="_Toc531133452"/>
      <w:bookmarkEnd w:id="57"/>
      <w:r w:rsidRPr="00A66C15">
        <w:rPr>
          <w:rFonts w:asciiTheme="minorHAnsi" w:hAnsiTheme="minorHAnsi" w:cstheme="minorHAnsi"/>
        </w:rPr>
        <w:t>Attributes</w:t>
      </w:r>
      <w:bookmarkEnd w:id="58"/>
      <w:bookmarkEnd w:id="59"/>
      <w:bookmarkEnd w:id="60"/>
    </w:p>
    <w:p w14:paraId="7391C3B3" w14:textId="253753B2" w:rsidR="00D64344" w:rsidRPr="00ED455F" w:rsidRDefault="00D64344" w:rsidP="00D64344">
      <w:pPr>
        <w:rPr>
          <w:rFonts w:cstheme="minorHAnsi"/>
        </w:rPr>
      </w:pPr>
      <w:r w:rsidRPr="00ED455F">
        <w:rPr>
          <w:rFonts w:cstheme="minorHAnsi"/>
        </w:rPr>
        <w:t xml:space="preserve">Attributes may be simple type or complex type.  Complex (C) attributes are aggregates of other attributes that can be simple type or complex type attributes.  Simple (S) attributes are assigned to one of the types collected at clause </w:t>
      </w:r>
      <w:r w:rsidRPr="002043C5">
        <w:rPr>
          <w:rFonts w:cstheme="minorHAnsi"/>
        </w:rPr>
        <w:fldChar w:fldCharType="begin"/>
      </w:r>
      <w:r w:rsidRPr="002043C5">
        <w:rPr>
          <w:rFonts w:cstheme="minorHAnsi"/>
        </w:rPr>
        <w:instrText xml:space="preserve"> REF _Ref433051035 \r \h  \* MERGEFORMAT </w:instrText>
      </w:r>
      <w:r w:rsidRPr="002043C5">
        <w:rPr>
          <w:rFonts w:cstheme="minorHAnsi"/>
        </w:rPr>
      </w:r>
      <w:r w:rsidRPr="002043C5">
        <w:rPr>
          <w:rFonts w:cstheme="minorHAnsi"/>
        </w:rPr>
        <w:fldChar w:fldCharType="separate"/>
      </w:r>
      <w:r w:rsidR="005747A9" w:rsidRPr="002043C5">
        <w:rPr>
          <w:rStyle w:val="internallink"/>
          <w:color w:val="auto"/>
        </w:rPr>
        <w:t>2.4.1</w:t>
      </w:r>
      <w:r w:rsidRPr="002043C5">
        <w:rPr>
          <w:rFonts w:cstheme="minorHAnsi"/>
        </w:rPr>
        <w:fldChar w:fldCharType="end"/>
      </w:r>
      <w:r w:rsidRPr="00ED455F">
        <w:rPr>
          <w:rFonts w:cstheme="minorHAnsi"/>
        </w:rPr>
        <w:t>.</w:t>
      </w:r>
    </w:p>
    <w:p w14:paraId="3A0D9CF8" w14:textId="77777777" w:rsidR="00D64344" w:rsidRPr="00A66C15" w:rsidRDefault="00D64344" w:rsidP="00D64344">
      <w:pPr>
        <w:rPr>
          <w:rFonts w:cstheme="minorHAnsi"/>
        </w:rPr>
      </w:pPr>
      <w:r w:rsidRPr="00A66C15">
        <w:rPr>
          <w:rFonts w:cstheme="minorHAnsi"/>
        </w:rPr>
        <w:t>The binding of attributes to a feature, the binding of attributes to attributes to construct complex attributes, and attribute multiplicity are all defined in the Feature Catalogue.</w:t>
      </w:r>
    </w:p>
    <w:p w14:paraId="374BA226" w14:textId="77777777" w:rsidR="00D64344" w:rsidRPr="00A66C15" w:rsidRDefault="00D64344" w:rsidP="00D64344">
      <w:pPr>
        <w:rPr>
          <w:rFonts w:cstheme="minorHAnsi"/>
        </w:rPr>
      </w:pPr>
      <w:r w:rsidRPr="00A66C15">
        <w:rPr>
          <w:rFonts w:cstheme="minorHAnsi"/>
        </w:rPr>
        <w:t>Within this document, the allowable attributes are included in the description of each feature, as well as the allowable values for enumeration type attributes.</w:t>
      </w:r>
    </w:p>
    <w:p w14:paraId="6B984D4A"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61" w:name="_Toc490817298"/>
      <w:bookmarkStart w:id="62" w:name="_Toc451254949"/>
      <w:bookmarkStart w:id="63" w:name="_Ref433051035"/>
      <w:bookmarkStart w:id="64" w:name="_Toc531133453"/>
      <w:r w:rsidRPr="00A66C15">
        <w:rPr>
          <w:rFonts w:asciiTheme="minorHAnsi" w:hAnsiTheme="minorHAnsi" w:cstheme="minorHAnsi"/>
        </w:rPr>
        <w:t>Simple attribute types</w:t>
      </w:r>
      <w:bookmarkEnd w:id="61"/>
      <w:bookmarkEnd w:id="62"/>
      <w:bookmarkEnd w:id="63"/>
      <w:bookmarkEnd w:id="64"/>
    </w:p>
    <w:p w14:paraId="4CDA06A5" w14:textId="69328500" w:rsidR="00D64344" w:rsidRPr="00ED455F" w:rsidRDefault="00D64344" w:rsidP="00D64344">
      <w:pPr>
        <w:rPr>
          <w:rFonts w:cstheme="minorHAnsi"/>
          <w:lang w:val="en-US"/>
        </w:rPr>
      </w:pPr>
      <w:r w:rsidRPr="00ED455F">
        <w:rPr>
          <w:rFonts w:cstheme="minorHAnsi"/>
        </w:rPr>
        <w:t xml:space="preserve">Each simple attribute (S) is assigned to one of attribute types in </w:t>
      </w:r>
      <w:r w:rsidRPr="00ED455F">
        <w:rPr>
          <w:rFonts w:cstheme="minorHAnsi"/>
        </w:rPr>
        <w:fldChar w:fldCharType="begin"/>
      </w:r>
      <w:r w:rsidRPr="00A66C15">
        <w:rPr>
          <w:rFonts w:cstheme="minorHAnsi"/>
        </w:rPr>
        <w:instrText xml:space="preserve"> REF _Ref450640577 \h </w:instrText>
      </w:r>
      <w:r w:rsidR="00D90A3A">
        <w:rPr>
          <w:rFonts w:cstheme="minorHAnsi"/>
        </w:rPr>
        <w:instrText xml:space="preserve"> \* MERGEFORMAT </w:instrText>
      </w:r>
      <w:r w:rsidRPr="00ED455F">
        <w:rPr>
          <w:rFonts w:cstheme="minorHAnsi"/>
        </w:rPr>
      </w:r>
      <w:r w:rsidRPr="00ED455F">
        <w:rPr>
          <w:rFonts w:cstheme="minorHAnsi"/>
        </w:rPr>
        <w:fldChar w:fldCharType="separate"/>
      </w:r>
      <w:r w:rsidR="00116C40" w:rsidRPr="002043C5">
        <w:rPr>
          <w:rFonts w:cstheme="minorHAnsi"/>
          <w:lang w:val="en-US"/>
        </w:rPr>
        <w:t xml:space="preserve">Table </w:t>
      </w:r>
      <w:r w:rsidR="00116C40" w:rsidRPr="002043C5">
        <w:rPr>
          <w:rFonts w:cstheme="minorHAnsi"/>
          <w:noProof/>
          <w:lang w:val="en-US"/>
        </w:rPr>
        <w:t>2</w:t>
      </w:r>
      <w:r w:rsidR="00116C40" w:rsidRPr="002043C5">
        <w:rPr>
          <w:rFonts w:cstheme="minorHAnsi"/>
          <w:noProof/>
          <w:lang w:val="en-US"/>
        </w:rPr>
        <w:noBreakHyphen/>
        <w:t>2</w:t>
      </w:r>
      <w:r w:rsidRPr="00ED455F">
        <w:rPr>
          <w:rFonts w:cstheme="minorHAnsi"/>
        </w:rPr>
        <w:fldChar w:fldCharType="end"/>
      </w:r>
      <w:r w:rsidRPr="00ED455F">
        <w:rPr>
          <w:rFonts w:cstheme="minorHAnsi"/>
          <w:lang w:val="en-US"/>
        </w:rPr>
        <w:t xml:space="preserve"> (in alphabetic order):</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959"/>
        <w:gridCol w:w="1122"/>
        <w:gridCol w:w="7044"/>
      </w:tblGrid>
      <w:tr w:rsidR="00D64344" w:rsidRPr="00D90A3A" w14:paraId="78B69A5D" w14:textId="77777777" w:rsidTr="005B2D89">
        <w:tc>
          <w:tcPr>
            <w:tcW w:w="959" w:type="dxa"/>
            <w:shd w:val="clear" w:color="auto" w:fill="BFBFBF" w:themeFill="background1" w:themeFillShade="BF"/>
            <w:hideMark/>
          </w:tcPr>
          <w:p w14:paraId="633DBE08" w14:textId="77777777" w:rsidR="00D64344" w:rsidRPr="00A66C15" w:rsidRDefault="00D64344">
            <w:pPr>
              <w:pStyle w:val="BodyText"/>
              <w:rPr>
                <w:rFonts w:asciiTheme="minorHAnsi" w:hAnsiTheme="minorHAnsi" w:cstheme="minorHAnsi"/>
                <w:b/>
              </w:rPr>
            </w:pPr>
            <w:proofErr w:type="spellStart"/>
            <w:r w:rsidRPr="00A66C15">
              <w:rPr>
                <w:rFonts w:asciiTheme="minorHAnsi" w:hAnsiTheme="minorHAnsi" w:cstheme="minorHAnsi"/>
                <w:b/>
              </w:rPr>
              <w:t>Abbre</w:t>
            </w:r>
            <w:proofErr w:type="spellEnd"/>
            <w:r w:rsidRPr="00A66C15">
              <w:rPr>
                <w:rFonts w:asciiTheme="minorHAnsi" w:hAnsiTheme="minorHAnsi" w:cstheme="minorHAnsi"/>
                <w:b/>
              </w:rPr>
              <w:br/>
            </w:r>
            <w:proofErr w:type="spellStart"/>
            <w:r w:rsidRPr="00A66C15">
              <w:rPr>
                <w:rFonts w:asciiTheme="minorHAnsi" w:hAnsiTheme="minorHAnsi" w:cstheme="minorHAnsi"/>
                <w:b/>
              </w:rPr>
              <w:t>viation</w:t>
            </w:r>
            <w:proofErr w:type="spellEnd"/>
          </w:p>
        </w:tc>
        <w:tc>
          <w:tcPr>
            <w:tcW w:w="1122" w:type="dxa"/>
            <w:shd w:val="clear" w:color="auto" w:fill="BFBFBF" w:themeFill="background1" w:themeFillShade="BF"/>
            <w:hideMark/>
          </w:tcPr>
          <w:p w14:paraId="52B02DCB"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Attribute type</w:t>
            </w:r>
          </w:p>
        </w:tc>
        <w:tc>
          <w:tcPr>
            <w:tcW w:w="7044" w:type="dxa"/>
            <w:shd w:val="clear" w:color="auto" w:fill="BFBFBF" w:themeFill="background1" w:themeFillShade="BF"/>
            <w:hideMark/>
          </w:tcPr>
          <w:p w14:paraId="4BD9AC5F"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Description</w:t>
            </w:r>
          </w:p>
        </w:tc>
      </w:tr>
      <w:tr w:rsidR="00D64344" w:rsidRPr="00D90A3A" w14:paraId="3E046E8C" w14:textId="77777777" w:rsidTr="005B2D89">
        <w:tc>
          <w:tcPr>
            <w:tcW w:w="959" w:type="dxa"/>
            <w:hideMark/>
          </w:tcPr>
          <w:p w14:paraId="104CEA88" w14:textId="77777777" w:rsidR="00D64344" w:rsidRPr="00ED455F" w:rsidRDefault="00D64344">
            <w:pPr>
              <w:rPr>
                <w:rFonts w:cstheme="minorHAnsi"/>
                <w:sz w:val="20"/>
              </w:rPr>
            </w:pPr>
            <w:r w:rsidRPr="00ED455F">
              <w:rPr>
                <w:rFonts w:cstheme="minorHAnsi"/>
                <w:sz w:val="20"/>
              </w:rPr>
              <w:t>BO</w:t>
            </w:r>
          </w:p>
        </w:tc>
        <w:tc>
          <w:tcPr>
            <w:tcW w:w="1122" w:type="dxa"/>
            <w:hideMark/>
          </w:tcPr>
          <w:p w14:paraId="71CE29E9" w14:textId="77777777" w:rsidR="00D64344" w:rsidRPr="00A66C15" w:rsidRDefault="00D64344">
            <w:pPr>
              <w:rPr>
                <w:rFonts w:cstheme="minorHAnsi"/>
                <w:sz w:val="20"/>
              </w:rPr>
            </w:pPr>
            <w:r w:rsidRPr="00A66C15">
              <w:rPr>
                <w:rFonts w:cstheme="minorHAnsi"/>
                <w:sz w:val="20"/>
              </w:rPr>
              <w:t>Boolean</w:t>
            </w:r>
          </w:p>
        </w:tc>
        <w:tc>
          <w:tcPr>
            <w:tcW w:w="7044" w:type="dxa"/>
            <w:hideMark/>
          </w:tcPr>
          <w:p w14:paraId="0D2ACCEE" w14:textId="77777777" w:rsidR="00D64344" w:rsidRPr="00A66C15" w:rsidRDefault="00D64344">
            <w:pPr>
              <w:rPr>
                <w:rFonts w:cstheme="minorHAnsi"/>
                <w:sz w:val="20"/>
              </w:rPr>
            </w:pPr>
            <w:r w:rsidRPr="00A66C15">
              <w:rPr>
                <w:rFonts w:cstheme="minorHAnsi"/>
                <w:sz w:val="20"/>
              </w:rPr>
              <w:t>A value representing binary logic.  The value can be either True or False.  The default state for Boolean type attributes (i.e. where the attribute is not populated for the feature) is False.</w:t>
            </w:r>
          </w:p>
        </w:tc>
      </w:tr>
      <w:tr w:rsidR="00D64344" w:rsidRPr="00D90A3A" w14:paraId="33058318" w14:textId="77777777" w:rsidTr="005B2D89">
        <w:tc>
          <w:tcPr>
            <w:tcW w:w="959" w:type="dxa"/>
            <w:hideMark/>
          </w:tcPr>
          <w:p w14:paraId="4B11D184" w14:textId="77777777" w:rsidR="00D64344" w:rsidRPr="00ED455F" w:rsidRDefault="00D64344">
            <w:pPr>
              <w:rPr>
                <w:rFonts w:cstheme="minorHAnsi"/>
                <w:sz w:val="20"/>
              </w:rPr>
            </w:pPr>
            <w:r w:rsidRPr="00ED455F">
              <w:rPr>
                <w:rFonts w:cstheme="minorHAnsi"/>
                <w:sz w:val="20"/>
              </w:rPr>
              <w:t>CL</w:t>
            </w:r>
          </w:p>
        </w:tc>
        <w:tc>
          <w:tcPr>
            <w:tcW w:w="1122" w:type="dxa"/>
            <w:hideMark/>
          </w:tcPr>
          <w:p w14:paraId="059F9AEF" w14:textId="77777777" w:rsidR="00D64344" w:rsidRPr="00A66C15" w:rsidRDefault="00D64344">
            <w:pPr>
              <w:rPr>
                <w:rFonts w:cstheme="minorHAnsi"/>
                <w:sz w:val="20"/>
              </w:rPr>
            </w:pPr>
            <w:r w:rsidRPr="00A66C15">
              <w:rPr>
                <w:rFonts w:cstheme="minorHAnsi"/>
                <w:sz w:val="20"/>
              </w:rPr>
              <w:t>Code List</w:t>
            </w:r>
          </w:p>
        </w:tc>
        <w:tc>
          <w:tcPr>
            <w:tcW w:w="7044" w:type="dxa"/>
            <w:hideMark/>
          </w:tcPr>
          <w:p w14:paraId="57077E77" w14:textId="77777777" w:rsidR="00D64344" w:rsidRPr="00A66C15" w:rsidRDefault="00D64344">
            <w:pPr>
              <w:rPr>
                <w:rFonts w:cstheme="minorHAnsi"/>
                <w:sz w:val="20"/>
              </w:rPr>
            </w:pPr>
            <w:r w:rsidRPr="00A66C15">
              <w:rPr>
                <w:rFonts w:cstheme="minorHAnsi"/>
                <w:sz w:val="20"/>
              </w:rPr>
              <w:t xml:space="preserve">A type of flexible enumeration (see “EN” below).  A code list type is a list of literals which may be extended only in conformance with specified rules. Attributes of a code list type may take values from the list or other values which are defined according to the rules. The rules should be part of the specification of the individual </w:t>
            </w:r>
            <w:proofErr w:type="spellStart"/>
            <w:r w:rsidRPr="00A66C15">
              <w:rPr>
                <w:rFonts w:cstheme="minorHAnsi"/>
                <w:sz w:val="20"/>
              </w:rPr>
              <w:t>codelist</w:t>
            </w:r>
            <w:proofErr w:type="spellEnd"/>
            <w:r w:rsidRPr="00A66C15">
              <w:rPr>
                <w:rFonts w:cstheme="minorHAnsi"/>
                <w:sz w:val="20"/>
              </w:rPr>
              <w:t xml:space="preserve"> type.  A code list could either be closed (fixed) or open (extensible).</w:t>
            </w:r>
          </w:p>
          <w:p w14:paraId="558B8B8C" w14:textId="77777777" w:rsidR="00D64344" w:rsidRPr="00A66C15" w:rsidRDefault="00D64344">
            <w:pPr>
              <w:rPr>
                <w:rFonts w:cstheme="minorHAnsi"/>
                <w:sz w:val="20"/>
              </w:rPr>
            </w:pPr>
            <w:r w:rsidRPr="00A66C15">
              <w:rPr>
                <w:rFonts w:cstheme="minorHAnsi"/>
                <w:sz w:val="20"/>
              </w:rPr>
              <w:t xml:space="preserve">A code list type has the following properties: </w:t>
            </w:r>
          </w:p>
          <w:p w14:paraId="65755E69" w14:textId="77777777" w:rsidR="00D64344" w:rsidRPr="00A66C15" w:rsidRDefault="00D64344">
            <w:pPr>
              <w:rPr>
                <w:rFonts w:cstheme="minorHAnsi"/>
                <w:sz w:val="20"/>
              </w:rPr>
            </w:pPr>
            <w:r w:rsidRPr="00A66C15">
              <w:rPr>
                <w:rFonts w:cstheme="minorHAnsi"/>
                <w:sz w:val="20"/>
              </w:rPr>
              <w:t xml:space="preserve">1. A description of the code list type, </w:t>
            </w:r>
          </w:p>
          <w:p w14:paraId="62B3D934" w14:textId="77777777" w:rsidR="00D64344" w:rsidRPr="00A66C15" w:rsidRDefault="00D64344">
            <w:pPr>
              <w:rPr>
                <w:rFonts w:cstheme="minorHAnsi"/>
                <w:sz w:val="20"/>
              </w:rPr>
            </w:pPr>
            <w:r w:rsidRPr="00A66C15">
              <w:rPr>
                <w:rFonts w:cstheme="minorHAnsi"/>
                <w:sz w:val="20"/>
              </w:rPr>
              <w:t xml:space="preserve">2. The URI where the list could be found, and </w:t>
            </w:r>
          </w:p>
          <w:p w14:paraId="28A091C9" w14:textId="77777777" w:rsidR="00D64344" w:rsidRPr="00A66C15" w:rsidRDefault="00D64344">
            <w:pPr>
              <w:rPr>
                <w:rFonts w:cstheme="minorHAnsi"/>
                <w:sz w:val="20"/>
              </w:rPr>
            </w:pPr>
            <w:r w:rsidRPr="00A66C15">
              <w:rPr>
                <w:rFonts w:cstheme="minorHAnsi"/>
                <w:sz w:val="20"/>
              </w:rPr>
              <w:t>3. An encoding instruction.</w:t>
            </w:r>
          </w:p>
        </w:tc>
      </w:tr>
      <w:tr w:rsidR="00D64344" w:rsidRPr="00D90A3A" w14:paraId="0BD936FB" w14:textId="77777777" w:rsidTr="005B2D89">
        <w:tc>
          <w:tcPr>
            <w:tcW w:w="959" w:type="dxa"/>
            <w:hideMark/>
          </w:tcPr>
          <w:p w14:paraId="7582F699" w14:textId="77777777" w:rsidR="00D64344" w:rsidRPr="00ED455F" w:rsidRDefault="00D64344">
            <w:pPr>
              <w:rPr>
                <w:rFonts w:cstheme="minorHAnsi"/>
                <w:sz w:val="20"/>
              </w:rPr>
            </w:pPr>
            <w:r w:rsidRPr="00ED455F">
              <w:rPr>
                <w:rFonts w:cstheme="minorHAnsi"/>
                <w:sz w:val="20"/>
              </w:rPr>
              <w:t>DA</w:t>
            </w:r>
          </w:p>
        </w:tc>
        <w:tc>
          <w:tcPr>
            <w:tcW w:w="1122" w:type="dxa"/>
            <w:hideMark/>
          </w:tcPr>
          <w:p w14:paraId="3C3B4557" w14:textId="77777777" w:rsidR="00D64344" w:rsidRPr="00A66C15" w:rsidRDefault="00D64344">
            <w:pPr>
              <w:rPr>
                <w:rFonts w:cstheme="minorHAnsi"/>
                <w:sz w:val="20"/>
              </w:rPr>
            </w:pPr>
            <w:r w:rsidRPr="00A66C15">
              <w:rPr>
                <w:rFonts w:cstheme="minorHAnsi"/>
                <w:sz w:val="20"/>
              </w:rPr>
              <w:t>Date</w:t>
            </w:r>
          </w:p>
        </w:tc>
        <w:tc>
          <w:tcPr>
            <w:tcW w:w="7044" w:type="dxa"/>
            <w:hideMark/>
          </w:tcPr>
          <w:p w14:paraId="48DFFAE3" w14:textId="77777777" w:rsidR="00D64344" w:rsidRPr="00A66C15" w:rsidRDefault="00D64344">
            <w:pPr>
              <w:rPr>
                <w:rFonts w:cstheme="minorHAnsi"/>
                <w:sz w:val="20"/>
              </w:rPr>
            </w:pPr>
            <w:r w:rsidRPr="00A66C15">
              <w:rPr>
                <w:rFonts w:cstheme="minorHAnsi"/>
                <w:sz w:val="20"/>
              </w:rPr>
              <w:t>A date provides values for year, month and day according to the Gregorian Calendar.</w:t>
            </w:r>
          </w:p>
          <w:p w14:paraId="53A8BFF7" w14:textId="77777777" w:rsidR="00D64344" w:rsidRPr="00A66C15" w:rsidRDefault="00D64344">
            <w:pPr>
              <w:rPr>
                <w:rFonts w:cstheme="minorHAnsi"/>
                <w:sz w:val="20"/>
              </w:rPr>
            </w:pPr>
            <w:r w:rsidRPr="00A66C15">
              <w:rPr>
                <w:rFonts w:cstheme="minorHAnsi"/>
                <w:sz w:val="20"/>
              </w:rPr>
              <w:t>Example:  19980918 (YYYYMMDD)</w:t>
            </w:r>
          </w:p>
        </w:tc>
      </w:tr>
      <w:tr w:rsidR="00D64344" w:rsidRPr="00D90A3A" w14:paraId="23028025" w14:textId="77777777" w:rsidTr="005B2D89">
        <w:tc>
          <w:tcPr>
            <w:tcW w:w="959" w:type="dxa"/>
            <w:hideMark/>
          </w:tcPr>
          <w:p w14:paraId="271F0344" w14:textId="77777777" w:rsidR="00D64344" w:rsidRPr="00ED455F" w:rsidRDefault="00D64344">
            <w:pPr>
              <w:rPr>
                <w:rFonts w:cstheme="minorHAnsi"/>
                <w:sz w:val="20"/>
              </w:rPr>
            </w:pPr>
            <w:r w:rsidRPr="00ED455F">
              <w:rPr>
                <w:rFonts w:cstheme="minorHAnsi"/>
                <w:sz w:val="20"/>
              </w:rPr>
              <w:lastRenderedPageBreak/>
              <w:t>DT</w:t>
            </w:r>
          </w:p>
        </w:tc>
        <w:tc>
          <w:tcPr>
            <w:tcW w:w="1122" w:type="dxa"/>
            <w:hideMark/>
          </w:tcPr>
          <w:p w14:paraId="6BCD1780" w14:textId="77777777" w:rsidR="00D64344" w:rsidRPr="00A66C15" w:rsidRDefault="00D64344">
            <w:pPr>
              <w:rPr>
                <w:rFonts w:cstheme="minorHAnsi"/>
                <w:sz w:val="20"/>
              </w:rPr>
            </w:pPr>
            <w:r w:rsidRPr="00A66C15">
              <w:rPr>
                <w:rFonts w:cstheme="minorHAnsi"/>
                <w:sz w:val="20"/>
              </w:rPr>
              <w:t>Date and Time</w:t>
            </w:r>
          </w:p>
        </w:tc>
        <w:tc>
          <w:tcPr>
            <w:tcW w:w="7044" w:type="dxa"/>
            <w:hideMark/>
          </w:tcPr>
          <w:p w14:paraId="360B7480" w14:textId="77777777" w:rsidR="00D64344" w:rsidRPr="00A66C15" w:rsidRDefault="00D64344">
            <w:pPr>
              <w:rPr>
                <w:rFonts w:cstheme="minorHAnsi"/>
                <w:sz w:val="20"/>
              </w:rPr>
            </w:pPr>
            <w:r w:rsidRPr="00A66C15">
              <w:rPr>
                <w:rFonts w:cstheme="minorHAnsi"/>
                <w:sz w:val="20"/>
              </w:rPr>
              <w:t xml:space="preserve">A </w:t>
            </w:r>
            <w:proofErr w:type="spellStart"/>
            <w:r w:rsidRPr="00A66C15">
              <w:rPr>
                <w:rFonts w:cstheme="minorHAnsi"/>
                <w:sz w:val="20"/>
              </w:rPr>
              <w:t>DateTime</w:t>
            </w:r>
            <w:proofErr w:type="spellEnd"/>
            <w:r w:rsidRPr="00A66C15">
              <w:rPr>
                <w:rFonts w:cstheme="minorHAnsi"/>
                <w:sz w:val="20"/>
              </w:rPr>
              <w:t xml:space="preserve"> is a combination of a date and a time type.</w:t>
            </w:r>
          </w:p>
          <w:p w14:paraId="708114A9" w14:textId="77777777" w:rsidR="00D64344" w:rsidRPr="00A66C15" w:rsidRDefault="00D64344">
            <w:pPr>
              <w:rPr>
                <w:rFonts w:cstheme="minorHAnsi"/>
                <w:sz w:val="20"/>
              </w:rPr>
            </w:pPr>
            <w:r w:rsidRPr="00A66C15">
              <w:rPr>
                <w:rFonts w:cstheme="minorHAnsi"/>
                <w:sz w:val="20"/>
              </w:rPr>
              <w:t>Example:  19850412T101530 (</w:t>
            </w:r>
            <w:proofErr w:type="spellStart"/>
            <w:r w:rsidRPr="00A66C15">
              <w:rPr>
                <w:rFonts w:cstheme="minorHAnsi"/>
                <w:sz w:val="20"/>
              </w:rPr>
              <w:t>YYYYMMDDThhmmss</w:t>
            </w:r>
            <w:proofErr w:type="spellEnd"/>
            <w:r w:rsidRPr="00A66C15">
              <w:rPr>
                <w:rFonts w:cstheme="minorHAnsi"/>
                <w:sz w:val="20"/>
              </w:rPr>
              <w:t>)</w:t>
            </w:r>
          </w:p>
        </w:tc>
      </w:tr>
      <w:tr w:rsidR="00D64344" w:rsidRPr="00D90A3A" w14:paraId="4401EF85" w14:textId="77777777" w:rsidTr="005B2D89">
        <w:tc>
          <w:tcPr>
            <w:tcW w:w="959" w:type="dxa"/>
            <w:hideMark/>
          </w:tcPr>
          <w:p w14:paraId="31FAE2E2" w14:textId="77777777" w:rsidR="00D64344" w:rsidRPr="00ED455F" w:rsidRDefault="00D64344">
            <w:pPr>
              <w:rPr>
                <w:rFonts w:cstheme="minorHAnsi"/>
                <w:sz w:val="20"/>
              </w:rPr>
            </w:pPr>
            <w:r w:rsidRPr="00ED455F">
              <w:rPr>
                <w:rFonts w:cstheme="minorHAnsi"/>
                <w:sz w:val="20"/>
              </w:rPr>
              <w:t>EN</w:t>
            </w:r>
          </w:p>
        </w:tc>
        <w:tc>
          <w:tcPr>
            <w:tcW w:w="1122" w:type="dxa"/>
            <w:hideMark/>
          </w:tcPr>
          <w:p w14:paraId="00DED0F8" w14:textId="77777777" w:rsidR="00D64344" w:rsidRPr="00A66C15" w:rsidRDefault="00D64344">
            <w:pPr>
              <w:rPr>
                <w:rFonts w:cstheme="minorHAnsi"/>
                <w:sz w:val="20"/>
              </w:rPr>
            </w:pPr>
            <w:proofErr w:type="spellStart"/>
            <w:r w:rsidRPr="00A66C15">
              <w:rPr>
                <w:rFonts w:cstheme="minorHAnsi"/>
                <w:sz w:val="20"/>
              </w:rPr>
              <w:t>Enumer-ation</w:t>
            </w:r>
            <w:proofErr w:type="spellEnd"/>
          </w:p>
        </w:tc>
        <w:tc>
          <w:tcPr>
            <w:tcW w:w="7044" w:type="dxa"/>
            <w:hideMark/>
          </w:tcPr>
          <w:p w14:paraId="7F037DE6" w14:textId="77777777" w:rsidR="00D64344" w:rsidRPr="00A66C15" w:rsidRDefault="00D64344">
            <w:pPr>
              <w:rPr>
                <w:rFonts w:cstheme="minorHAnsi"/>
                <w:sz w:val="20"/>
              </w:rPr>
            </w:pPr>
            <w:r w:rsidRPr="00A66C15">
              <w:rPr>
                <w:rFonts w:cstheme="minorHAnsi"/>
                <w:sz w:val="20"/>
              </w:rPr>
              <w:t>A fixed list of valid identifiers of named literal values.  Attributes of an enumerated type may only take values from this list.</w:t>
            </w:r>
          </w:p>
        </w:tc>
      </w:tr>
      <w:tr w:rsidR="00D64344" w:rsidRPr="00D90A3A" w14:paraId="662C2319" w14:textId="77777777" w:rsidTr="005B2D89">
        <w:tc>
          <w:tcPr>
            <w:tcW w:w="959" w:type="dxa"/>
            <w:hideMark/>
          </w:tcPr>
          <w:p w14:paraId="194E9636" w14:textId="77777777" w:rsidR="00D64344" w:rsidRPr="00ED455F" w:rsidRDefault="00D64344">
            <w:pPr>
              <w:rPr>
                <w:rFonts w:cstheme="minorHAnsi"/>
                <w:sz w:val="20"/>
              </w:rPr>
            </w:pPr>
            <w:r w:rsidRPr="00ED455F">
              <w:rPr>
                <w:rFonts w:cstheme="minorHAnsi"/>
                <w:sz w:val="20"/>
              </w:rPr>
              <w:t>IN</w:t>
            </w:r>
          </w:p>
        </w:tc>
        <w:tc>
          <w:tcPr>
            <w:tcW w:w="1122" w:type="dxa"/>
            <w:hideMark/>
          </w:tcPr>
          <w:p w14:paraId="76E567BC" w14:textId="77777777" w:rsidR="00D64344" w:rsidRPr="00A66C15" w:rsidRDefault="00D64344">
            <w:pPr>
              <w:rPr>
                <w:rFonts w:cstheme="minorHAnsi"/>
                <w:sz w:val="20"/>
              </w:rPr>
            </w:pPr>
            <w:r w:rsidRPr="00A66C15">
              <w:rPr>
                <w:rFonts w:cstheme="minorHAnsi"/>
                <w:sz w:val="20"/>
              </w:rPr>
              <w:t>Integer</w:t>
            </w:r>
          </w:p>
        </w:tc>
        <w:tc>
          <w:tcPr>
            <w:tcW w:w="7044" w:type="dxa"/>
            <w:hideMark/>
          </w:tcPr>
          <w:p w14:paraId="59C99A7F" w14:textId="77777777" w:rsidR="00D64344" w:rsidRPr="00A66C15" w:rsidRDefault="00D64344">
            <w:pPr>
              <w:rPr>
                <w:rFonts w:cstheme="minorHAnsi"/>
                <w:sz w:val="20"/>
              </w:rPr>
            </w:pPr>
            <w:r w:rsidRPr="00A66C15">
              <w:rPr>
                <w:rFonts w:cstheme="minorHAnsi"/>
                <w:sz w:val="20"/>
              </w:rPr>
              <w:t>A signed integer number.  The representation of an integer is encapsulation and usage dependent.</w:t>
            </w:r>
          </w:p>
          <w:p w14:paraId="2638D613" w14:textId="77777777" w:rsidR="00D64344" w:rsidRPr="00A66C15" w:rsidRDefault="00D64344">
            <w:pPr>
              <w:rPr>
                <w:rFonts w:cstheme="minorHAnsi"/>
                <w:sz w:val="20"/>
              </w:rPr>
            </w:pPr>
            <w:r w:rsidRPr="00A66C15">
              <w:rPr>
                <w:rFonts w:cstheme="minorHAnsi"/>
                <w:sz w:val="20"/>
              </w:rPr>
              <w:t>Integer attribute values must not be padded by non-significant zeroes.  For example, for a number of 19, the value populated for the attribute must be 19 and not 019.</w:t>
            </w:r>
          </w:p>
          <w:p w14:paraId="6D796BDE" w14:textId="77777777" w:rsidR="00D64344" w:rsidRPr="00A66C15" w:rsidRDefault="00D64344">
            <w:pPr>
              <w:rPr>
                <w:rFonts w:cstheme="minorHAnsi"/>
                <w:sz w:val="20"/>
              </w:rPr>
            </w:pPr>
            <w:r w:rsidRPr="00A66C15">
              <w:rPr>
                <w:rFonts w:cstheme="minorHAnsi"/>
                <w:sz w:val="20"/>
              </w:rPr>
              <w:t>Examples:  29, -65547</w:t>
            </w:r>
          </w:p>
        </w:tc>
      </w:tr>
      <w:tr w:rsidR="00D64344" w:rsidRPr="00D90A3A" w14:paraId="551C69E5" w14:textId="77777777" w:rsidTr="005B2D89">
        <w:tc>
          <w:tcPr>
            <w:tcW w:w="959" w:type="dxa"/>
            <w:hideMark/>
          </w:tcPr>
          <w:p w14:paraId="464B753C" w14:textId="77777777" w:rsidR="00D64344" w:rsidRPr="00ED455F" w:rsidRDefault="00D64344">
            <w:pPr>
              <w:rPr>
                <w:rFonts w:cstheme="minorHAnsi"/>
                <w:sz w:val="20"/>
              </w:rPr>
            </w:pPr>
            <w:r w:rsidRPr="00ED455F">
              <w:rPr>
                <w:rFonts w:cstheme="minorHAnsi"/>
                <w:sz w:val="20"/>
              </w:rPr>
              <w:t>RE</w:t>
            </w:r>
          </w:p>
        </w:tc>
        <w:tc>
          <w:tcPr>
            <w:tcW w:w="1122" w:type="dxa"/>
            <w:hideMark/>
          </w:tcPr>
          <w:p w14:paraId="57DD6200" w14:textId="77777777" w:rsidR="00D64344" w:rsidRPr="00A66C15" w:rsidRDefault="00D64344">
            <w:pPr>
              <w:rPr>
                <w:rFonts w:cstheme="minorHAnsi"/>
                <w:sz w:val="20"/>
              </w:rPr>
            </w:pPr>
            <w:r w:rsidRPr="00A66C15">
              <w:rPr>
                <w:rFonts w:cstheme="minorHAnsi"/>
                <w:sz w:val="20"/>
              </w:rPr>
              <w:t>Real</w:t>
            </w:r>
          </w:p>
        </w:tc>
        <w:tc>
          <w:tcPr>
            <w:tcW w:w="7044" w:type="dxa"/>
            <w:hideMark/>
          </w:tcPr>
          <w:p w14:paraId="630586B8" w14:textId="77777777" w:rsidR="00D64344" w:rsidRPr="00A66C15" w:rsidRDefault="00D64344">
            <w:pPr>
              <w:rPr>
                <w:rFonts w:cstheme="minorHAnsi"/>
                <w:sz w:val="20"/>
              </w:rPr>
            </w:pPr>
            <w:r w:rsidRPr="00A66C15">
              <w:rPr>
                <w:rFonts w:cstheme="minorHAnsi"/>
                <w:sz w:val="20"/>
              </w:rPr>
              <w:t>A signed real (floating point) number consisting of a mantissa and an exponent.  The representation of a real is encapsulation and usage dependent.</w:t>
            </w:r>
          </w:p>
          <w:p w14:paraId="660E302F" w14:textId="77777777" w:rsidR="00D64344" w:rsidRPr="00A66C15" w:rsidRDefault="00D64344">
            <w:pPr>
              <w:rPr>
                <w:rFonts w:cstheme="minorHAnsi"/>
                <w:sz w:val="20"/>
              </w:rPr>
            </w:pPr>
            <w:r w:rsidRPr="00A66C15">
              <w:rPr>
                <w:rFonts w:cstheme="minorHAnsi"/>
                <w:sz w:val="20"/>
              </w:rPr>
              <w:t>Real attribute values must not be padded by non-significant zeroes.  For example, for a signal period of 2.5 seconds, the value populated for the attribute signal period must be 2.5 and not 02.50.</w:t>
            </w:r>
          </w:p>
          <w:p w14:paraId="495B7821" w14:textId="77777777" w:rsidR="00D64344" w:rsidRPr="00A66C15" w:rsidRDefault="00D64344">
            <w:pPr>
              <w:rPr>
                <w:rFonts w:cstheme="minorHAnsi"/>
                <w:sz w:val="20"/>
              </w:rPr>
            </w:pPr>
            <w:r w:rsidRPr="00A66C15">
              <w:rPr>
                <w:rFonts w:cstheme="minorHAnsi"/>
                <w:sz w:val="20"/>
              </w:rPr>
              <w:t>Examples:  23.501, -0.0001234, -23.0, 3.141296</w:t>
            </w:r>
          </w:p>
        </w:tc>
      </w:tr>
      <w:tr w:rsidR="00D64344" w:rsidRPr="00D90A3A" w14:paraId="7F39225F" w14:textId="77777777" w:rsidTr="005B2D89">
        <w:tc>
          <w:tcPr>
            <w:tcW w:w="959" w:type="dxa"/>
            <w:hideMark/>
          </w:tcPr>
          <w:p w14:paraId="3E176336" w14:textId="77777777" w:rsidR="00D64344" w:rsidRPr="00ED455F" w:rsidRDefault="00D64344">
            <w:pPr>
              <w:rPr>
                <w:rFonts w:cstheme="minorHAnsi"/>
                <w:sz w:val="20"/>
              </w:rPr>
            </w:pPr>
            <w:r w:rsidRPr="00ED455F">
              <w:rPr>
                <w:rFonts w:cstheme="minorHAnsi"/>
                <w:sz w:val="20"/>
              </w:rPr>
              <w:t>TD</w:t>
            </w:r>
          </w:p>
        </w:tc>
        <w:tc>
          <w:tcPr>
            <w:tcW w:w="1122" w:type="dxa"/>
            <w:hideMark/>
          </w:tcPr>
          <w:p w14:paraId="2245F379" w14:textId="4E973422" w:rsidR="00D64344" w:rsidRPr="00A66C15" w:rsidRDefault="00D64344">
            <w:pPr>
              <w:rPr>
                <w:rFonts w:cstheme="minorHAnsi"/>
                <w:sz w:val="20"/>
              </w:rPr>
            </w:pPr>
            <w:r w:rsidRPr="00A66C15">
              <w:rPr>
                <w:rFonts w:cstheme="minorHAnsi"/>
                <w:sz w:val="20"/>
              </w:rPr>
              <w:t>Truncated Date</w:t>
            </w:r>
          </w:p>
        </w:tc>
        <w:tc>
          <w:tcPr>
            <w:tcW w:w="7044" w:type="dxa"/>
            <w:hideMark/>
          </w:tcPr>
          <w:p w14:paraId="709A2F2A" w14:textId="77777777" w:rsidR="00D64344" w:rsidRPr="00A66C15" w:rsidRDefault="00D64344">
            <w:pPr>
              <w:rPr>
                <w:rFonts w:cstheme="minorHAnsi"/>
                <w:sz w:val="20"/>
              </w:rPr>
            </w:pPr>
            <w:r w:rsidRPr="00A66C15">
              <w:rPr>
                <w:rFonts w:cstheme="minorHAnsi"/>
                <w:sz w:val="20"/>
              </w:rPr>
              <w:t>One or more significant components of the modelling date are omitted.</w:t>
            </w:r>
          </w:p>
          <w:p w14:paraId="66103FAA" w14:textId="77777777" w:rsidR="00D64344" w:rsidRPr="00A66C15" w:rsidRDefault="00D64344">
            <w:pPr>
              <w:keepNext/>
              <w:rPr>
                <w:rFonts w:cstheme="minorHAnsi"/>
                <w:sz w:val="20"/>
              </w:rPr>
            </w:pPr>
            <w:r w:rsidRPr="00A66C15">
              <w:rPr>
                <w:rFonts w:cstheme="minorHAnsi"/>
                <w:sz w:val="20"/>
              </w:rPr>
              <w:t>Example:  – – – –02– – (Year and date not encoded)</w:t>
            </w:r>
          </w:p>
          <w:p w14:paraId="18673BB2" w14:textId="77777777" w:rsidR="00D64344" w:rsidRPr="00A66C15" w:rsidRDefault="00D64344">
            <w:pPr>
              <w:keepNext/>
              <w:rPr>
                <w:rFonts w:cstheme="minorHAnsi"/>
                <w:sz w:val="20"/>
              </w:rPr>
            </w:pPr>
            <w:r w:rsidRPr="00A66C15">
              <w:rPr>
                <w:rFonts w:cstheme="minorHAnsi"/>
                <w:sz w:val="20"/>
              </w:rPr>
              <w:t xml:space="preserve">The exact format depends on the encoding. </w:t>
            </w:r>
          </w:p>
          <w:p w14:paraId="7C1C2FE5" w14:textId="77777777" w:rsidR="002043C5" w:rsidRDefault="00D64344">
            <w:pPr>
              <w:keepNext/>
              <w:rPr>
                <w:rFonts w:cstheme="minorHAnsi"/>
                <w:sz w:val="20"/>
              </w:rPr>
            </w:pPr>
            <w:r w:rsidRPr="00A66C15">
              <w:rPr>
                <w:rFonts w:cstheme="minorHAnsi"/>
                <w:sz w:val="20"/>
              </w:rPr>
              <w:t>A GML dataset would use a GML built-in type and encode it as</w:t>
            </w:r>
          </w:p>
          <w:p w14:paraId="4B69D476" w14:textId="60666E0F" w:rsidR="00D64344" w:rsidRPr="00ED455F" w:rsidRDefault="00D64344">
            <w:pPr>
              <w:keepNext/>
              <w:rPr>
                <w:rFonts w:cstheme="minorHAnsi"/>
                <w:sz w:val="20"/>
              </w:rPr>
            </w:pPr>
            <w:r w:rsidRPr="00A66C15">
              <w:rPr>
                <w:rFonts w:cstheme="minorHAnsi"/>
                <w:sz w:val="20"/>
              </w:rPr>
              <w:t>&lt;</w:t>
            </w:r>
            <w:proofErr w:type="spellStart"/>
            <w:r w:rsidRPr="00A66C15">
              <w:rPr>
                <w:rFonts w:cstheme="minorHAnsi"/>
                <w:sz w:val="20"/>
              </w:rPr>
              <w:t>gMonth</w:t>
            </w:r>
            <w:proofErr w:type="spellEnd"/>
            <w:r w:rsidRPr="00A66C15">
              <w:rPr>
                <w:rFonts w:cstheme="minorHAnsi"/>
                <w:sz w:val="20"/>
              </w:rPr>
              <w:t>&gt;--02&lt;</w:t>
            </w:r>
            <w:proofErr w:type="spellStart"/>
            <w:r w:rsidRPr="00A66C15">
              <w:rPr>
                <w:rFonts w:cstheme="minorHAnsi"/>
                <w:sz w:val="20"/>
              </w:rPr>
              <w:t>gMonth</w:t>
            </w:r>
            <w:proofErr w:type="spellEnd"/>
            <w:r w:rsidRPr="00A66C15">
              <w:rPr>
                <w:rFonts w:cstheme="minorHAnsi"/>
                <w:sz w:val="20"/>
              </w:rPr>
              <w:t>&gt;</w:t>
            </w:r>
            <w:r w:rsidRPr="00ED455F">
              <w:rPr>
                <w:rFonts w:cstheme="minorHAnsi"/>
                <w:sz w:val="20"/>
              </w:rPr>
              <w:t>.</w:t>
            </w:r>
          </w:p>
          <w:p w14:paraId="102E4D13" w14:textId="77777777" w:rsidR="002043C5" w:rsidRDefault="00D64344">
            <w:pPr>
              <w:keepNext/>
              <w:rPr>
                <w:rFonts w:cstheme="minorHAnsi"/>
                <w:sz w:val="20"/>
              </w:rPr>
            </w:pPr>
            <w:r w:rsidRPr="00A66C15">
              <w:rPr>
                <w:rFonts w:cstheme="minorHAnsi"/>
                <w:sz w:val="20"/>
              </w:rPr>
              <w:t>An 8211 data format based dataset would truncated encode the date as</w:t>
            </w:r>
          </w:p>
          <w:p w14:paraId="36088092" w14:textId="549917AE" w:rsidR="00D64344" w:rsidRPr="00A66C15" w:rsidRDefault="00D64344">
            <w:pPr>
              <w:keepNext/>
              <w:rPr>
                <w:rFonts w:cstheme="minorHAnsi"/>
                <w:sz w:val="20"/>
              </w:rPr>
            </w:pPr>
            <w:r w:rsidRPr="00A66C15">
              <w:rPr>
                <w:rFonts w:cstheme="minorHAnsi"/>
                <w:sz w:val="20"/>
              </w:rPr>
              <w:t xml:space="preserve"> – – – –02– –.</w:t>
            </w:r>
          </w:p>
        </w:tc>
      </w:tr>
      <w:tr w:rsidR="00D64344" w:rsidRPr="00D90A3A" w14:paraId="603137C4" w14:textId="77777777" w:rsidTr="005B2D89">
        <w:tc>
          <w:tcPr>
            <w:tcW w:w="959" w:type="dxa"/>
            <w:hideMark/>
          </w:tcPr>
          <w:p w14:paraId="4DE8A5B3" w14:textId="77777777" w:rsidR="00D64344" w:rsidRPr="00ED455F" w:rsidRDefault="00D64344">
            <w:pPr>
              <w:rPr>
                <w:rFonts w:cstheme="minorHAnsi"/>
                <w:sz w:val="20"/>
              </w:rPr>
            </w:pPr>
            <w:r w:rsidRPr="00ED455F">
              <w:rPr>
                <w:rFonts w:cstheme="minorHAnsi"/>
                <w:sz w:val="20"/>
              </w:rPr>
              <w:t>TE</w:t>
            </w:r>
          </w:p>
        </w:tc>
        <w:tc>
          <w:tcPr>
            <w:tcW w:w="1122" w:type="dxa"/>
            <w:hideMark/>
          </w:tcPr>
          <w:p w14:paraId="7129A25C" w14:textId="77777777" w:rsidR="00D64344" w:rsidRPr="00A66C15" w:rsidRDefault="00D64344">
            <w:pPr>
              <w:rPr>
                <w:rFonts w:cstheme="minorHAnsi"/>
                <w:sz w:val="20"/>
              </w:rPr>
            </w:pPr>
            <w:r w:rsidRPr="00A66C15">
              <w:rPr>
                <w:rFonts w:cstheme="minorHAnsi"/>
                <w:sz w:val="20"/>
              </w:rPr>
              <w:t>Free text</w:t>
            </w:r>
          </w:p>
        </w:tc>
        <w:tc>
          <w:tcPr>
            <w:tcW w:w="7044" w:type="dxa"/>
            <w:hideMark/>
          </w:tcPr>
          <w:p w14:paraId="6546978F" w14:textId="77777777" w:rsidR="00D64344" w:rsidRPr="00A66C15" w:rsidRDefault="00D64344">
            <w:pPr>
              <w:rPr>
                <w:rFonts w:cstheme="minorHAnsi"/>
                <w:sz w:val="20"/>
              </w:rPr>
            </w:pPr>
            <w:r w:rsidRPr="00A66C15">
              <w:rPr>
                <w:rFonts w:cstheme="minorHAnsi"/>
                <w:sz w:val="20"/>
              </w:rPr>
              <w:t xml:space="preserve">A </w:t>
            </w:r>
            <w:proofErr w:type="spellStart"/>
            <w:r w:rsidRPr="00A66C15">
              <w:rPr>
                <w:rFonts w:cstheme="minorHAnsi"/>
                <w:sz w:val="20"/>
              </w:rPr>
              <w:t>CharacterString</w:t>
            </w:r>
            <w:proofErr w:type="spellEnd"/>
            <w:r w:rsidRPr="00A66C15">
              <w:rPr>
                <w:rFonts w:cstheme="minorHAnsi"/>
                <w:sz w:val="20"/>
              </w:rPr>
              <w:t xml:space="preserve"> is an arbitrary-length sequence of characters including accents and special characters from a repertoire of one of the adopted character sets.</w:t>
            </w:r>
          </w:p>
        </w:tc>
      </w:tr>
      <w:tr w:rsidR="00D64344" w:rsidRPr="00D90A3A" w14:paraId="2687B939" w14:textId="77777777" w:rsidTr="005B2D89">
        <w:tc>
          <w:tcPr>
            <w:tcW w:w="959" w:type="dxa"/>
            <w:hideMark/>
          </w:tcPr>
          <w:p w14:paraId="5B354CD8" w14:textId="77777777" w:rsidR="00D64344" w:rsidRPr="00ED455F" w:rsidRDefault="00D64344">
            <w:pPr>
              <w:rPr>
                <w:rFonts w:cstheme="minorHAnsi"/>
                <w:sz w:val="20"/>
              </w:rPr>
            </w:pPr>
            <w:r w:rsidRPr="00ED455F">
              <w:rPr>
                <w:rFonts w:cstheme="minorHAnsi"/>
                <w:sz w:val="20"/>
              </w:rPr>
              <w:t>TI</w:t>
            </w:r>
          </w:p>
        </w:tc>
        <w:tc>
          <w:tcPr>
            <w:tcW w:w="1122" w:type="dxa"/>
            <w:hideMark/>
          </w:tcPr>
          <w:p w14:paraId="26D1D0DD" w14:textId="77777777" w:rsidR="00D64344" w:rsidRPr="00A66C15" w:rsidRDefault="00D64344">
            <w:pPr>
              <w:rPr>
                <w:rFonts w:cstheme="minorHAnsi"/>
                <w:sz w:val="20"/>
              </w:rPr>
            </w:pPr>
            <w:r w:rsidRPr="00A66C15">
              <w:rPr>
                <w:rFonts w:cstheme="minorHAnsi"/>
                <w:sz w:val="20"/>
              </w:rPr>
              <w:t>Time</w:t>
            </w:r>
          </w:p>
        </w:tc>
        <w:tc>
          <w:tcPr>
            <w:tcW w:w="7044" w:type="dxa"/>
            <w:hideMark/>
          </w:tcPr>
          <w:p w14:paraId="5A467252" w14:textId="62DAC469" w:rsidR="00D64344" w:rsidRPr="00A66C15" w:rsidRDefault="00D64344">
            <w:pPr>
              <w:rPr>
                <w:rFonts w:cstheme="minorHAnsi"/>
                <w:sz w:val="20"/>
              </w:rPr>
            </w:pPr>
            <w:r w:rsidRPr="00A66C15">
              <w:rPr>
                <w:rFonts w:cstheme="minorHAnsi"/>
                <w:sz w:val="20"/>
              </w:rPr>
              <w:t>A time is given by an hour, minute</w:t>
            </w:r>
            <w:r w:rsidR="00B66206">
              <w:rPr>
                <w:rFonts w:cstheme="minorHAnsi"/>
                <w:sz w:val="20"/>
              </w:rPr>
              <w:t>,</w:t>
            </w:r>
            <w:r w:rsidRPr="00A66C15">
              <w:rPr>
                <w:rFonts w:cstheme="minorHAnsi"/>
                <w:sz w:val="20"/>
              </w:rPr>
              <w:t xml:space="preserve"> and second.  Time zone according to UTC is optional.  Character encoding of a time is a string that follows the local time</w:t>
            </w:r>
            <w:r w:rsidR="00B66206">
              <w:rPr>
                <w:rFonts w:cstheme="minorHAnsi"/>
                <w:sz w:val="20"/>
              </w:rPr>
              <w:t>.</w:t>
            </w:r>
            <w:r w:rsidRPr="00A66C15">
              <w:rPr>
                <w:rFonts w:cstheme="minorHAnsi"/>
                <w:sz w:val="20"/>
              </w:rPr>
              <w:t xml:space="preserve"> </w:t>
            </w:r>
          </w:p>
          <w:p w14:paraId="5B9C8AEE" w14:textId="77777777" w:rsidR="00D64344" w:rsidRPr="00A66C15" w:rsidRDefault="00D64344">
            <w:pPr>
              <w:rPr>
                <w:rFonts w:cstheme="minorHAnsi"/>
                <w:sz w:val="20"/>
              </w:rPr>
            </w:pPr>
            <w:r w:rsidRPr="00A66C15">
              <w:rPr>
                <w:rFonts w:cstheme="minorHAnsi"/>
                <w:sz w:val="20"/>
              </w:rPr>
              <w:t>Example:  183059 or 183059+0100 or 183059Z</w:t>
            </w:r>
          </w:p>
          <w:p w14:paraId="1F8AAFD1" w14:textId="77777777" w:rsidR="00D64344" w:rsidRPr="00A66C15" w:rsidRDefault="00D64344">
            <w:pPr>
              <w:keepNext/>
              <w:rPr>
                <w:rFonts w:cstheme="minorHAnsi"/>
                <w:sz w:val="20"/>
              </w:rPr>
            </w:pPr>
            <w:r w:rsidRPr="00A66C15">
              <w:rPr>
                <w:rFonts w:cstheme="minorHAnsi"/>
                <w:sz w:val="20"/>
              </w:rPr>
              <w:t xml:space="preserve"> </w:t>
            </w:r>
          </w:p>
        </w:tc>
      </w:tr>
      <w:tr w:rsidR="00F736BF" w:rsidRPr="00D90A3A" w14:paraId="4E3EF216" w14:textId="77777777" w:rsidTr="005B2D89">
        <w:tc>
          <w:tcPr>
            <w:tcW w:w="959" w:type="dxa"/>
          </w:tcPr>
          <w:p w14:paraId="159A2539" w14:textId="77777777" w:rsidR="00F736BF" w:rsidRPr="00ED455F" w:rsidRDefault="00F736BF">
            <w:pPr>
              <w:rPr>
                <w:rFonts w:cstheme="minorHAnsi"/>
                <w:sz w:val="20"/>
              </w:rPr>
            </w:pPr>
          </w:p>
        </w:tc>
        <w:tc>
          <w:tcPr>
            <w:tcW w:w="1122" w:type="dxa"/>
          </w:tcPr>
          <w:p w14:paraId="5592CA61" w14:textId="78C1868D" w:rsidR="00F736BF" w:rsidRPr="00A66C15" w:rsidRDefault="00F736BF">
            <w:pPr>
              <w:rPr>
                <w:rFonts w:cstheme="minorHAnsi"/>
                <w:sz w:val="20"/>
              </w:rPr>
            </w:pPr>
            <w:r w:rsidRPr="00A66C15">
              <w:rPr>
                <w:rFonts w:cstheme="minorHAnsi"/>
                <w:sz w:val="20"/>
              </w:rPr>
              <w:t>URL</w:t>
            </w:r>
          </w:p>
        </w:tc>
        <w:tc>
          <w:tcPr>
            <w:tcW w:w="7044" w:type="dxa"/>
          </w:tcPr>
          <w:p w14:paraId="357EE38B" w14:textId="4C8462FA" w:rsidR="002B48B1" w:rsidRPr="00A66C15" w:rsidRDefault="002B48B1" w:rsidP="002B48B1">
            <w:pPr>
              <w:rPr>
                <w:rFonts w:cstheme="minorHAnsi"/>
                <w:sz w:val="20"/>
              </w:rPr>
            </w:pPr>
            <w:r w:rsidRPr="00A66C15">
              <w:rPr>
                <w:rFonts w:cstheme="minorHAnsi"/>
                <w:sz w:val="20"/>
              </w:rPr>
              <w:t>A uniform resource locator (URL) is a URI that provides a means of locating the resource by describing its primary access mechanism (RFC 3986).</w:t>
            </w:r>
          </w:p>
          <w:p w14:paraId="7B6AE0CC" w14:textId="5FEC2DE0" w:rsidR="00F736BF" w:rsidRPr="00A66C15" w:rsidRDefault="002B48B1" w:rsidP="002B48B1">
            <w:pPr>
              <w:rPr>
                <w:rFonts w:cstheme="minorHAnsi"/>
                <w:sz w:val="20"/>
              </w:rPr>
            </w:pPr>
            <w:r w:rsidRPr="00A66C15">
              <w:rPr>
                <w:rFonts w:cstheme="minorHAnsi"/>
                <w:sz w:val="20"/>
              </w:rPr>
              <w:t>EXAMPLE http://registry.iho.int</w:t>
            </w:r>
          </w:p>
        </w:tc>
      </w:tr>
      <w:tr w:rsidR="009D094D" w:rsidRPr="00D90A3A" w14:paraId="56EC68B2" w14:textId="77777777" w:rsidTr="005B2D89">
        <w:tc>
          <w:tcPr>
            <w:tcW w:w="959" w:type="dxa"/>
          </w:tcPr>
          <w:p w14:paraId="2B4503D6" w14:textId="77777777" w:rsidR="009D094D" w:rsidRPr="00ED455F" w:rsidRDefault="009D094D">
            <w:pPr>
              <w:rPr>
                <w:rFonts w:cstheme="minorHAnsi"/>
                <w:sz w:val="20"/>
              </w:rPr>
            </w:pPr>
          </w:p>
        </w:tc>
        <w:tc>
          <w:tcPr>
            <w:tcW w:w="1122" w:type="dxa"/>
          </w:tcPr>
          <w:p w14:paraId="11B0F240" w14:textId="2B51CB58" w:rsidR="009D094D" w:rsidRPr="00ED455F" w:rsidRDefault="009D094D">
            <w:pPr>
              <w:rPr>
                <w:rFonts w:cstheme="minorHAnsi"/>
                <w:sz w:val="20"/>
              </w:rPr>
            </w:pPr>
            <w:r w:rsidRPr="00ED455F">
              <w:rPr>
                <w:rFonts w:cstheme="minorHAnsi"/>
                <w:sz w:val="20"/>
              </w:rPr>
              <w:t>URN</w:t>
            </w:r>
          </w:p>
        </w:tc>
        <w:tc>
          <w:tcPr>
            <w:tcW w:w="7044" w:type="dxa"/>
          </w:tcPr>
          <w:p w14:paraId="034BA11F" w14:textId="6EF01ED3" w:rsidR="002B48B1" w:rsidRPr="00A66C15" w:rsidRDefault="002B48B1" w:rsidP="002B48B1">
            <w:pPr>
              <w:rPr>
                <w:rFonts w:cstheme="minorHAnsi"/>
                <w:sz w:val="20"/>
              </w:rPr>
            </w:pPr>
            <w:r w:rsidRPr="00A66C15">
              <w:rPr>
                <w:rFonts w:cstheme="minorHAnsi"/>
                <w:sz w:val="20"/>
              </w:rPr>
              <w:t>A persistent, location-independent, resource identifier that follows the syntax and semantics for URNs specified in RFC 2141.</w:t>
            </w:r>
          </w:p>
          <w:p w14:paraId="4C4A3BFE" w14:textId="0FFB5FE4" w:rsidR="009D094D" w:rsidRPr="00A66C15" w:rsidRDefault="002B48B1" w:rsidP="002B48B1">
            <w:pPr>
              <w:rPr>
                <w:rFonts w:cstheme="minorHAnsi"/>
                <w:sz w:val="20"/>
              </w:rPr>
            </w:pPr>
            <w:r w:rsidRPr="00A66C15">
              <w:rPr>
                <w:rFonts w:cstheme="minorHAnsi"/>
                <w:sz w:val="20"/>
              </w:rPr>
              <w:lastRenderedPageBreak/>
              <w:t>EXAMPLE urn:mrn:iho:s127:1:0:0:Rout</w:t>
            </w:r>
            <w:r w:rsidR="008D2D36">
              <w:rPr>
                <w:rFonts w:cstheme="minorHAnsi"/>
                <w:sz w:val="20"/>
              </w:rPr>
              <w:t>e</w:t>
            </w:r>
            <w:r w:rsidRPr="00A66C15">
              <w:rPr>
                <w:rFonts w:cstheme="minorHAnsi"/>
                <w:sz w:val="20"/>
              </w:rPr>
              <w:t>ingMeasure</w:t>
            </w:r>
          </w:p>
        </w:tc>
      </w:tr>
    </w:tbl>
    <w:p w14:paraId="3FD98072" w14:textId="324FE4DB" w:rsidR="00D64344" w:rsidRPr="00A66C15" w:rsidRDefault="00D64344" w:rsidP="00D64344">
      <w:pPr>
        <w:pStyle w:val="Caption"/>
        <w:jc w:val="center"/>
        <w:rPr>
          <w:rFonts w:asciiTheme="minorHAnsi" w:hAnsiTheme="minorHAnsi" w:cstheme="minorHAnsi"/>
          <w:sz w:val="22"/>
          <w:szCs w:val="22"/>
          <w:lang w:val="de-DE"/>
        </w:rPr>
      </w:pPr>
      <w:bookmarkStart w:id="65" w:name="_Ref450640577"/>
      <w:bookmarkStart w:id="66" w:name="_Ref451435616"/>
      <w:r w:rsidRPr="00A66C15">
        <w:rPr>
          <w:rFonts w:asciiTheme="minorHAnsi" w:hAnsiTheme="minorHAnsi" w:cstheme="minorHAnsi"/>
          <w:sz w:val="22"/>
          <w:szCs w:val="22"/>
          <w:lang w:val="de-DE"/>
        </w:rPr>
        <w:lastRenderedPageBreak/>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lang w:val="de-DE"/>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de-DE"/>
        </w:rPr>
        <w:t>2</w:t>
      </w:r>
      <w:r w:rsidRPr="00A66C15">
        <w:rPr>
          <w:rFonts w:asciiTheme="minorHAnsi" w:hAnsiTheme="minorHAnsi" w:cstheme="minorHAnsi"/>
        </w:rPr>
        <w:fldChar w:fldCharType="end"/>
      </w:r>
      <w:r w:rsidRPr="00A66C15">
        <w:rPr>
          <w:rFonts w:asciiTheme="minorHAnsi" w:hAnsiTheme="minorHAnsi" w:cstheme="minorHAnsi"/>
          <w:sz w:val="22"/>
          <w:szCs w:val="22"/>
          <w:lang w:val="de-DE"/>
        </w:rPr>
        <w:noBreakHyphen/>
      </w:r>
      <w:r w:rsidRPr="00A66C15">
        <w:rPr>
          <w:rFonts w:asciiTheme="minorHAnsi" w:hAnsiTheme="minorHAnsi" w:cstheme="minorHAnsi"/>
        </w:rPr>
        <w:fldChar w:fldCharType="begin"/>
      </w:r>
      <w:r w:rsidRPr="00A66C15">
        <w:rPr>
          <w:rFonts w:asciiTheme="minorHAnsi" w:hAnsiTheme="minorHAnsi" w:cstheme="minorHAnsi"/>
          <w:sz w:val="22"/>
          <w:szCs w:val="22"/>
          <w:lang w:val="de-DE"/>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de-DE"/>
        </w:rPr>
        <w:t>2</w:t>
      </w:r>
      <w:r w:rsidRPr="00A66C15">
        <w:rPr>
          <w:rFonts w:asciiTheme="minorHAnsi" w:hAnsiTheme="minorHAnsi" w:cstheme="minorHAnsi"/>
        </w:rPr>
        <w:fldChar w:fldCharType="end"/>
      </w:r>
      <w:bookmarkEnd w:id="65"/>
      <w:r w:rsidRPr="00A66C15">
        <w:rPr>
          <w:rFonts w:asciiTheme="minorHAnsi" w:hAnsiTheme="minorHAnsi" w:cstheme="minorHAnsi"/>
          <w:sz w:val="22"/>
          <w:szCs w:val="22"/>
          <w:lang w:val="de-DE"/>
        </w:rPr>
        <w:t xml:space="preserve"> Simple attribute types</w:t>
      </w:r>
      <w:bookmarkEnd w:id="66"/>
    </w:p>
    <w:p w14:paraId="16216CDC"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67" w:name="_Toc490817299"/>
      <w:bookmarkStart w:id="68" w:name="_Toc451254950"/>
      <w:bookmarkStart w:id="69" w:name="_Toc531133454"/>
      <w:r w:rsidRPr="00A66C15">
        <w:rPr>
          <w:rFonts w:asciiTheme="minorHAnsi" w:hAnsiTheme="minorHAnsi" w:cstheme="minorHAnsi"/>
        </w:rPr>
        <w:t>Mandatory attributes</w:t>
      </w:r>
      <w:bookmarkEnd w:id="67"/>
      <w:bookmarkEnd w:id="68"/>
      <w:bookmarkEnd w:id="69"/>
    </w:p>
    <w:p w14:paraId="1B59E66D" w14:textId="77777777" w:rsidR="00D64344" w:rsidRPr="00A66C15" w:rsidRDefault="00D64344" w:rsidP="00D64344">
      <w:pPr>
        <w:rPr>
          <w:rFonts w:cstheme="minorHAnsi"/>
        </w:rPr>
      </w:pPr>
      <w:r w:rsidRPr="00ED455F">
        <w:rPr>
          <w:rFonts w:cstheme="minorHAnsi"/>
        </w:rPr>
        <w:t>Some attributes are mandatory and must be populated for a given feature.  There are some reasons why attribute values may be considered mandatory:</w:t>
      </w:r>
    </w:p>
    <w:p w14:paraId="62E9A768" w14:textId="2785E97D"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 xml:space="preserve">They are fundamental to the definition of a </w:t>
      </w:r>
      <w:del w:id="70" w:author="Raphael Malyankar" w:date="2019-11-17T22:04:00Z">
        <w:r w:rsidRPr="00A66C15" w:rsidDel="00444BA2">
          <w:rPr>
            <w:rFonts w:asciiTheme="minorHAnsi" w:hAnsiTheme="minorHAnsi" w:cstheme="minorHAnsi"/>
          </w:rPr>
          <w:delText>marine protected area</w:delText>
        </w:r>
      </w:del>
      <w:ins w:id="71" w:author="Raphael Malyankar" w:date="2019-11-17T22:04:00Z">
        <w:r w:rsidR="00444BA2">
          <w:rPr>
            <w:rFonts w:asciiTheme="minorHAnsi" w:hAnsiTheme="minorHAnsi" w:cstheme="minorHAnsi"/>
          </w:rPr>
          <w:t>feature</w:t>
        </w:r>
      </w:ins>
      <w:r w:rsidRPr="00A66C15">
        <w:rPr>
          <w:rFonts w:asciiTheme="minorHAnsi" w:hAnsiTheme="minorHAnsi" w:cstheme="minorHAnsi"/>
        </w:rPr>
        <w:t>;</w:t>
      </w:r>
    </w:p>
    <w:p w14:paraId="38C82962" w14:textId="77777777"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They are required to support the correct portrayal of a feature instance;</w:t>
      </w:r>
    </w:p>
    <w:p w14:paraId="71E85DF4" w14:textId="77777777"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Certain features make no logical sense without specific attributes;</w:t>
      </w:r>
    </w:p>
    <w:p w14:paraId="7A69532C" w14:textId="77777777"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Some attributes are required for safety of navigation.</w:t>
      </w:r>
    </w:p>
    <w:p w14:paraId="35A8B0CD" w14:textId="77777777" w:rsidR="00D64344" w:rsidRPr="00A66C15" w:rsidRDefault="00D64344" w:rsidP="00D64344">
      <w:pPr>
        <w:rPr>
          <w:rFonts w:cstheme="minorHAnsi"/>
        </w:rPr>
      </w:pPr>
      <w:r w:rsidRPr="00ED455F">
        <w:rPr>
          <w:rFonts w:cstheme="minorHAnsi"/>
        </w:rPr>
        <w:t>Within this document, mandatory attributes are those with a multiplicity of 1,1 or 1,n (n&gt;1) or 1,*.  The attribute multiplicity is identified in the description of each feature class.</w:t>
      </w:r>
    </w:p>
    <w:p w14:paraId="23937F04" w14:textId="550A2601" w:rsidR="00D64344" w:rsidRPr="00ED455F" w:rsidRDefault="00D64344" w:rsidP="00D64344">
      <w:pPr>
        <w:rPr>
          <w:rFonts w:cstheme="minorHAnsi"/>
        </w:rPr>
      </w:pPr>
      <w:r w:rsidRPr="00A66C15">
        <w:rPr>
          <w:rFonts w:cstheme="minorHAnsi"/>
        </w:rPr>
        <w:t xml:space="preserve">For easy reference, </w:t>
      </w:r>
      <w:r w:rsidRPr="00ED455F">
        <w:rPr>
          <w:rFonts w:cstheme="minorHAnsi"/>
        </w:rPr>
        <w:fldChar w:fldCharType="begin"/>
      </w:r>
      <w:r w:rsidRPr="00A66C15">
        <w:rPr>
          <w:rFonts w:cstheme="minorHAnsi"/>
        </w:rPr>
        <w:instrText xml:space="preserve"> REF _Ref450306778 \h  \* MERGEFORMAT </w:instrText>
      </w:r>
      <w:r w:rsidRPr="00ED455F">
        <w:rPr>
          <w:rFonts w:cstheme="minorHAnsi"/>
        </w:rPr>
      </w:r>
      <w:r w:rsidRPr="00ED455F">
        <w:rPr>
          <w:rFonts w:cstheme="minorHAnsi"/>
        </w:rPr>
        <w:fldChar w:fldCharType="separate"/>
      </w:r>
      <w:r w:rsidR="00116C40" w:rsidRPr="005747A9">
        <w:rPr>
          <w:rFonts w:cstheme="minorHAnsi"/>
          <w:lang w:val="en-US"/>
        </w:rPr>
        <w:t xml:space="preserve">Table </w:t>
      </w:r>
      <w:r w:rsidR="00116C40" w:rsidRPr="005747A9">
        <w:rPr>
          <w:rFonts w:cstheme="minorHAnsi"/>
          <w:noProof/>
          <w:lang w:val="en-US"/>
        </w:rPr>
        <w:t>2</w:t>
      </w:r>
      <w:r w:rsidR="00116C40" w:rsidRPr="005747A9">
        <w:rPr>
          <w:rFonts w:cstheme="minorHAnsi"/>
          <w:lang w:val="en-US"/>
        </w:rPr>
        <w:noBreakHyphen/>
      </w:r>
      <w:r w:rsidR="00116C40" w:rsidRPr="005747A9">
        <w:rPr>
          <w:rFonts w:cstheme="minorHAnsi"/>
          <w:noProof/>
          <w:lang w:val="en-US"/>
        </w:rPr>
        <w:t>3</w:t>
      </w:r>
      <w:r w:rsidRPr="00ED455F">
        <w:rPr>
          <w:rFonts w:cstheme="minorHAnsi"/>
        </w:rPr>
        <w:fldChar w:fldCharType="end"/>
      </w:r>
      <w:r w:rsidRPr="00ED455F">
        <w:rPr>
          <w:rFonts w:cstheme="minorHAnsi"/>
        </w:rPr>
        <w:t xml:space="preserve"> summarises the mandatory attributes for each feature.</w:t>
      </w:r>
    </w:p>
    <w:p w14:paraId="6C7C8E6C" w14:textId="77777777" w:rsidR="00D64344" w:rsidRPr="00A66C15" w:rsidRDefault="00D64344" w:rsidP="00D64344">
      <w:pPr>
        <w:rPr>
          <w:rFonts w:cstheme="minorHAnsi"/>
        </w:rPr>
      </w:pPr>
    </w:p>
    <w:tbl>
      <w:tblPr>
        <w:tblW w:w="907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20" w:type="dxa"/>
          <w:right w:w="120" w:type="dxa"/>
        </w:tblCellMar>
        <w:tblLook w:val="04A0" w:firstRow="1" w:lastRow="0" w:firstColumn="1" w:lastColumn="0" w:noHBand="0" w:noVBand="1"/>
      </w:tblPr>
      <w:tblGrid>
        <w:gridCol w:w="3415"/>
        <w:gridCol w:w="5660"/>
      </w:tblGrid>
      <w:tr w:rsidR="00D64344" w:rsidRPr="00D90A3A" w14:paraId="538DBDA5" w14:textId="77777777" w:rsidTr="007942DE">
        <w:trPr>
          <w:tblHeader/>
        </w:trPr>
        <w:tc>
          <w:tcPr>
            <w:tcW w:w="341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hideMark/>
          </w:tcPr>
          <w:p w14:paraId="0170BA80"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Feature</w:t>
            </w:r>
          </w:p>
        </w:tc>
        <w:tc>
          <w:tcPr>
            <w:tcW w:w="56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hideMark/>
          </w:tcPr>
          <w:p w14:paraId="5CAF7E50"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Mandatory Attributes</w:t>
            </w:r>
          </w:p>
        </w:tc>
      </w:tr>
      <w:tr w:rsidR="007942DE" w:rsidRPr="00D90A3A" w14:paraId="4A44F611"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7FB14E89" w14:textId="66915EB5"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Radio Calling in Point</w:t>
            </w:r>
          </w:p>
        </w:tc>
        <w:tc>
          <w:tcPr>
            <w:tcW w:w="5660" w:type="dxa"/>
            <w:tcBorders>
              <w:top w:val="single" w:sz="8" w:space="0" w:color="000000"/>
              <w:left w:val="single" w:sz="8" w:space="0" w:color="000000"/>
              <w:bottom w:val="single" w:sz="8" w:space="0" w:color="000000"/>
              <w:right w:val="single" w:sz="8" w:space="0" w:color="000000"/>
            </w:tcBorders>
            <w:vAlign w:val="center"/>
          </w:tcPr>
          <w:p w14:paraId="501ED7AD" w14:textId="7313A27F"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trafficFlow</w:t>
            </w:r>
            <w:proofErr w:type="spellEnd"/>
          </w:p>
        </w:tc>
      </w:tr>
      <w:tr w:rsidR="00FD03B7" w:rsidRPr="00D90A3A" w14:paraId="682B75E8" w14:textId="77777777" w:rsidTr="007942DE">
        <w:trPr>
          <w:cantSplit/>
          <w:ins w:id="72" w:author="Raphael Malyankar" w:date="2019-11-17T22:06:00Z"/>
        </w:trPr>
        <w:tc>
          <w:tcPr>
            <w:tcW w:w="3415" w:type="dxa"/>
            <w:tcBorders>
              <w:top w:val="single" w:sz="8" w:space="0" w:color="000000"/>
              <w:left w:val="single" w:sz="8" w:space="0" w:color="000000"/>
              <w:bottom w:val="single" w:sz="8" w:space="0" w:color="000000"/>
              <w:right w:val="single" w:sz="8" w:space="0" w:color="000000"/>
            </w:tcBorders>
          </w:tcPr>
          <w:p w14:paraId="59EF7380" w14:textId="4AEC1639" w:rsidR="00FD03B7" w:rsidRPr="00A66C15" w:rsidRDefault="00FD03B7" w:rsidP="007942DE">
            <w:pPr>
              <w:pStyle w:val="BodyText"/>
              <w:rPr>
                <w:ins w:id="73" w:author="Raphael Malyankar" w:date="2019-11-17T22:06:00Z"/>
                <w:rFonts w:asciiTheme="minorHAnsi" w:hAnsiTheme="minorHAnsi" w:cstheme="minorHAnsi"/>
              </w:rPr>
            </w:pPr>
            <w:ins w:id="74" w:author="Raphael Malyankar" w:date="2019-11-17T22:06:00Z">
              <w:r>
                <w:rPr>
                  <w:rFonts w:asciiTheme="minorHAnsi" w:hAnsiTheme="minorHAnsi" w:cstheme="minorHAnsi"/>
                </w:rPr>
                <w:t>Restricted Area Navigational</w:t>
              </w:r>
            </w:ins>
          </w:p>
        </w:tc>
        <w:tc>
          <w:tcPr>
            <w:tcW w:w="5660" w:type="dxa"/>
            <w:tcBorders>
              <w:top w:val="single" w:sz="8" w:space="0" w:color="000000"/>
              <w:left w:val="single" w:sz="8" w:space="0" w:color="000000"/>
              <w:bottom w:val="single" w:sz="8" w:space="0" w:color="000000"/>
              <w:right w:val="single" w:sz="8" w:space="0" w:color="000000"/>
            </w:tcBorders>
            <w:vAlign w:val="center"/>
          </w:tcPr>
          <w:p w14:paraId="522ECAEB" w14:textId="419655A6" w:rsidR="00FD03B7" w:rsidRPr="00A66C15" w:rsidRDefault="00FD03B7" w:rsidP="007942DE">
            <w:pPr>
              <w:pStyle w:val="BodyText"/>
              <w:rPr>
                <w:ins w:id="75" w:author="Raphael Malyankar" w:date="2019-11-17T22:06:00Z"/>
                <w:rFonts w:asciiTheme="minorHAnsi" w:hAnsiTheme="minorHAnsi" w:cstheme="minorHAnsi"/>
              </w:rPr>
            </w:pPr>
            <w:ins w:id="76" w:author="Raphael Malyankar" w:date="2019-11-17T22:06:00Z">
              <w:r>
                <w:rPr>
                  <w:rFonts w:asciiTheme="minorHAnsi" w:hAnsiTheme="minorHAnsi" w:cstheme="minorHAnsi"/>
                </w:rPr>
                <w:t>restriction</w:t>
              </w:r>
            </w:ins>
          </w:p>
        </w:tc>
      </w:tr>
      <w:tr w:rsidR="007942DE" w:rsidRPr="00D90A3A" w14:paraId="5EFC5B30"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52A0CB6F" w14:textId="682CED97"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Signal Station Warning</w:t>
            </w:r>
          </w:p>
        </w:tc>
        <w:tc>
          <w:tcPr>
            <w:tcW w:w="5660" w:type="dxa"/>
            <w:tcBorders>
              <w:top w:val="single" w:sz="8" w:space="0" w:color="000000"/>
              <w:left w:val="single" w:sz="8" w:space="0" w:color="000000"/>
              <w:bottom w:val="single" w:sz="8" w:space="0" w:color="000000"/>
              <w:right w:val="single" w:sz="8" w:space="0" w:color="000000"/>
            </w:tcBorders>
            <w:vAlign w:val="center"/>
          </w:tcPr>
          <w:p w14:paraId="7DA93251" w14:textId="36ABD829"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categoryOfSignalStationWarning</w:t>
            </w:r>
            <w:proofErr w:type="spellEnd"/>
          </w:p>
        </w:tc>
      </w:tr>
      <w:tr w:rsidR="007942DE" w:rsidRPr="00D90A3A" w14:paraId="2A683C72"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124333C1" w14:textId="0773C22A"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Signal Station Traffic</w:t>
            </w:r>
          </w:p>
        </w:tc>
        <w:tc>
          <w:tcPr>
            <w:tcW w:w="5660" w:type="dxa"/>
            <w:tcBorders>
              <w:top w:val="single" w:sz="8" w:space="0" w:color="000000"/>
              <w:left w:val="single" w:sz="8" w:space="0" w:color="000000"/>
              <w:bottom w:val="single" w:sz="8" w:space="0" w:color="000000"/>
              <w:right w:val="single" w:sz="8" w:space="0" w:color="000000"/>
            </w:tcBorders>
            <w:vAlign w:val="center"/>
          </w:tcPr>
          <w:p w14:paraId="37253B7F" w14:textId="508CAED4"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categoryOfSignalStationTraffic</w:t>
            </w:r>
            <w:proofErr w:type="spellEnd"/>
          </w:p>
        </w:tc>
      </w:tr>
      <w:tr w:rsidR="007942DE" w:rsidRPr="00D90A3A" w14:paraId="136E8F14"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66D4389D" w14:textId="23FCC420"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Pilot Service</w:t>
            </w:r>
          </w:p>
        </w:tc>
        <w:tc>
          <w:tcPr>
            <w:tcW w:w="5660" w:type="dxa"/>
            <w:tcBorders>
              <w:top w:val="single" w:sz="8" w:space="0" w:color="000000"/>
              <w:left w:val="single" w:sz="8" w:space="0" w:color="000000"/>
              <w:bottom w:val="single" w:sz="8" w:space="0" w:color="000000"/>
              <w:right w:val="single" w:sz="8" w:space="0" w:color="000000"/>
            </w:tcBorders>
            <w:vAlign w:val="center"/>
          </w:tcPr>
          <w:p w14:paraId="768CD259" w14:textId="037DE8C2"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remotePilot</w:t>
            </w:r>
            <w:proofErr w:type="spellEnd"/>
          </w:p>
        </w:tc>
      </w:tr>
      <w:tr w:rsidR="007942DE" w:rsidRPr="00D90A3A" w14:paraId="1226A774"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2C1118FA" w14:textId="5736361D" w:rsidR="007942DE" w:rsidRPr="00A66C15" w:rsidRDefault="007942DE" w:rsidP="007942DE">
            <w:pPr>
              <w:pStyle w:val="BodyText"/>
              <w:rPr>
                <w:rFonts w:asciiTheme="minorHAnsi" w:hAnsiTheme="minorHAnsi" w:cstheme="minorHAnsi"/>
              </w:rPr>
            </w:pPr>
            <w:proofErr w:type="spellStart"/>
            <w:r w:rsidRPr="00A66C15">
              <w:rPr>
                <w:rFonts w:asciiTheme="minorHAnsi" w:hAnsiTheme="minorHAnsi" w:cstheme="minorHAnsi"/>
              </w:rPr>
              <w:t>Underkeel</w:t>
            </w:r>
            <w:proofErr w:type="spellEnd"/>
            <w:r w:rsidRPr="00A66C15">
              <w:rPr>
                <w:rFonts w:asciiTheme="minorHAnsi" w:hAnsiTheme="minorHAnsi" w:cstheme="minorHAnsi"/>
              </w:rPr>
              <w:t xml:space="preserve"> Clearance Management Area</w:t>
            </w:r>
          </w:p>
        </w:tc>
        <w:tc>
          <w:tcPr>
            <w:tcW w:w="5660" w:type="dxa"/>
            <w:tcBorders>
              <w:top w:val="single" w:sz="8" w:space="0" w:color="000000"/>
              <w:left w:val="single" w:sz="8" w:space="0" w:color="000000"/>
              <w:bottom w:val="single" w:sz="8" w:space="0" w:color="000000"/>
              <w:right w:val="single" w:sz="8" w:space="0" w:color="000000"/>
            </w:tcBorders>
            <w:vAlign w:val="center"/>
          </w:tcPr>
          <w:p w14:paraId="26F7F960" w14:textId="75920A1E"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dynamicResource</w:t>
            </w:r>
            <w:proofErr w:type="spellEnd"/>
          </w:p>
        </w:tc>
      </w:tr>
      <w:tr w:rsidR="007942DE" w:rsidRPr="00D90A3A" w14:paraId="35C3C065"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6FF2BCDE" w14:textId="399A735D" w:rsidR="007942DE" w:rsidRPr="00A66C15" w:rsidRDefault="007942DE" w:rsidP="007942DE">
            <w:pPr>
              <w:pStyle w:val="BodyText"/>
              <w:rPr>
                <w:rFonts w:asciiTheme="minorHAnsi" w:hAnsiTheme="minorHAnsi" w:cstheme="minorHAnsi"/>
              </w:rPr>
            </w:pPr>
            <w:proofErr w:type="spellStart"/>
            <w:r w:rsidRPr="00A66C15">
              <w:rPr>
                <w:rFonts w:asciiTheme="minorHAnsi" w:hAnsiTheme="minorHAnsi" w:cstheme="minorHAnsi"/>
              </w:rPr>
              <w:t>Rout</w:t>
            </w:r>
            <w:r w:rsidR="008D2D36">
              <w:rPr>
                <w:rFonts w:asciiTheme="minorHAnsi" w:hAnsiTheme="minorHAnsi" w:cstheme="minorHAnsi"/>
              </w:rPr>
              <w:t>e</w:t>
            </w:r>
            <w:r w:rsidRPr="00A66C15">
              <w:rPr>
                <w:rFonts w:asciiTheme="minorHAnsi" w:hAnsiTheme="minorHAnsi" w:cstheme="minorHAnsi"/>
              </w:rPr>
              <w:t>ing</w:t>
            </w:r>
            <w:proofErr w:type="spellEnd"/>
            <w:r w:rsidRPr="00A66C15">
              <w:rPr>
                <w:rFonts w:asciiTheme="minorHAnsi" w:hAnsiTheme="minorHAnsi" w:cstheme="minorHAnsi"/>
              </w:rPr>
              <w:t xml:space="preserve"> Measure</w:t>
            </w:r>
          </w:p>
        </w:tc>
        <w:tc>
          <w:tcPr>
            <w:tcW w:w="5660" w:type="dxa"/>
            <w:tcBorders>
              <w:top w:val="single" w:sz="8" w:space="0" w:color="000000"/>
              <w:left w:val="single" w:sz="8" w:space="0" w:color="000000"/>
              <w:bottom w:val="single" w:sz="8" w:space="0" w:color="000000"/>
              <w:right w:val="single" w:sz="8" w:space="0" w:color="000000"/>
            </w:tcBorders>
            <w:vAlign w:val="center"/>
          </w:tcPr>
          <w:p w14:paraId="4E448589" w14:textId="2B71C19C" w:rsidR="007942DE" w:rsidRPr="00A66C15" w:rsidRDefault="003564BD" w:rsidP="007942DE">
            <w:pPr>
              <w:pStyle w:val="BodyText"/>
              <w:rPr>
                <w:rFonts w:asciiTheme="minorHAnsi" w:hAnsiTheme="minorHAnsi" w:cstheme="minorHAnsi"/>
              </w:rPr>
            </w:pPr>
            <w:proofErr w:type="spellStart"/>
            <w:r w:rsidRPr="00A66C15">
              <w:rPr>
                <w:rFonts w:asciiTheme="minorHAnsi" w:hAnsiTheme="minorHAnsi" w:cstheme="minorHAnsi"/>
              </w:rPr>
              <w:t>categoryOfRouteingMeasure</w:t>
            </w:r>
            <w:proofErr w:type="spellEnd"/>
          </w:p>
        </w:tc>
      </w:tr>
      <w:tr w:rsidR="007942DE" w:rsidRPr="00D90A3A" w14:paraId="7F0455E6"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4710AFF4" w14:textId="78B6E99E"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ISPS Code Security Level</w:t>
            </w:r>
          </w:p>
        </w:tc>
        <w:tc>
          <w:tcPr>
            <w:tcW w:w="5660" w:type="dxa"/>
            <w:tcBorders>
              <w:top w:val="single" w:sz="8" w:space="0" w:color="000000"/>
              <w:left w:val="single" w:sz="8" w:space="0" w:color="000000"/>
              <w:bottom w:val="single" w:sz="8" w:space="0" w:color="000000"/>
              <w:right w:val="single" w:sz="8" w:space="0" w:color="000000"/>
            </w:tcBorders>
            <w:vAlign w:val="center"/>
          </w:tcPr>
          <w:p w14:paraId="663AF636" w14:textId="49F8871B" w:rsidR="007942DE" w:rsidRPr="00A66C15" w:rsidRDefault="00D61A4F" w:rsidP="007942DE">
            <w:pPr>
              <w:pStyle w:val="BodyText"/>
              <w:rPr>
                <w:rFonts w:asciiTheme="minorHAnsi" w:hAnsiTheme="minorHAnsi" w:cstheme="minorHAnsi"/>
              </w:rPr>
            </w:pPr>
            <w:proofErr w:type="spellStart"/>
            <w:r w:rsidRPr="00A66C15">
              <w:rPr>
                <w:rFonts w:asciiTheme="minorHAnsi" w:hAnsiTheme="minorHAnsi" w:cstheme="minorHAnsi"/>
              </w:rPr>
              <w:t>ispsLevel</w:t>
            </w:r>
            <w:proofErr w:type="spellEnd"/>
          </w:p>
        </w:tc>
      </w:tr>
      <w:tr w:rsidR="007942DE" w:rsidRPr="00D90A3A" w14:paraId="44682253"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hideMark/>
          </w:tcPr>
          <w:p w14:paraId="6460420D" w14:textId="1319E06F" w:rsidR="007942DE" w:rsidRPr="00A66C15" w:rsidRDefault="007942DE" w:rsidP="007942DE">
            <w:pPr>
              <w:pStyle w:val="BodyText"/>
              <w:rPr>
                <w:rFonts w:asciiTheme="minorHAnsi" w:hAnsiTheme="minorHAnsi" w:cstheme="minorHAnsi"/>
              </w:rPr>
            </w:pPr>
            <w:r w:rsidRPr="00A66C15">
              <w:rPr>
                <w:rFonts w:asciiTheme="minorHAnsi" w:hAnsiTheme="minorHAnsi" w:cstheme="minorHAnsi"/>
              </w:rPr>
              <w:t>Waterway Area</w:t>
            </w:r>
          </w:p>
        </w:tc>
        <w:tc>
          <w:tcPr>
            <w:tcW w:w="5660" w:type="dxa"/>
            <w:tcBorders>
              <w:top w:val="single" w:sz="8" w:space="0" w:color="000000"/>
              <w:left w:val="single" w:sz="8" w:space="0" w:color="000000"/>
              <w:bottom w:val="single" w:sz="8" w:space="0" w:color="000000"/>
              <w:right w:val="single" w:sz="8" w:space="0" w:color="000000"/>
            </w:tcBorders>
            <w:vAlign w:val="center"/>
          </w:tcPr>
          <w:p w14:paraId="5BD2E355" w14:textId="397DFFBD" w:rsidR="007942DE" w:rsidRPr="00A66C15" w:rsidRDefault="00D61A4F" w:rsidP="007942DE">
            <w:pPr>
              <w:pStyle w:val="BodyText"/>
              <w:rPr>
                <w:rFonts w:asciiTheme="minorHAnsi" w:hAnsiTheme="minorHAnsi" w:cstheme="minorHAnsi"/>
              </w:rPr>
            </w:pPr>
            <w:proofErr w:type="spellStart"/>
            <w:r w:rsidRPr="00A66C15">
              <w:rPr>
                <w:rFonts w:asciiTheme="minorHAnsi" w:hAnsiTheme="minorHAnsi" w:cstheme="minorHAnsi"/>
              </w:rPr>
              <w:t>dynamicResource</w:t>
            </w:r>
            <w:proofErr w:type="spellEnd"/>
          </w:p>
        </w:tc>
      </w:tr>
      <w:tr w:rsidR="00FA7816" w:rsidRPr="00D90A3A" w14:paraId="5AB687BD"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tcPr>
          <w:p w14:paraId="6C5A150B" w14:textId="770E39E6" w:rsidR="00FA7816" w:rsidRPr="00A66C15" w:rsidRDefault="00FA7816" w:rsidP="007942DE">
            <w:pPr>
              <w:pStyle w:val="BodyText"/>
              <w:rPr>
                <w:rFonts w:asciiTheme="minorHAnsi" w:hAnsiTheme="minorHAnsi" w:cstheme="minorHAnsi"/>
              </w:rPr>
            </w:pPr>
            <w:r>
              <w:rPr>
                <w:rFonts w:asciiTheme="minorHAnsi" w:hAnsiTheme="minorHAnsi" w:cstheme="minorHAnsi"/>
              </w:rPr>
              <w:t>Local Port Service Area</w:t>
            </w:r>
          </w:p>
        </w:tc>
        <w:tc>
          <w:tcPr>
            <w:tcW w:w="5660" w:type="dxa"/>
            <w:tcBorders>
              <w:top w:val="single" w:sz="8" w:space="0" w:color="000000"/>
              <w:left w:val="single" w:sz="8" w:space="0" w:color="000000"/>
              <w:bottom w:val="single" w:sz="8" w:space="0" w:color="000000"/>
              <w:right w:val="single" w:sz="8" w:space="0" w:color="000000"/>
            </w:tcBorders>
            <w:vAlign w:val="center"/>
          </w:tcPr>
          <w:p w14:paraId="56E64373" w14:textId="60EC4BC4" w:rsidR="00FA7816" w:rsidRPr="00A66C15" w:rsidRDefault="00FA7816" w:rsidP="007942DE">
            <w:pPr>
              <w:pStyle w:val="BodyText"/>
              <w:rPr>
                <w:rFonts w:asciiTheme="minorHAnsi" w:hAnsiTheme="minorHAnsi" w:cstheme="minorHAnsi"/>
              </w:rPr>
            </w:pPr>
            <w:proofErr w:type="spellStart"/>
            <w:r>
              <w:rPr>
                <w:rFonts w:asciiTheme="minorHAnsi" w:hAnsiTheme="minorHAnsi" w:cstheme="minorHAnsi"/>
              </w:rPr>
              <w:t>requirementsForMaintenanceOfListeningWatch</w:t>
            </w:r>
            <w:proofErr w:type="spellEnd"/>
          </w:p>
        </w:tc>
      </w:tr>
      <w:tr w:rsidR="00FA7816" w:rsidRPr="00D90A3A" w14:paraId="2E174387"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tcPr>
          <w:p w14:paraId="21525785" w14:textId="0DAE5C6D" w:rsidR="00FA7816" w:rsidRDefault="00FA7816" w:rsidP="00FA7816">
            <w:pPr>
              <w:pStyle w:val="BodyText"/>
              <w:rPr>
                <w:rFonts w:asciiTheme="minorHAnsi" w:hAnsiTheme="minorHAnsi" w:cstheme="minorHAnsi"/>
              </w:rPr>
            </w:pPr>
            <w:r>
              <w:rPr>
                <w:rFonts w:asciiTheme="minorHAnsi" w:hAnsiTheme="minorHAnsi" w:cstheme="minorHAnsi"/>
              </w:rPr>
              <w:t>Ship Reporting Service Area</w:t>
            </w:r>
          </w:p>
        </w:tc>
        <w:tc>
          <w:tcPr>
            <w:tcW w:w="5660" w:type="dxa"/>
            <w:tcBorders>
              <w:top w:val="single" w:sz="8" w:space="0" w:color="000000"/>
              <w:left w:val="single" w:sz="8" w:space="0" w:color="000000"/>
              <w:bottom w:val="single" w:sz="8" w:space="0" w:color="000000"/>
              <w:right w:val="single" w:sz="8" w:space="0" w:color="000000"/>
            </w:tcBorders>
            <w:vAlign w:val="center"/>
          </w:tcPr>
          <w:p w14:paraId="6EF452BE" w14:textId="561E2954" w:rsidR="00FA7816" w:rsidRDefault="00FA7816" w:rsidP="00FA7816">
            <w:pPr>
              <w:pStyle w:val="BodyText"/>
              <w:rPr>
                <w:rFonts w:asciiTheme="minorHAnsi" w:hAnsiTheme="minorHAnsi" w:cstheme="minorHAnsi"/>
              </w:rPr>
            </w:pPr>
            <w:proofErr w:type="spellStart"/>
            <w:r>
              <w:rPr>
                <w:rFonts w:asciiTheme="minorHAnsi" w:hAnsiTheme="minorHAnsi" w:cstheme="minorHAnsi"/>
              </w:rPr>
              <w:t>requirementsForMaintenanceOfListeningWatch</w:t>
            </w:r>
            <w:proofErr w:type="spellEnd"/>
          </w:p>
        </w:tc>
      </w:tr>
      <w:tr w:rsidR="00FA7816" w:rsidRPr="00D90A3A" w14:paraId="11B5BD20"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tcPr>
          <w:p w14:paraId="66EB2736" w14:textId="51CE2755" w:rsidR="00FA7816" w:rsidRDefault="00FA7816" w:rsidP="00FA7816">
            <w:pPr>
              <w:pStyle w:val="BodyText"/>
              <w:rPr>
                <w:rFonts w:asciiTheme="minorHAnsi" w:hAnsiTheme="minorHAnsi" w:cstheme="minorHAnsi"/>
              </w:rPr>
            </w:pPr>
            <w:r>
              <w:rPr>
                <w:rFonts w:asciiTheme="minorHAnsi" w:hAnsiTheme="minorHAnsi" w:cstheme="minorHAnsi"/>
              </w:rPr>
              <w:t>Vessel Traffic Service Area</w:t>
            </w:r>
          </w:p>
        </w:tc>
        <w:tc>
          <w:tcPr>
            <w:tcW w:w="5660" w:type="dxa"/>
            <w:tcBorders>
              <w:top w:val="single" w:sz="8" w:space="0" w:color="000000"/>
              <w:left w:val="single" w:sz="8" w:space="0" w:color="000000"/>
              <w:bottom w:val="single" w:sz="8" w:space="0" w:color="000000"/>
              <w:right w:val="single" w:sz="8" w:space="0" w:color="000000"/>
            </w:tcBorders>
            <w:vAlign w:val="center"/>
          </w:tcPr>
          <w:p w14:paraId="664C21B3" w14:textId="656E97CA" w:rsidR="00FA7816" w:rsidRDefault="00FA7816" w:rsidP="00FA7816">
            <w:pPr>
              <w:pStyle w:val="BodyText"/>
              <w:rPr>
                <w:rFonts w:asciiTheme="minorHAnsi" w:hAnsiTheme="minorHAnsi" w:cstheme="minorHAnsi"/>
              </w:rPr>
            </w:pPr>
            <w:proofErr w:type="spellStart"/>
            <w:r>
              <w:rPr>
                <w:rFonts w:asciiTheme="minorHAnsi" w:hAnsiTheme="minorHAnsi" w:cstheme="minorHAnsi"/>
              </w:rPr>
              <w:t>requirementsForMaintenanceOfListeningWatch</w:t>
            </w:r>
            <w:proofErr w:type="spellEnd"/>
          </w:p>
        </w:tc>
      </w:tr>
      <w:tr w:rsidR="004C2AA4" w:rsidRPr="00D90A3A" w14:paraId="6C7D6EFD" w14:textId="77777777" w:rsidTr="007942DE">
        <w:trPr>
          <w:cantSplit/>
        </w:trPr>
        <w:tc>
          <w:tcPr>
            <w:tcW w:w="3415" w:type="dxa"/>
            <w:tcBorders>
              <w:top w:val="single" w:sz="8" w:space="0" w:color="000000"/>
              <w:left w:val="single" w:sz="8" w:space="0" w:color="000000"/>
              <w:bottom w:val="single" w:sz="8" w:space="0" w:color="000000"/>
              <w:right w:val="single" w:sz="8" w:space="0" w:color="000000"/>
            </w:tcBorders>
          </w:tcPr>
          <w:p w14:paraId="60997333" w14:textId="2175A47A" w:rsidR="004C2AA4" w:rsidRDefault="004C2AA4" w:rsidP="00FA7816">
            <w:pPr>
              <w:pStyle w:val="BodyText"/>
              <w:rPr>
                <w:rFonts w:asciiTheme="minorHAnsi" w:hAnsiTheme="minorHAnsi" w:cstheme="minorHAnsi"/>
              </w:rPr>
            </w:pPr>
            <w:r>
              <w:rPr>
                <w:rFonts w:asciiTheme="minorHAnsi" w:hAnsiTheme="minorHAnsi" w:cstheme="minorHAnsi"/>
              </w:rPr>
              <w:t>Text Placement</w:t>
            </w:r>
          </w:p>
        </w:tc>
        <w:tc>
          <w:tcPr>
            <w:tcW w:w="5660" w:type="dxa"/>
            <w:tcBorders>
              <w:top w:val="single" w:sz="8" w:space="0" w:color="000000"/>
              <w:left w:val="single" w:sz="8" w:space="0" w:color="000000"/>
              <w:bottom w:val="single" w:sz="8" w:space="0" w:color="000000"/>
              <w:right w:val="single" w:sz="8" w:space="0" w:color="000000"/>
            </w:tcBorders>
            <w:vAlign w:val="center"/>
          </w:tcPr>
          <w:p w14:paraId="5ABD0C15" w14:textId="77777777" w:rsidR="004C2AA4" w:rsidRDefault="004C2AA4" w:rsidP="00FA7816">
            <w:pPr>
              <w:pStyle w:val="BodyText"/>
              <w:rPr>
                <w:rFonts w:asciiTheme="minorHAnsi" w:hAnsiTheme="minorHAnsi" w:cstheme="minorHAnsi"/>
              </w:rPr>
            </w:pPr>
            <w:proofErr w:type="spellStart"/>
            <w:r>
              <w:rPr>
                <w:rFonts w:asciiTheme="minorHAnsi" w:hAnsiTheme="minorHAnsi" w:cstheme="minorHAnsi"/>
              </w:rPr>
              <w:t>textJustification</w:t>
            </w:r>
            <w:proofErr w:type="spellEnd"/>
          </w:p>
          <w:p w14:paraId="79E54B0F" w14:textId="78ECA5BE" w:rsidR="004C2AA4" w:rsidRDefault="004C2AA4" w:rsidP="00FA7816">
            <w:pPr>
              <w:pStyle w:val="BodyText"/>
              <w:rPr>
                <w:rFonts w:asciiTheme="minorHAnsi" w:hAnsiTheme="minorHAnsi" w:cstheme="minorHAnsi"/>
              </w:rPr>
            </w:pPr>
            <w:r>
              <w:rPr>
                <w:rFonts w:asciiTheme="minorHAnsi" w:hAnsiTheme="minorHAnsi" w:cstheme="minorHAnsi"/>
              </w:rPr>
              <w:t xml:space="preserve">exactly one of: </w:t>
            </w:r>
            <w:proofErr w:type="spellStart"/>
            <w:r>
              <w:rPr>
                <w:rFonts w:asciiTheme="minorHAnsi" w:hAnsiTheme="minorHAnsi" w:cstheme="minorHAnsi"/>
              </w:rPr>
              <w:t>textType</w:t>
            </w:r>
            <w:proofErr w:type="spellEnd"/>
            <w:r>
              <w:rPr>
                <w:rFonts w:asciiTheme="minorHAnsi" w:hAnsiTheme="minorHAnsi" w:cstheme="minorHAnsi"/>
              </w:rPr>
              <w:t>, text</w:t>
            </w:r>
          </w:p>
        </w:tc>
      </w:tr>
    </w:tbl>
    <w:p w14:paraId="69F999F3" w14:textId="1878406E" w:rsidR="00D64344" w:rsidRPr="00A66C15" w:rsidRDefault="00D64344" w:rsidP="00D64344">
      <w:pPr>
        <w:pStyle w:val="Caption"/>
        <w:jc w:val="center"/>
        <w:rPr>
          <w:rFonts w:asciiTheme="minorHAnsi" w:hAnsiTheme="minorHAnsi" w:cstheme="minorHAnsi"/>
          <w:sz w:val="22"/>
          <w:szCs w:val="22"/>
        </w:rPr>
      </w:pPr>
      <w:bookmarkStart w:id="77" w:name="_Ref450306778"/>
      <w:bookmarkStart w:id="78" w:name="_Ref450306718"/>
      <w:r w:rsidRPr="00A66C15">
        <w:rPr>
          <w:rFonts w:asciiTheme="minorHAnsi" w:hAnsiTheme="minorHAnsi" w:cstheme="minorHAnsi"/>
          <w:sz w:val="22"/>
          <w:szCs w:val="22"/>
          <w:lang w:val="en-US"/>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2</w:t>
      </w:r>
      <w:r w:rsidRPr="00A66C15">
        <w:rPr>
          <w:rFonts w:asciiTheme="minorHAnsi" w:hAnsiTheme="minorHAnsi" w:cstheme="minorHAnsi"/>
        </w:rPr>
        <w:fldChar w:fldCharType="end"/>
      </w:r>
      <w:r w:rsidRPr="00A66C15">
        <w:rPr>
          <w:rFonts w:asciiTheme="minorHAnsi" w:hAnsiTheme="minorHAnsi" w:cstheme="minorHAnsi"/>
          <w:sz w:val="22"/>
          <w:szCs w:val="22"/>
          <w:lang w:val="en-US"/>
        </w:rPr>
        <w:noBreakHyphen/>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3</w:t>
      </w:r>
      <w:r w:rsidRPr="00A66C15">
        <w:rPr>
          <w:rFonts w:asciiTheme="minorHAnsi" w:hAnsiTheme="minorHAnsi" w:cstheme="minorHAnsi"/>
        </w:rPr>
        <w:fldChar w:fldCharType="end"/>
      </w:r>
      <w:bookmarkEnd w:id="77"/>
      <w:r w:rsidRPr="00A66C15">
        <w:rPr>
          <w:rFonts w:asciiTheme="minorHAnsi" w:hAnsiTheme="minorHAnsi" w:cstheme="minorHAnsi"/>
          <w:sz w:val="22"/>
          <w:szCs w:val="22"/>
        </w:rPr>
        <w:t xml:space="preserve"> Mandatory attributes for feature classes</w:t>
      </w:r>
      <w:bookmarkEnd w:id="78"/>
    </w:p>
    <w:p w14:paraId="2793EA47"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79" w:name="_Toc490817300"/>
      <w:bookmarkStart w:id="80" w:name="_Toc451254951"/>
      <w:bookmarkStart w:id="81" w:name="_Toc531133455"/>
      <w:r w:rsidRPr="00A66C15">
        <w:rPr>
          <w:rFonts w:asciiTheme="minorHAnsi" w:hAnsiTheme="minorHAnsi" w:cstheme="minorHAnsi"/>
          <w:lang w:val="en-AU"/>
        </w:rPr>
        <w:t>Conditional attributes</w:t>
      </w:r>
      <w:bookmarkEnd w:id="79"/>
      <w:bookmarkEnd w:id="80"/>
      <w:bookmarkEnd w:id="81"/>
    </w:p>
    <w:p w14:paraId="708F67F4" w14:textId="41749EAF" w:rsidR="00D64344" w:rsidRPr="00ED455F" w:rsidRDefault="00D64344" w:rsidP="00D64344">
      <w:pPr>
        <w:rPr>
          <w:rFonts w:cstheme="minorHAnsi"/>
          <w:lang w:val="en-AU"/>
        </w:rPr>
      </w:pPr>
      <w:r w:rsidRPr="00ED455F">
        <w:rPr>
          <w:rFonts w:cstheme="minorHAnsi"/>
          <w:lang w:val="en-AU"/>
        </w:rPr>
        <w:t>The feature classes or information types do not contain conditional attributes.</w:t>
      </w:r>
    </w:p>
    <w:p w14:paraId="4893E464" w14:textId="0F32E5C8" w:rsidR="00D64344" w:rsidRPr="00ED455F" w:rsidRDefault="00D64344" w:rsidP="00D64344">
      <w:pPr>
        <w:rPr>
          <w:rFonts w:cstheme="minorHAnsi"/>
          <w:lang w:val="en-AU"/>
        </w:rPr>
      </w:pPr>
      <w:r w:rsidRPr="00A66C15">
        <w:rPr>
          <w:rFonts w:cstheme="minorHAnsi"/>
          <w:lang w:val="en-AU"/>
        </w:rPr>
        <w:t xml:space="preserve">Complex attributes which are assigned to feature classes or information types have at least one sub-attribute which is mandatory (or conditionally mandatory). Mandatory sub-attributes of complex attributes have not been included in </w:t>
      </w:r>
      <w:r w:rsidRPr="00ED455F">
        <w:rPr>
          <w:rFonts w:cstheme="minorHAnsi"/>
        </w:rPr>
        <w:fldChar w:fldCharType="begin"/>
      </w:r>
      <w:r w:rsidRPr="00A66C15">
        <w:rPr>
          <w:rFonts w:cstheme="minorHAnsi"/>
        </w:rPr>
        <w:instrText xml:space="preserve"> REF _Ref450306778 \h  \* MERGEFORMAT </w:instrText>
      </w:r>
      <w:r w:rsidRPr="00ED455F">
        <w:rPr>
          <w:rFonts w:cstheme="minorHAnsi"/>
        </w:rPr>
      </w:r>
      <w:r w:rsidRPr="00ED455F">
        <w:rPr>
          <w:rFonts w:cstheme="minorHAnsi"/>
        </w:rPr>
        <w:fldChar w:fldCharType="separate"/>
      </w:r>
      <w:r w:rsidR="00116C40" w:rsidRPr="005747A9">
        <w:rPr>
          <w:rFonts w:cstheme="minorHAnsi"/>
          <w:lang w:val="en-US"/>
        </w:rPr>
        <w:t xml:space="preserve">Table </w:t>
      </w:r>
      <w:r w:rsidR="00116C40" w:rsidRPr="005747A9">
        <w:rPr>
          <w:rFonts w:cstheme="minorHAnsi"/>
          <w:noProof/>
          <w:lang w:val="en-US"/>
        </w:rPr>
        <w:t>2</w:t>
      </w:r>
      <w:r w:rsidR="00116C40" w:rsidRPr="005747A9">
        <w:rPr>
          <w:rFonts w:cstheme="minorHAnsi"/>
          <w:lang w:val="en-US"/>
        </w:rPr>
        <w:noBreakHyphen/>
      </w:r>
      <w:r w:rsidR="00116C40" w:rsidRPr="005747A9">
        <w:rPr>
          <w:rFonts w:cstheme="minorHAnsi"/>
          <w:noProof/>
          <w:lang w:val="en-US"/>
        </w:rPr>
        <w:t>3</w:t>
      </w:r>
      <w:r w:rsidRPr="00ED455F">
        <w:rPr>
          <w:rFonts w:cstheme="minorHAnsi"/>
        </w:rPr>
        <w:fldChar w:fldCharType="end"/>
      </w:r>
      <w:r w:rsidRPr="00ED455F">
        <w:rPr>
          <w:rFonts w:cstheme="minorHAnsi"/>
          <w:lang w:val="en-AU"/>
        </w:rPr>
        <w:t xml:space="preserve">.  Where the sub-attribute of a complex attribute is conditional, this is indicated in the Remarks </w:t>
      </w:r>
      <w:r w:rsidR="00412A18">
        <w:rPr>
          <w:rFonts w:cstheme="minorHAnsi"/>
          <w:lang w:val="en-AU"/>
        </w:rPr>
        <w:t>sub-clause</w:t>
      </w:r>
      <w:r w:rsidR="00412A18" w:rsidRPr="00ED455F">
        <w:rPr>
          <w:rFonts w:cstheme="minorHAnsi"/>
          <w:lang w:val="en-AU"/>
        </w:rPr>
        <w:t xml:space="preserve"> </w:t>
      </w:r>
      <w:r w:rsidRPr="00ED455F">
        <w:rPr>
          <w:rFonts w:cstheme="minorHAnsi"/>
          <w:lang w:val="en-AU"/>
        </w:rPr>
        <w:t xml:space="preserve">for the relevant feature class entries in </w:t>
      </w:r>
      <w:r w:rsidR="00B66206">
        <w:rPr>
          <w:rFonts w:cstheme="minorHAnsi"/>
          <w:lang w:val="en-AU"/>
        </w:rPr>
        <w:t>C</w:t>
      </w:r>
      <w:r w:rsidR="00C44E77">
        <w:rPr>
          <w:rFonts w:cstheme="minorHAnsi"/>
          <w:lang w:val="en-AU"/>
        </w:rPr>
        <w:t>lause</w:t>
      </w:r>
      <w:r w:rsidR="00C44E77" w:rsidRPr="00ED455F">
        <w:rPr>
          <w:rFonts w:cstheme="minorHAnsi"/>
          <w:lang w:val="en-AU"/>
        </w:rPr>
        <w:t xml:space="preserve"> </w:t>
      </w:r>
      <w:r w:rsidRPr="00ED455F">
        <w:rPr>
          <w:rFonts w:cstheme="minorHAnsi"/>
          <w:lang w:val="en-AU"/>
        </w:rPr>
        <w:fldChar w:fldCharType="begin"/>
      </w:r>
      <w:r w:rsidRPr="00A66C15">
        <w:rPr>
          <w:rFonts w:cstheme="minorHAnsi"/>
          <w:lang w:val="en-AU"/>
        </w:rPr>
        <w:instrText xml:space="preserve"> REF _Ref450310461 \r \h </w:instrText>
      </w:r>
      <w:r w:rsidR="00D90A3A">
        <w:rPr>
          <w:rFonts w:cstheme="minorHAnsi"/>
          <w:lang w:val="en-AU"/>
        </w:rPr>
        <w:instrText xml:space="preserve"> \* MERGEFORMAT </w:instrText>
      </w:r>
      <w:r w:rsidRPr="00ED455F">
        <w:rPr>
          <w:rFonts w:cstheme="minorHAnsi"/>
          <w:lang w:val="en-AU"/>
        </w:rPr>
      </w:r>
      <w:r w:rsidRPr="00ED455F">
        <w:rPr>
          <w:rFonts w:cstheme="minorHAnsi"/>
          <w:lang w:val="en-AU"/>
        </w:rPr>
        <w:fldChar w:fldCharType="separate"/>
      </w:r>
      <w:r w:rsidR="00116C40">
        <w:rPr>
          <w:rFonts w:cstheme="minorHAnsi"/>
          <w:lang w:val="en-AU"/>
        </w:rPr>
        <w:t>5</w:t>
      </w:r>
      <w:r w:rsidRPr="00ED455F">
        <w:rPr>
          <w:rFonts w:cstheme="minorHAnsi"/>
          <w:lang w:val="en-AU"/>
        </w:rPr>
        <w:fldChar w:fldCharType="end"/>
      </w:r>
      <w:r w:rsidRPr="00ED455F">
        <w:rPr>
          <w:rFonts w:cstheme="minorHAnsi"/>
          <w:lang w:val="en-AU"/>
        </w:rPr>
        <w:t>.</w:t>
      </w:r>
    </w:p>
    <w:p w14:paraId="6CADA7C4"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82" w:name="_Toc490817301"/>
      <w:bookmarkStart w:id="83" w:name="_Toc451254952"/>
      <w:bookmarkStart w:id="84" w:name="_Toc531133456"/>
      <w:r w:rsidRPr="00A66C15">
        <w:rPr>
          <w:rFonts w:asciiTheme="minorHAnsi" w:hAnsiTheme="minorHAnsi" w:cstheme="minorHAnsi"/>
          <w:lang w:val="en-AU"/>
        </w:rPr>
        <w:t>Missing attribute values</w:t>
      </w:r>
      <w:bookmarkEnd w:id="82"/>
      <w:bookmarkEnd w:id="83"/>
      <w:bookmarkEnd w:id="84"/>
    </w:p>
    <w:p w14:paraId="5D0A096E" w14:textId="77777777" w:rsidR="00D64344" w:rsidRPr="00A66C15" w:rsidRDefault="00D64344" w:rsidP="00D64344">
      <w:pPr>
        <w:rPr>
          <w:rFonts w:cstheme="minorHAnsi"/>
          <w:lang w:val="en-AU"/>
        </w:rPr>
      </w:pPr>
      <w:r w:rsidRPr="00ED455F">
        <w:rPr>
          <w:rFonts w:cstheme="minorHAnsi"/>
          <w:lang w:val="en-AU"/>
        </w:rPr>
        <w:t>Where a value of a mandatory attribute is not known, the attribute must be populated with an empty (null) value.</w:t>
      </w:r>
    </w:p>
    <w:p w14:paraId="6518AB48" w14:textId="77777777" w:rsidR="00D64344" w:rsidRPr="00A66C15" w:rsidRDefault="00D64344" w:rsidP="00D64344">
      <w:pPr>
        <w:rPr>
          <w:rFonts w:cstheme="minorHAnsi"/>
          <w:lang w:val="en-AU"/>
        </w:rPr>
      </w:pPr>
      <w:r w:rsidRPr="00A66C15">
        <w:rPr>
          <w:rFonts w:cstheme="minorHAnsi"/>
          <w:lang w:val="en-AU"/>
        </w:rPr>
        <w:lastRenderedPageBreak/>
        <w:t>Where the value of a non-mandatory attribute is not known, the attribute must not be included in the dataset.</w:t>
      </w:r>
    </w:p>
    <w:p w14:paraId="7E6FDFB0"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85" w:name="_Toc490817302"/>
      <w:bookmarkStart w:id="86" w:name="_Toc451254953"/>
      <w:bookmarkStart w:id="87" w:name="_Toc531133457"/>
      <w:r w:rsidRPr="00A66C15">
        <w:rPr>
          <w:rFonts w:asciiTheme="minorHAnsi" w:hAnsiTheme="minorHAnsi" w:cstheme="minorHAnsi"/>
        </w:rPr>
        <w:t>Multiplicity</w:t>
      </w:r>
      <w:bookmarkEnd w:id="85"/>
      <w:bookmarkEnd w:id="86"/>
      <w:bookmarkEnd w:id="87"/>
    </w:p>
    <w:p w14:paraId="24E570C7" w14:textId="457E3C26" w:rsidR="00D64344" w:rsidRPr="00ED455F" w:rsidRDefault="00D64344" w:rsidP="00D64344">
      <w:pPr>
        <w:rPr>
          <w:rFonts w:cstheme="minorHAnsi"/>
        </w:rPr>
      </w:pPr>
      <w:r w:rsidRPr="00ED455F">
        <w:rPr>
          <w:rFonts w:cstheme="minorHAnsi"/>
        </w:rPr>
        <w:t>In order to control the number of allowed attribute values or sub-attribute instances within a complex attribute, S-100 uses the concept of multiplicity.  This defines lower and upper limits for the number of values, whether the order of the instances is significant</w:t>
      </w:r>
      <w:r w:rsidR="00B66206">
        <w:rPr>
          <w:rFonts w:cstheme="minorHAnsi"/>
        </w:rPr>
        <w:t>,</w:t>
      </w:r>
      <w:r w:rsidRPr="00ED455F">
        <w:rPr>
          <w:rFonts w:cstheme="minorHAnsi"/>
        </w:rPr>
        <w:t xml:space="preserve"> and if an attribute is mandatory.  Common examples are shown in </w:t>
      </w:r>
      <w:r w:rsidRPr="00ED455F">
        <w:rPr>
          <w:rFonts w:cstheme="minorHAnsi"/>
        </w:rPr>
        <w:fldChar w:fldCharType="begin"/>
      </w:r>
      <w:r w:rsidRPr="00A66C15">
        <w:rPr>
          <w:rFonts w:cstheme="minorHAnsi"/>
        </w:rPr>
        <w:instrText xml:space="preserve"> REF _Ref450631735 \h </w:instrText>
      </w:r>
      <w:r w:rsidR="00D90A3A">
        <w:rPr>
          <w:rFonts w:cstheme="minorHAnsi"/>
        </w:rPr>
        <w:instrText xml:space="preserve"> \* MERGEFORMAT </w:instrText>
      </w:r>
      <w:r w:rsidRPr="00ED455F">
        <w:rPr>
          <w:rFonts w:cstheme="minorHAnsi"/>
        </w:rPr>
      </w:r>
      <w:r w:rsidRPr="00ED455F">
        <w:rPr>
          <w:rFonts w:cstheme="minorHAnsi"/>
        </w:rPr>
        <w:fldChar w:fldCharType="separate"/>
      </w:r>
      <w:r w:rsidR="00116C40" w:rsidRPr="005747A9">
        <w:rPr>
          <w:rFonts w:cstheme="minorHAnsi"/>
          <w:lang w:val="en-US"/>
        </w:rPr>
        <w:t xml:space="preserve">Table </w:t>
      </w:r>
      <w:r w:rsidR="00116C40" w:rsidRPr="005747A9">
        <w:rPr>
          <w:rFonts w:cstheme="minorHAnsi"/>
          <w:noProof/>
          <w:lang w:val="en-US"/>
        </w:rPr>
        <w:t>2</w:t>
      </w:r>
      <w:r w:rsidR="00116C40" w:rsidRPr="005747A9">
        <w:rPr>
          <w:rFonts w:cstheme="minorHAnsi"/>
          <w:noProof/>
          <w:lang w:val="en-US"/>
        </w:rPr>
        <w:noBreakHyphen/>
        <w:t>4</w:t>
      </w:r>
      <w:r w:rsidRPr="00ED455F">
        <w:rPr>
          <w:rFonts w:cstheme="minorHAnsi"/>
        </w:rPr>
        <w:fldChar w:fldCharType="end"/>
      </w:r>
      <w:r w:rsidRPr="00ED455F">
        <w:rPr>
          <w:rFonts w:cstheme="minorHAnsi"/>
        </w:rPr>
        <w:t>:</w:t>
      </w:r>
    </w:p>
    <w:p w14:paraId="1124564A" w14:textId="77777777" w:rsidR="00D64344" w:rsidRPr="00A66C15" w:rsidRDefault="00D64344" w:rsidP="00D64344">
      <w:pPr>
        <w:rPr>
          <w:rFonts w:cstheme="minorHAnsi"/>
        </w:rPr>
      </w:pPr>
      <w:r w:rsidRPr="00A66C15">
        <w:rPr>
          <w:rFonts w:cstheme="minorHAnsi"/>
        </w:rPr>
        <w:t xml:space="preserve">Format: </w:t>
      </w:r>
      <w:r w:rsidRPr="00A66C15">
        <w:rPr>
          <w:rStyle w:val="Italics"/>
          <w:rFonts w:cstheme="minorHAnsi"/>
          <w:i w:val="0"/>
        </w:rPr>
        <w:t xml:space="preserve">MinOccurs, </w:t>
      </w:r>
      <w:proofErr w:type="spellStart"/>
      <w:r w:rsidRPr="00A66C15">
        <w:rPr>
          <w:rStyle w:val="Italics"/>
          <w:rFonts w:cstheme="minorHAnsi"/>
          <w:i w:val="0"/>
        </w:rPr>
        <w:t>MaxOccurs</w:t>
      </w:r>
      <w:proofErr w:type="spellEnd"/>
      <w:r w:rsidRPr="00A66C15">
        <w:rPr>
          <w:rFonts w:cstheme="minorHAnsi"/>
        </w:rPr>
        <w:t xml:space="preserve"> (a * indicates that infinite instances are possible, the term </w:t>
      </w:r>
      <w:r w:rsidRPr="00A66C15">
        <w:rPr>
          <w:rStyle w:val="Italics"/>
          <w:rFonts w:cstheme="minorHAnsi"/>
          <w:i w:val="0"/>
        </w:rPr>
        <w:t>(ordered)</w:t>
      </w:r>
      <w:r w:rsidRPr="00A66C15">
        <w:rPr>
          <w:rFonts w:cstheme="minorHAnsi"/>
        </w:rPr>
        <w:t xml:space="preserve"> indicates that the order of the provided instances is significant)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5"/>
        <w:gridCol w:w="6827"/>
      </w:tblGrid>
      <w:tr w:rsidR="00D64344" w:rsidRPr="00D90A3A" w14:paraId="1AA32873"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shd w:val="clear" w:color="auto" w:fill="C0C0C0"/>
            <w:hideMark/>
          </w:tcPr>
          <w:p w14:paraId="3A0F201D"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Multiplicity</w:t>
            </w:r>
          </w:p>
        </w:tc>
        <w:tc>
          <w:tcPr>
            <w:tcW w:w="6827" w:type="dxa"/>
            <w:tcBorders>
              <w:top w:val="single" w:sz="4" w:space="0" w:color="auto"/>
              <w:left w:val="single" w:sz="4" w:space="0" w:color="auto"/>
              <w:bottom w:val="single" w:sz="4" w:space="0" w:color="auto"/>
              <w:right w:val="single" w:sz="4" w:space="0" w:color="auto"/>
            </w:tcBorders>
            <w:shd w:val="clear" w:color="auto" w:fill="C0C0C0"/>
            <w:hideMark/>
          </w:tcPr>
          <w:p w14:paraId="714FBA18" w14:textId="77777777" w:rsidR="00D64344" w:rsidRPr="00A66C15" w:rsidRDefault="00D64344">
            <w:pPr>
              <w:pStyle w:val="BodyText"/>
              <w:rPr>
                <w:rFonts w:asciiTheme="minorHAnsi" w:hAnsiTheme="minorHAnsi" w:cstheme="minorHAnsi"/>
                <w:b/>
              </w:rPr>
            </w:pPr>
            <w:r w:rsidRPr="00A66C15">
              <w:rPr>
                <w:rFonts w:asciiTheme="minorHAnsi" w:hAnsiTheme="minorHAnsi" w:cstheme="minorHAnsi"/>
                <w:b/>
              </w:rPr>
              <w:t>Explanation</w:t>
            </w:r>
          </w:p>
        </w:tc>
      </w:tr>
      <w:tr w:rsidR="00D64344" w:rsidRPr="00D90A3A" w14:paraId="351FEF4D"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005395D4"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0,1</w:t>
            </w:r>
          </w:p>
        </w:tc>
        <w:tc>
          <w:tcPr>
            <w:tcW w:w="6827" w:type="dxa"/>
            <w:tcBorders>
              <w:top w:val="single" w:sz="4" w:space="0" w:color="auto"/>
              <w:left w:val="single" w:sz="4" w:space="0" w:color="auto"/>
              <w:bottom w:val="single" w:sz="4" w:space="0" w:color="auto"/>
              <w:right w:val="single" w:sz="4" w:space="0" w:color="auto"/>
            </w:tcBorders>
            <w:hideMark/>
          </w:tcPr>
          <w:p w14:paraId="21A79586"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An instance is not required; if provided there must only be one instance.</w:t>
            </w:r>
          </w:p>
        </w:tc>
      </w:tr>
      <w:tr w:rsidR="00D64344" w:rsidRPr="00D90A3A" w14:paraId="1D2D2505"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252C38FD"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1,1</w:t>
            </w:r>
          </w:p>
        </w:tc>
        <w:tc>
          <w:tcPr>
            <w:tcW w:w="6827" w:type="dxa"/>
            <w:tcBorders>
              <w:top w:val="single" w:sz="4" w:space="0" w:color="auto"/>
              <w:left w:val="single" w:sz="4" w:space="0" w:color="auto"/>
              <w:bottom w:val="single" w:sz="4" w:space="0" w:color="auto"/>
              <w:right w:val="single" w:sz="4" w:space="0" w:color="auto"/>
            </w:tcBorders>
            <w:hideMark/>
          </w:tcPr>
          <w:p w14:paraId="2C92F77C"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An instance is required and there must only be one instance.</w:t>
            </w:r>
          </w:p>
        </w:tc>
      </w:tr>
      <w:tr w:rsidR="00D64344" w:rsidRPr="00D90A3A" w14:paraId="048107DC"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67F1E38A"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0,*</w:t>
            </w:r>
          </w:p>
        </w:tc>
        <w:tc>
          <w:tcPr>
            <w:tcW w:w="6827" w:type="dxa"/>
            <w:tcBorders>
              <w:top w:val="single" w:sz="4" w:space="0" w:color="auto"/>
              <w:left w:val="single" w:sz="4" w:space="0" w:color="auto"/>
              <w:bottom w:val="single" w:sz="4" w:space="0" w:color="auto"/>
              <w:right w:val="single" w:sz="4" w:space="0" w:color="auto"/>
            </w:tcBorders>
            <w:hideMark/>
          </w:tcPr>
          <w:p w14:paraId="45B32436"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An instance is not required and there can be an infinite number of instances.</w:t>
            </w:r>
          </w:p>
        </w:tc>
      </w:tr>
      <w:tr w:rsidR="00D64344" w:rsidRPr="00D90A3A" w14:paraId="1DEEC560"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65172709"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1,*</w:t>
            </w:r>
          </w:p>
        </w:tc>
        <w:tc>
          <w:tcPr>
            <w:tcW w:w="6827" w:type="dxa"/>
            <w:tcBorders>
              <w:top w:val="single" w:sz="4" w:space="0" w:color="auto"/>
              <w:left w:val="single" w:sz="4" w:space="0" w:color="auto"/>
              <w:bottom w:val="single" w:sz="4" w:space="0" w:color="auto"/>
              <w:right w:val="single" w:sz="4" w:space="0" w:color="auto"/>
            </w:tcBorders>
            <w:hideMark/>
          </w:tcPr>
          <w:p w14:paraId="4441733D"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An instance is required and there can be an infinite number of instances.</w:t>
            </w:r>
          </w:p>
        </w:tc>
      </w:tr>
      <w:tr w:rsidR="00D64344" w:rsidRPr="00D90A3A" w14:paraId="653CA5C3"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6C16C206"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1,* (ordered)</w:t>
            </w:r>
          </w:p>
        </w:tc>
        <w:tc>
          <w:tcPr>
            <w:tcW w:w="6827" w:type="dxa"/>
            <w:tcBorders>
              <w:top w:val="single" w:sz="4" w:space="0" w:color="auto"/>
              <w:left w:val="single" w:sz="4" w:space="0" w:color="auto"/>
              <w:bottom w:val="single" w:sz="4" w:space="0" w:color="auto"/>
              <w:right w:val="single" w:sz="4" w:space="0" w:color="auto"/>
            </w:tcBorders>
            <w:hideMark/>
          </w:tcPr>
          <w:p w14:paraId="401E4B54"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An instance is required and there can be an infinite number of instances, the order of which is significant.</w:t>
            </w:r>
          </w:p>
        </w:tc>
      </w:tr>
      <w:tr w:rsidR="00D64344" w:rsidRPr="00D90A3A" w14:paraId="5F34A66C" w14:textId="77777777" w:rsidTr="00D64344">
        <w:trPr>
          <w:jc w:val="center"/>
        </w:trPr>
        <w:tc>
          <w:tcPr>
            <w:tcW w:w="2245" w:type="dxa"/>
            <w:tcBorders>
              <w:top w:val="single" w:sz="4" w:space="0" w:color="auto"/>
              <w:left w:val="single" w:sz="4" w:space="0" w:color="auto"/>
              <w:bottom w:val="single" w:sz="4" w:space="0" w:color="auto"/>
              <w:right w:val="single" w:sz="4" w:space="0" w:color="auto"/>
            </w:tcBorders>
            <w:hideMark/>
          </w:tcPr>
          <w:p w14:paraId="62B01848" w14:textId="77777777" w:rsidR="00D64344" w:rsidRPr="00A66C15" w:rsidRDefault="00D64344">
            <w:pPr>
              <w:pStyle w:val="BodyText"/>
              <w:rPr>
                <w:rFonts w:asciiTheme="minorHAnsi" w:hAnsiTheme="minorHAnsi" w:cstheme="minorHAnsi"/>
              </w:rPr>
            </w:pPr>
            <w:r w:rsidRPr="00A66C15">
              <w:rPr>
                <w:rFonts w:asciiTheme="minorHAnsi" w:hAnsiTheme="minorHAnsi" w:cstheme="minorHAnsi"/>
              </w:rPr>
              <w:t>2,2</w:t>
            </w:r>
          </w:p>
        </w:tc>
        <w:tc>
          <w:tcPr>
            <w:tcW w:w="6827" w:type="dxa"/>
            <w:tcBorders>
              <w:top w:val="single" w:sz="4" w:space="0" w:color="auto"/>
              <w:left w:val="single" w:sz="4" w:space="0" w:color="auto"/>
              <w:bottom w:val="single" w:sz="4" w:space="0" w:color="auto"/>
              <w:right w:val="single" w:sz="4" w:space="0" w:color="auto"/>
            </w:tcBorders>
            <w:hideMark/>
          </w:tcPr>
          <w:p w14:paraId="18A07852" w14:textId="77777777" w:rsidR="00D64344" w:rsidRPr="00A66C15" w:rsidRDefault="00D64344">
            <w:pPr>
              <w:pStyle w:val="BodyText"/>
              <w:keepNext/>
              <w:rPr>
                <w:rFonts w:asciiTheme="minorHAnsi" w:hAnsiTheme="minorHAnsi" w:cstheme="minorHAnsi"/>
              </w:rPr>
            </w:pPr>
            <w:r w:rsidRPr="00A66C15">
              <w:rPr>
                <w:rFonts w:asciiTheme="minorHAnsi" w:hAnsiTheme="minorHAnsi" w:cstheme="minorHAnsi"/>
              </w:rPr>
              <w:t>Two instances are required and there must be no more than two.</w:t>
            </w:r>
          </w:p>
        </w:tc>
      </w:tr>
    </w:tbl>
    <w:p w14:paraId="01E165C3" w14:textId="536F8A86" w:rsidR="00D64344" w:rsidRPr="00A66C15" w:rsidRDefault="00D64344" w:rsidP="00D64344">
      <w:pPr>
        <w:pStyle w:val="Caption"/>
        <w:jc w:val="center"/>
        <w:rPr>
          <w:rFonts w:asciiTheme="minorHAnsi" w:hAnsiTheme="minorHAnsi" w:cstheme="minorHAnsi"/>
          <w:sz w:val="22"/>
          <w:szCs w:val="22"/>
        </w:rPr>
      </w:pPr>
      <w:bookmarkStart w:id="88" w:name="_Ref450631735"/>
      <w:bookmarkStart w:id="89" w:name="_Ref450631719"/>
      <w:r w:rsidRPr="00A66C15">
        <w:rPr>
          <w:rFonts w:asciiTheme="minorHAnsi" w:hAnsiTheme="minorHAnsi" w:cstheme="minorHAnsi"/>
          <w:sz w:val="22"/>
          <w:szCs w:val="22"/>
          <w:lang w:val="de-DE"/>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lang w:val="de-DE"/>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de-DE"/>
        </w:rPr>
        <w:t>2</w:t>
      </w:r>
      <w:r w:rsidRPr="00A66C15">
        <w:rPr>
          <w:rFonts w:asciiTheme="minorHAnsi" w:hAnsiTheme="minorHAnsi" w:cstheme="minorHAnsi"/>
        </w:rPr>
        <w:fldChar w:fldCharType="end"/>
      </w:r>
      <w:r w:rsidRPr="00A66C15">
        <w:rPr>
          <w:rFonts w:asciiTheme="minorHAnsi" w:hAnsiTheme="minorHAnsi" w:cstheme="minorHAnsi"/>
          <w:sz w:val="22"/>
          <w:szCs w:val="22"/>
          <w:lang w:val="de-DE"/>
        </w:rPr>
        <w:noBreakHyphen/>
      </w:r>
      <w:r w:rsidRPr="00A66C15">
        <w:rPr>
          <w:rFonts w:asciiTheme="minorHAnsi" w:hAnsiTheme="minorHAnsi" w:cstheme="minorHAnsi"/>
        </w:rPr>
        <w:fldChar w:fldCharType="begin"/>
      </w:r>
      <w:r w:rsidRPr="00A66C15">
        <w:rPr>
          <w:rFonts w:asciiTheme="minorHAnsi" w:hAnsiTheme="minorHAnsi" w:cstheme="minorHAnsi"/>
          <w:sz w:val="22"/>
          <w:szCs w:val="22"/>
          <w:lang w:val="de-DE"/>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de-DE"/>
        </w:rPr>
        <w:t>4</w:t>
      </w:r>
      <w:r w:rsidRPr="00A66C15">
        <w:rPr>
          <w:rFonts w:asciiTheme="minorHAnsi" w:hAnsiTheme="minorHAnsi" w:cstheme="minorHAnsi"/>
        </w:rPr>
        <w:fldChar w:fldCharType="end"/>
      </w:r>
      <w:bookmarkEnd w:id="88"/>
      <w:r w:rsidRPr="00A66C15">
        <w:rPr>
          <w:rFonts w:asciiTheme="minorHAnsi" w:hAnsiTheme="minorHAnsi" w:cstheme="minorHAnsi"/>
          <w:sz w:val="22"/>
          <w:szCs w:val="22"/>
        </w:rPr>
        <w:t xml:space="preserve"> Multiplicity of attributes</w:t>
      </w:r>
      <w:bookmarkEnd w:id="89"/>
    </w:p>
    <w:p w14:paraId="3F09AC3A"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90" w:name="_Toc490817303"/>
      <w:bookmarkStart w:id="91" w:name="_Toc451254954"/>
      <w:bookmarkStart w:id="92" w:name="_Toc531133458"/>
      <w:r w:rsidRPr="00A66C15">
        <w:rPr>
          <w:rFonts w:asciiTheme="minorHAnsi" w:hAnsiTheme="minorHAnsi" w:cstheme="minorHAnsi"/>
          <w:lang w:val="en-AU"/>
        </w:rPr>
        <w:t>Spatial attribute types</w:t>
      </w:r>
      <w:bookmarkEnd w:id="90"/>
      <w:bookmarkEnd w:id="91"/>
      <w:bookmarkEnd w:id="92"/>
    </w:p>
    <w:p w14:paraId="7121045D" w14:textId="77777777" w:rsidR="00D64344" w:rsidRPr="00A66C15" w:rsidRDefault="00D64344" w:rsidP="00D64344">
      <w:pPr>
        <w:rPr>
          <w:rFonts w:cstheme="minorHAnsi"/>
          <w:lang w:val="en-AU"/>
        </w:rPr>
      </w:pPr>
      <w:r w:rsidRPr="00ED455F">
        <w:rPr>
          <w:rFonts w:cstheme="minorHAnsi"/>
          <w:lang w:val="en-AU"/>
        </w:rPr>
        <w:t xml:space="preserve">Spatial attribute types must contain a referenced geometry and may be associated with spatial quality attributes.  Each spatial attribute instance </w:t>
      </w:r>
      <w:r w:rsidRPr="00A66C15">
        <w:rPr>
          <w:rFonts w:cstheme="minorHAnsi"/>
          <w:lang w:val="en-AU"/>
        </w:rPr>
        <w:t>must be referenced by a feature instance or another spatial attribute instance.</w:t>
      </w:r>
    </w:p>
    <w:p w14:paraId="1AB145B8" w14:textId="77777777" w:rsidR="00D64344" w:rsidRPr="00A66C15" w:rsidRDefault="00D64344" w:rsidP="00D64344">
      <w:pPr>
        <w:pStyle w:val="Heading4"/>
        <w:numPr>
          <w:ilvl w:val="3"/>
          <w:numId w:val="13"/>
        </w:numPr>
        <w:rPr>
          <w:rFonts w:asciiTheme="minorHAnsi" w:hAnsiTheme="minorHAnsi" w:cstheme="minorHAnsi"/>
          <w:lang w:val="en-AU"/>
        </w:rPr>
      </w:pPr>
      <w:bookmarkStart w:id="93" w:name="_Toc490817304"/>
      <w:bookmarkStart w:id="94" w:name="_Toc451254955"/>
      <w:r w:rsidRPr="00A66C15">
        <w:rPr>
          <w:rFonts w:asciiTheme="minorHAnsi" w:hAnsiTheme="minorHAnsi" w:cstheme="minorHAnsi"/>
          <w:lang w:val="en-AU"/>
        </w:rPr>
        <w:t>Quality of spatial attributes</w:t>
      </w:r>
      <w:bookmarkEnd w:id="93"/>
      <w:bookmarkEnd w:id="94"/>
    </w:p>
    <w:p w14:paraId="1DCC66E8" w14:textId="4EB0B292" w:rsidR="00D64344" w:rsidRPr="00A66C15" w:rsidRDefault="00D64344" w:rsidP="00D64344">
      <w:pPr>
        <w:rPr>
          <w:rFonts w:cstheme="minorHAnsi"/>
          <w:lang w:val="en-AU"/>
        </w:rPr>
      </w:pPr>
      <w:r w:rsidRPr="00ED455F">
        <w:rPr>
          <w:rFonts w:cstheme="minorHAnsi"/>
          <w:lang w:val="en-AU"/>
        </w:rPr>
        <w:t xml:space="preserve">The quality of spatial attributes in </w:t>
      </w:r>
      <w:r w:rsidR="004974E4" w:rsidRPr="00ED455F">
        <w:rPr>
          <w:rFonts w:cstheme="minorHAnsi"/>
          <w:lang w:val="en-AU"/>
        </w:rPr>
        <w:t>S-127</w:t>
      </w:r>
      <w:r w:rsidRPr="00ED455F">
        <w:rPr>
          <w:rFonts w:cstheme="minorHAnsi"/>
          <w:lang w:val="en-AU"/>
        </w:rPr>
        <w:t xml:space="preserve"> is described in a </w:t>
      </w:r>
      <w:r w:rsidRPr="00A66C15">
        <w:rPr>
          <w:rFonts w:cstheme="minorHAnsi"/>
          <w:b/>
          <w:lang w:val="en-AU"/>
        </w:rPr>
        <w:t>Quality of Non-Bathymetric Data</w:t>
      </w:r>
      <w:r w:rsidRPr="00A66C15">
        <w:rPr>
          <w:rFonts w:cstheme="minorHAnsi"/>
          <w:lang w:val="en-AU"/>
        </w:rPr>
        <w:t xml:space="preserve"> meta-feature. This meta-feature defines areas within which uniform assessment exists for the quality. It is described in detail later in this document.</w:t>
      </w:r>
    </w:p>
    <w:p w14:paraId="45949B90" w14:textId="278B290D" w:rsidR="00D64344" w:rsidRPr="00A66C15" w:rsidRDefault="00D64344" w:rsidP="00D64344">
      <w:pPr>
        <w:rPr>
          <w:rFonts w:cstheme="minorHAnsi"/>
          <w:lang w:val="en-AU"/>
        </w:rPr>
      </w:pPr>
      <w:r w:rsidRPr="00A66C15">
        <w:rPr>
          <w:rFonts w:cstheme="minorHAnsi"/>
          <w:lang w:val="en-AU"/>
        </w:rPr>
        <w:t xml:space="preserve">If the spatial quality attributes for an individual instance of a spatial primitive differ from the quality indicated in the overlying </w:t>
      </w:r>
      <w:r w:rsidRPr="00A66C15">
        <w:rPr>
          <w:rFonts w:cstheme="minorHAnsi"/>
          <w:b/>
          <w:lang w:val="en-AU"/>
        </w:rPr>
        <w:t>Quality of Non-Bathymetric Data</w:t>
      </w:r>
      <w:r w:rsidRPr="00A66C15">
        <w:rPr>
          <w:rFonts w:cstheme="minorHAnsi"/>
          <w:lang w:val="en-AU"/>
        </w:rPr>
        <w:t xml:space="preserve"> meta-feature, the quality attributes for that instance are carried in an information class called </w:t>
      </w:r>
      <w:r w:rsidRPr="00A66C15">
        <w:rPr>
          <w:rStyle w:val="Strong"/>
          <w:rFonts w:eastAsiaTheme="majorEastAsia" w:cstheme="minorHAnsi"/>
          <w:lang w:val="en-AU"/>
        </w:rPr>
        <w:t>spatial quality</w:t>
      </w:r>
      <w:r w:rsidRPr="00A66C15">
        <w:rPr>
          <w:rFonts w:cstheme="minorHAnsi"/>
          <w:lang w:val="en-AU"/>
        </w:rPr>
        <w:t xml:space="preserve">.  Only points and curves can be associated with </w:t>
      </w:r>
      <w:r w:rsidRPr="00A66C15">
        <w:rPr>
          <w:rStyle w:val="Strong"/>
          <w:rFonts w:eastAsiaTheme="majorEastAsia" w:cstheme="minorHAnsi"/>
        </w:rPr>
        <w:t>spatial quality</w:t>
      </w:r>
      <w:r w:rsidRPr="00A66C15">
        <w:rPr>
          <w:rFonts w:cstheme="minorHAnsi"/>
          <w:lang w:val="en-AU"/>
        </w:rPr>
        <w:t xml:space="preserve">.  </w:t>
      </w:r>
      <w:r w:rsidR="004974E4" w:rsidRPr="00A66C15">
        <w:rPr>
          <w:rFonts w:cstheme="minorHAnsi"/>
          <w:lang w:val="en-AU"/>
        </w:rPr>
        <w:t>S-127</w:t>
      </w:r>
      <w:r w:rsidRPr="00A66C15">
        <w:rPr>
          <w:rFonts w:cstheme="minorHAnsi"/>
          <w:lang w:val="en-AU"/>
        </w:rPr>
        <w:t xml:space="preserve"> does not use multi-points. Currently, no use case for associating surfaces with spatial quality attributes is known, therefore this is prohibited.  Vertical uncertainty is prohibited for curves as this dimension is not supported by curves.</w:t>
      </w:r>
    </w:p>
    <w:p w14:paraId="7120AF83" w14:textId="699C0FBA" w:rsidR="00D64344" w:rsidRPr="00A66C15" w:rsidRDefault="00D64344" w:rsidP="00D64344">
      <w:pPr>
        <w:rPr>
          <w:rFonts w:cstheme="minorHAnsi"/>
          <w:lang w:val="en-AU"/>
        </w:rPr>
      </w:pPr>
      <w:r w:rsidRPr="00A66C15">
        <w:rPr>
          <w:rFonts w:cstheme="minorHAnsi"/>
          <w:lang w:val="en-AU"/>
        </w:rPr>
        <w:t xml:space="preserve">Note: </w:t>
      </w:r>
      <w:r w:rsidR="004974E4" w:rsidRPr="00A66C15">
        <w:rPr>
          <w:rFonts w:cstheme="minorHAnsi"/>
          <w:lang w:val="en-AU"/>
        </w:rPr>
        <w:t>S-127</w:t>
      </w:r>
      <w:r w:rsidRPr="00A66C15">
        <w:rPr>
          <w:rFonts w:cstheme="minorHAnsi"/>
          <w:lang w:val="en-AU"/>
        </w:rPr>
        <w:t xml:space="preserve"> does not make use of the S-101 </w:t>
      </w:r>
      <w:r w:rsidRPr="00A66C15">
        <w:rPr>
          <w:rFonts w:cstheme="minorHAnsi"/>
          <w:b/>
          <w:lang w:val="en-AU"/>
        </w:rPr>
        <w:t>Quality of Bathymetric Data</w:t>
      </w:r>
      <w:r w:rsidRPr="00A66C15">
        <w:rPr>
          <w:rFonts w:cstheme="minorHAnsi"/>
          <w:lang w:val="en-AU"/>
        </w:rPr>
        <w:t xml:space="preserve"> meta- feature since depth range uncertainties are not needed. The </w:t>
      </w:r>
      <w:r w:rsidRPr="00A66C15">
        <w:rPr>
          <w:rFonts w:cstheme="minorHAnsi"/>
          <w:b/>
          <w:lang w:val="en-AU"/>
        </w:rPr>
        <w:t>Quality of Non-Bathymetric Data</w:t>
      </w:r>
      <w:r w:rsidRPr="00A66C15">
        <w:rPr>
          <w:rFonts w:cstheme="minorHAnsi"/>
          <w:lang w:val="en-AU"/>
        </w:rPr>
        <w:t xml:space="preserve"> meta-feature has all the quality attributes needed by </w:t>
      </w:r>
      <w:r w:rsidR="004974E4" w:rsidRPr="00A66C15">
        <w:rPr>
          <w:rFonts w:cstheme="minorHAnsi"/>
          <w:lang w:val="en-AU"/>
        </w:rPr>
        <w:t>S-127</w:t>
      </w:r>
      <w:r w:rsidRPr="00A66C15">
        <w:rPr>
          <w:rFonts w:cstheme="minorHAnsi"/>
          <w:lang w:val="en-AU"/>
        </w:rPr>
        <w:t>.</w:t>
      </w:r>
    </w:p>
    <w:p w14:paraId="0DFA2A61" w14:textId="432FC538" w:rsidR="00D64344" w:rsidRPr="00ED455F" w:rsidRDefault="00683B8E" w:rsidP="00D64344">
      <w:pPr>
        <w:keepNext/>
        <w:jc w:val="center"/>
        <w:rPr>
          <w:rFonts w:cstheme="minorHAnsi"/>
          <w:lang w:val="en-GB"/>
        </w:rPr>
      </w:pPr>
      <w:r>
        <w:rPr>
          <w:rFonts w:cstheme="minorHAnsi"/>
          <w:noProof/>
          <w:lang w:val="en-US"/>
        </w:rPr>
        <w:lastRenderedPageBreak/>
        <w:drawing>
          <wp:inline distT="0" distB="0" distL="0" distR="0" wp14:anchorId="6ECC9D1C" wp14:editId="53B2443F">
            <wp:extent cx="5943600" cy="32943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127 SpatialQualit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51389365" w14:textId="2A75C661" w:rsidR="00D64344" w:rsidRPr="00A66C15" w:rsidRDefault="00D64344" w:rsidP="00D64344">
      <w:pPr>
        <w:pStyle w:val="Caption"/>
        <w:jc w:val="center"/>
        <w:rPr>
          <w:rFonts w:asciiTheme="minorHAnsi" w:hAnsiTheme="minorHAnsi" w:cstheme="minorHAnsi"/>
          <w:sz w:val="22"/>
          <w:szCs w:val="22"/>
        </w:rPr>
      </w:pPr>
      <w:r w:rsidRPr="00A66C15">
        <w:rPr>
          <w:rFonts w:asciiTheme="minorHAnsi" w:hAnsiTheme="minorHAnsi" w:cstheme="minorHAnsi"/>
          <w:sz w:val="22"/>
          <w:szCs w:val="22"/>
        </w:rPr>
        <w:t xml:space="preserve">Figure </w:t>
      </w:r>
      <w:r w:rsidRPr="00A66C15">
        <w:rPr>
          <w:rFonts w:asciiTheme="minorHAnsi" w:hAnsiTheme="minorHAnsi" w:cstheme="minorHAnsi"/>
          <w:sz w:val="22"/>
          <w:szCs w:val="22"/>
        </w:rPr>
        <w:fldChar w:fldCharType="begin"/>
      </w:r>
      <w:r w:rsidRPr="00A66C15">
        <w:rPr>
          <w:rFonts w:asciiTheme="minorHAnsi" w:hAnsiTheme="minorHAnsi" w:cstheme="minorHAnsi"/>
          <w:sz w:val="22"/>
          <w:szCs w:val="22"/>
        </w:rPr>
        <w:instrText xml:space="preserve"> SEQ Figure \* ARABIC </w:instrText>
      </w:r>
      <w:r w:rsidRPr="00A66C15">
        <w:rPr>
          <w:rFonts w:asciiTheme="minorHAnsi" w:hAnsiTheme="minorHAnsi" w:cstheme="minorHAnsi"/>
          <w:sz w:val="22"/>
          <w:szCs w:val="22"/>
        </w:rPr>
        <w:fldChar w:fldCharType="separate"/>
      </w:r>
      <w:r w:rsidR="00116C40">
        <w:rPr>
          <w:rFonts w:asciiTheme="minorHAnsi" w:hAnsiTheme="minorHAnsi" w:cstheme="minorHAnsi"/>
          <w:noProof/>
          <w:sz w:val="22"/>
          <w:szCs w:val="22"/>
        </w:rPr>
        <w:t>1</w:t>
      </w:r>
      <w:r w:rsidRPr="00A66C15">
        <w:rPr>
          <w:rFonts w:asciiTheme="minorHAnsi" w:hAnsiTheme="minorHAnsi" w:cstheme="minorHAnsi"/>
          <w:sz w:val="22"/>
          <w:szCs w:val="22"/>
        </w:rPr>
        <w:fldChar w:fldCharType="end"/>
      </w:r>
      <w:r w:rsidRPr="00A66C15">
        <w:rPr>
          <w:rFonts w:asciiTheme="minorHAnsi" w:hAnsiTheme="minorHAnsi" w:cstheme="minorHAnsi"/>
          <w:sz w:val="22"/>
          <w:szCs w:val="22"/>
        </w:rPr>
        <w:t xml:space="preserve"> Spatial quality information</w:t>
      </w:r>
    </w:p>
    <w:p w14:paraId="027B6076"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95" w:name="_Toc490817305"/>
      <w:bookmarkStart w:id="96" w:name="_Toc451254956"/>
      <w:bookmarkStart w:id="97" w:name="_Toc531133459"/>
      <w:r w:rsidRPr="00A66C15">
        <w:rPr>
          <w:rFonts w:asciiTheme="minorHAnsi" w:hAnsiTheme="minorHAnsi" w:cstheme="minorHAnsi"/>
          <w:lang w:val="en-AU"/>
        </w:rPr>
        <w:t>Portrayal feature attributes</w:t>
      </w:r>
      <w:bookmarkEnd w:id="95"/>
      <w:bookmarkEnd w:id="96"/>
      <w:bookmarkEnd w:id="97"/>
    </w:p>
    <w:p w14:paraId="52304F61" w14:textId="175CA352" w:rsidR="00D64344" w:rsidRPr="00A66C15" w:rsidRDefault="00B66206" w:rsidP="00D64344">
      <w:pPr>
        <w:rPr>
          <w:rFonts w:cstheme="minorHAnsi"/>
          <w:lang w:val="en-AU"/>
        </w:rPr>
      </w:pPr>
      <w:r>
        <w:rPr>
          <w:rFonts w:cstheme="minorHAnsi"/>
          <w:lang w:val="en-AU"/>
        </w:rPr>
        <w:t xml:space="preserve">Marine </w:t>
      </w:r>
      <w:r w:rsidR="00E6072C" w:rsidRPr="00ED455F">
        <w:rPr>
          <w:rFonts w:cstheme="minorHAnsi"/>
          <w:lang w:val="en-AU"/>
        </w:rPr>
        <w:t xml:space="preserve">Traffic Management data products </w:t>
      </w:r>
      <w:r w:rsidR="00D64344" w:rsidRPr="00ED455F">
        <w:rPr>
          <w:rFonts w:cstheme="minorHAnsi"/>
          <w:lang w:val="en-AU"/>
        </w:rPr>
        <w:t>will be used within ECDIS where ENC data is displayed based on the rules defined within the S-101 Portrayal Catalogue.  While most ECDIS portrayal is based on attributes d</w:t>
      </w:r>
      <w:r w:rsidR="00D64344" w:rsidRPr="00A66C15">
        <w:rPr>
          <w:rFonts w:cstheme="minorHAnsi"/>
          <w:lang w:val="en-AU"/>
        </w:rPr>
        <w:t xml:space="preserve">escribing the instance of a particular feature in the real world, certain feature attributes are used in portrayal rules to provide additional functionality in the ECDIS.  </w:t>
      </w:r>
      <w:r w:rsidR="00D64344" w:rsidRPr="00ED455F">
        <w:rPr>
          <w:rFonts w:cstheme="minorHAnsi"/>
        </w:rPr>
        <w:fldChar w:fldCharType="begin"/>
      </w:r>
      <w:r w:rsidR="00D64344" w:rsidRPr="00A66C15">
        <w:rPr>
          <w:rFonts w:cstheme="minorHAnsi"/>
        </w:rPr>
        <w:instrText xml:space="preserve"> REF _Ref450554840 \h  \* MERGEFORMAT </w:instrText>
      </w:r>
      <w:r w:rsidR="00D64344" w:rsidRPr="00ED455F">
        <w:rPr>
          <w:rFonts w:cstheme="minorHAnsi"/>
        </w:rPr>
      </w:r>
      <w:r w:rsidR="00D64344" w:rsidRPr="00ED455F">
        <w:rPr>
          <w:rFonts w:cstheme="minorHAnsi"/>
        </w:rPr>
        <w:fldChar w:fldCharType="separate"/>
      </w:r>
      <w:r w:rsidR="00116C40" w:rsidRPr="005747A9">
        <w:rPr>
          <w:rFonts w:cstheme="minorHAnsi"/>
          <w:lang w:val="en-US"/>
        </w:rPr>
        <w:t xml:space="preserve">Table </w:t>
      </w:r>
      <w:r w:rsidR="00116C40" w:rsidRPr="005747A9">
        <w:rPr>
          <w:rFonts w:cstheme="minorHAnsi"/>
          <w:noProof/>
          <w:lang w:val="en-US"/>
        </w:rPr>
        <w:t>2</w:t>
      </w:r>
      <w:r w:rsidR="00116C40" w:rsidRPr="005747A9">
        <w:rPr>
          <w:rFonts w:cstheme="minorHAnsi"/>
          <w:lang w:val="en-US"/>
        </w:rPr>
        <w:noBreakHyphen/>
      </w:r>
      <w:r w:rsidR="00116C40" w:rsidRPr="005747A9">
        <w:rPr>
          <w:rFonts w:cstheme="minorHAnsi"/>
          <w:noProof/>
          <w:lang w:val="en-US"/>
        </w:rPr>
        <w:t>5</w:t>
      </w:r>
      <w:r w:rsidR="00D64344" w:rsidRPr="00ED455F">
        <w:rPr>
          <w:rFonts w:cstheme="minorHAnsi"/>
        </w:rPr>
        <w:fldChar w:fldCharType="end"/>
      </w:r>
      <w:r w:rsidR="00D64344" w:rsidRPr="00ED455F">
        <w:rPr>
          <w:rFonts w:cstheme="minorHAnsi"/>
          <w:lang w:val="en-AU"/>
        </w:rPr>
        <w:t xml:space="preserve"> provides a list of attributes which have been adopted from the S-101 (ENC) product specification and which have specific influence on portrayal.</w:t>
      </w:r>
    </w:p>
    <w:p w14:paraId="22622524" w14:textId="77777777" w:rsidR="00D64344" w:rsidRPr="00A66C15" w:rsidRDefault="00D64344" w:rsidP="00D64344">
      <w:pPr>
        <w:rPr>
          <w:rFonts w:cstheme="minorHAnsi"/>
          <w:lang w:val="en-AU"/>
        </w:rPr>
      </w:pPr>
    </w:p>
    <w:tbl>
      <w:tblPr>
        <w:tblW w:w="9072" w:type="dxa"/>
        <w:tblInd w:w="142" w:type="dxa"/>
        <w:tblLook w:val="04A0" w:firstRow="1" w:lastRow="0" w:firstColumn="1" w:lastColumn="0" w:noHBand="0" w:noVBand="1"/>
      </w:tblPr>
      <w:tblGrid>
        <w:gridCol w:w="3418"/>
        <w:gridCol w:w="5654"/>
      </w:tblGrid>
      <w:tr w:rsidR="00D64344" w:rsidRPr="00D90A3A" w14:paraId="1B2F3F2F" w14:textId="77777777" w:rsidTr="00D64344">
        <w:tc>
          <w:tcPr>
            <w:tcW w:w="3418" w:type="dxa"/>
            <w:shd w:val="clear" w:color="auto" w:fill="BFBFBF" w:themeFill="background1" w:themeFillShade="BF"/>
            <w:hideMark/>
          </w:tcPr>
          <w:p w14:paraId="2A37ABF3" w14:textId="77777777" w:rsidR="00D64344" w:rsidRPr="00A66C15" w:rsidRDefault="00D64344">
            <w:pPr>
              <w:rPr>
                <w:rFonts w:cstheme="minorHAnsi"/>
                <w:b/>
                <w:sz w:val="20"/>
                <w:lang w:val="en-AU"/>
              </w:rPr>
            </w:pPr>
            <w:r w:rsidRPr="00A66C15">
              <w:rPr>
                <w:rFonts w:cstheme="minorHAnsi"/>
                <w:b/>
                <w:sz w:val="20"/>
                <w:lang w:val="en-AU"/>
              </w:rPr>
              <w:t>Attribute</w:t>
            </w:r>
          </w:p>
        </w:tc>
        <w:tc>
          <w:tcPr>
            <w:tcW w:w="5654" w:type="dxa"/>
            <w:shd w:val="clear" w:color="auto" w:fill="BFBFBF" w:themeFill="background1" w:themeFillShade="BF"/>
            <w:hideMark/>
          </w:tcPr>
          <w:p w14:paraId="34CC42E6" w14:textId="77777777" w:rsidR="00D64344" w:rsidRPr="00A66C15" w:rsidRDefault="00D64344">
            <w:pPr>
              <w:rPr>
                <w:rFonts w:cstheme="minorHAnsi"/>
                <w:b/>
                <w:sz w:val="20"/>
                <w:lang w:val="en-AU"/>
              </w:rPr>
            </w:pPr>
            <w:r w:rsidRPr="00A66C15">
              <w:rPr>
                <w:rFonts w:cstheme="minorHAnsi"/>
                <w:b/>
                <w:sz w:val="20"/>
                <w:lang w:val="en-AU"/>
              </w:rPr>
              <w:t>Effects on portrayal</w:t>
            </w:r>
          </w:p>
        </w:tc>
      </w:tr>
      <w:tr w:rsidR="00D64344" w:rsidRPr="00D90A3A" w14:paraId="17A88BAD" w14:textId="77777777" w:rsidTr="00D64344">
        <w:tc>
          <w:tcPr>
            <w:tcW w:w="3418" w:type="dxa"/>
            <w:hideMark/>
          </w:tcPr>
          <w:p w14:paraId="7E97A871" w14:textId="77777777" w:rsidR="00D64344" w:rsidRPr="00ED455F" w:rsidRDefault="00D64344">
            <w:pPr>
              <w:rPr>
                <w:rFonts w:cstheme="minorHAnsi"/>
                <w:b/>
                <w:sz w:val="20"/>
                <w:lang w:val="en-AU"/>
              </w:rPr>
            </w:pPr>
            <w:proofErr w:type="spellStart"/>
            <w:r w:rsidRPr="00ED455F">
              <w:rPr>
                <w:rFonts w:cstheme="minorHAnsi"/>
                <w:b/>
                <w:sz w:val="20"/>
                <w:lang w:val="en-AU"/>
              </w:rPr>
              <w:t>displayName</w:t>
            </w:r>
            <w:proofErr w:type="spellEnd"/>
          </w:p>
        </w:tc>
        <w:tc>
          <w:tcPr>
            <w:tcW w:w="5654" w:type="dxa"/>
            <w:hideMark/>
          </w:tcPr>
          <w:p w14:paraId="1B25E400" w14:textId="77777777" w:rsidR="00D64344" w:rsidRPr="00A66C15" w:rsidRDefault="00D64344">
            <w:pPr>
              <w:rPr>
                <w:rFonts w:cstheme="minorHAnsi"/>
                <w:sz w:val="20"/>
                <w:lang w:val="en-AU"/>
              </w:rPr>
            </w:pPr>
            <w:r w:rsidRPr="00A66C15">
              <w:rPr>
                <w:rFonts w:cstheme="minorHAnsi"/>
                <w:sz w:val="20"/>
                <w:lang w:val="en-AU"/>
              </w:rPr>
              <w:t>This Boolean attribute determines if the text for a name should be displayed.  If not populated the default rules provided in the portrayal catalogue will be used.</w:t>
            </w:r>
          </w:p>
        </w:tc>
      </w:tr>
      <w:tr w:rsidR="00D64344" w:rsidRPr="00D90A3A" w14:paraId="108EBC57" w14:textId="77777777" w:rsidTr="00D64344">
        <w:tc>
          <w:tcPr>
            <w:tcW w:w="3418" w:type="dxa"/>
            <w:hideMark/>
          </w:tcPr>
          <w:p w14:paraId="38031DC0" w14:textId="77777777" w:rsidR="00D64344" w:rsidRPr="00ED455F" w:rsidRDefault="00D64344">
            <w:pPr>
              <w:rPr>
                <w:rFonts w:cstheme="minorHAnsi"/>
                <w:b/>
                <w:sz w:val="20"/>
                <w:lang w:val="en-AU"/>
              </w:rPr>
            </w:pPr>
            <w:r w:rsidRPr="00ED455F">
              <w:rPr>
                <w:rFonts w:cstheme="minorHAnsi"/>
                <w:b/>
                <w:sz w:val="20"/>
                <w:lang w:val="en-AU"/>
              </w:rPr>
              <w:t xml:space="preserve">information </w:t>
            </w:r>
          </w:p>
        </w:tc>
        <w:tc>
          <w:tcPr>
            <w:tcW w:w="5654" w:type="dxa"/>
            <w:hideMark/>
          </w:tcPr>
          <w:p w14:paraId="6A99278A" w14:textId="77777777" w:rsidR="00D64344" w:rsidRPr="00A66C15" w:rsidRDefault="00D64344">
            <w:pPr>
              <w:rPr>
                <w:rFonts w:cstheme="minorHAnsi"/>
                <w:sz w:val="20"/>
                <w:lang w:val="en-AU"/>
              </w:rPr>
            </w:pPr>
            <w:r w:rsidRPr="00A66C15">
              <w:rPr>
                <w:rFonts w:cstheme="minorHAnsi"/>
                <w:sz w:val="20"/>
                <w:lang w:val="en-AU"/>
              </w:rPr>
              <w:t>Population of this complex attribute will result in the display of the magenta information symbol to highlight additional information to the user.</w:t>
            </w:r>
          </w:p>
        </w:tc>
      </w:tr>
      <w:tr w:rsidR="00D64344" w:rsidRPr="00D90A3A" w14:paraId="70476BCE" w14:textId="77777777" w:rsidTr="00D64344">
        <w:tc>
          <w:tcPr>
            <w:tcW w:w="3418" w:type="dxa"/>
            <w:hideMark/>
          </w:tcPr>
          <w:p w14:paraId="4EDC1BF6" w14:textId="77777777" w:rsidR="00D64344" w:rsidRPr="00ED455F" w:rsidRDefault="00D64344">
            <w:pPr>
              <w:rPr>
                <w:rFonts w:cstheme="minorHAnsi"/>
                <w:b/>
                <w:sz w:val="20"/>
                <w:lang w:val="en-AU"/>
              </w:rPr>
            </w:pPr>
            <w:proofErr w:type="spellStart"/>
            <w:r w:rsidRPr="00ED455F">
              <w:rPr>
                <w:rFonts w:cstheme="minorHAnsi"/>
                <w:b/>
                <w:sz w:val="20"/>
                <w:lang w:val="en-AU"/>
              </w:rPr>
              <w:t>pictorialRepresentation</w:t>
            </w:r>
            <w:proofErr w:type="spellEnd"/>
          </w:p>
        </w:tc>
        <w:tc>
          <w:tcPr>
            <w:tcW w:w="5654" w:type="dxa"/>
            <w:hideMark/>
          </w:tcPr>
          <w:p w14:paraId="6D299BB5" w14:textId="77777777" w:rsidR="00D64344" w:rsidRPr="00A66C15" w:rsidRDefault="00D64344">
            <w:pPr>
              <w:rPr>
                <w:rFonts w:cstheme="minorHAnsi"/>
                <w:sz w:val="20"/>
                <w:lang w:val="en-AU"/>
              </w:rPr>
            </w:pPr>
            <w:r w:rsidRPr="00A66C15">
              <w:rPr>
                <w:rFonts w:cstheme="minorHAnsi"/>
                <w:sz w:val="20"/>
                <w:lang w:val="en-AU"/>
              </w:rPr>
              <w:t>The population of this Text attribute will result in the display of the magenta information symbol to highlight additional information to the user.</w:t>
            </w:r>
          </w:p>
        </w:tc>
      </w:tr>
      <w:tr w:rsidR="00D64344" w:rsidRPr="00D90A3A" w14:paraId="29F4EFB5" w14:textId="77777777" w:rsidTr="00D64344">
        <w:tc>
          <w:tcPr>
            <w:tcW w:w="3418" w:type="dxa"/>
            <w:hideMark/>
          </w:tcPr>
          <w:p w14:paraId="7EFFC42E" w14:textId="77777777" w:rsidR="00D64344" w:rsidRPr="00ED455F" w:rsidRDefault="00D64344">
            <w:pPr>
              <w:rPr>
                <w:rFonts w:cstheme="minorHAnsi"/>
                <w:b/>
                <w:sz w:val="20"/>
                <w:lang w:val="en-AU"/>
              </w:rPr>
            </w:pPr>
            <w:proofErr w:type="spellStart"/>
            <w:r w:rsidRPr="00ED455F">
              <w:rPr>
                <w:rFonts w:cstheme="minorHAnsi"/>
                <w:b/>
                <w:sz w:val="20"/>
                <w:lang w:val="en-AU"/>
              </w:rPr>
              <w:t>textContent</w:t>
            </w:r>
            <w:proofErr w:type="spellEnd"/>
          </w:p>
        </w:tc>
        <w:tc>
          <w:tcPr>
            <w:tcW w:w="5654" w:type="dxa"/>
            <w:hideMark/>
          </w:tcPr>
          <w:p w14:paraId="35160CC7" w14:textId="77777777" w:rsidR="00D64344" w:rsidRPr="00A66C15" w:rsidRDefault="00D64344">
            <w:pPr>
              <w:rPr>
                <w:rFonts w:cstheme="minorHAnsi"/>
                <w:sz w:val="20"/>
                <w:lang w:val="en-AU"/>
              </w:rPr>
            </w:pPr>
            <w:r w:rsidRPr="00A66C15">
              <w:rPr>
                <w:rFonts w:cstheme="minorHAnsi"/>
                <w:sz w:val="20"/>
                <w:lang w:val="en-AU"/>
              </w:rPr>
              <w:t>The population of this complex attribute will result in the display of the magenta information symbol to highlight additional information to the user.</w:t>
            </w:r>
          </w:p>
        </w:tc>
      </w:tr>
    </w:tbl>
    <w:p w14:paraId="349CBC2F" w14:textId="263C2477" w:rsidR="00D64344" w:rsidRPr="00A66C15" w:rsidRDefault="00D64344" w:rsidP="00D64344">
      <w:pPr>
        <w:pStyle w:val="Caption"/>
        <w:jc w:val="center"/>
        <w:rPr>
          <w:rFonts w:asciiTheme="minorHAnsi" w:hAnsiTheme="minorHAnsi" w:cstheme="minorHAnsi"/>
          <w:sz w:val="22"/>
          <w:szCs w:val="22"/>
        </w:rPr>
      </w:pPr>
      <w:bookmarkStart w:id="98" w:name="_Ref450554840"/>
      <w:r w:rsidRPr="00A66C15">
        <w:rPr>
          <w:rFonts w:asciiTheme="minorHAnsi" w:hAnsiTheme="minorHAnsi" w:cstheme="minorHAnsi"/>
          <w:sz w:val="22"/>
          <w:szCs w:val="22"/>
          <w:lang w:val="en-US"/>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2</w:t>
      </w:r>
      <w:r w:rsidRPr="00A66C15">
        <w:rPr>
          <w:rFonts w:asciiTheme="minorHAnsi" w:hAnsiTheme="minorHAnsi" w:cstheme="minorHAnsi"/>
        </w:rPr>
        <w:fldChar w:fldCharType="end"/>
      </w:r>
      <w:r w:rsidRPr="00A66C15">
        <w:rPr>
          <w:rFonts w:asciiTheme="minorHAnsi" w:hAnsiTheme="minorHAnsi" w:cstheme="minorHAnsi"/>
          <w:sz w:val="22"/>
          <w:szCs w:val="22"/>
          <w:lang w:val="en-US"/>
        </w:rPr>
        <w:noBreakHyphen/>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5</w:t>
      </w:r>
      <w:r w:rsidRPr="00A66C15">
        <w:rPr>
          <w:rFonts w:asciiTheme="minorHAnsi" w:hAnsiTheme="minorHAnsi" w:cstheme="minorHAnsi"/>
        </w:rPr>
        <w:fldChar w:fldCharType="end"/>
      </w:r>
      <w:bookmarkEnd w:id="98"/>
      <w:r w:rsidRPr="00A66C15">
        <w:rPr>
          <w:rFonts w:asciiTheme="minorHAnsi" w:hAnsiTheme="minorHAnsi" w:cstheme="minorHAnsi"/>
          <w:sz w:val="22"/>
          <w:szCs w:val="22"/>
        </w:rPr>
        <w:t xml:space="preserve"> Attributes which have effects on portrayal</w:t>
      </w:r>
    </w:p>
    <w:p w14:paraId="7BEC3136" w14:textId="68BC6188" w:rsidR="00D64344" w:rsidRPr="00A66C15" w:rsidRDefault="00D64344" w:rsidP="00D64344">
      <w:pPr>
        <w:rPr>
          <w:rFonts w:cstheme="minorHAnsi"/>
          <w:szCs w:val="20"/>
        </w:rPr>
      </w:pPr>
      <w:r w:rsidRPr="00ED455F">
        <w:rPr>
          <w:rFonts w:cstheme="minorHAnsi"/>
        </w:rPr>
        <w:lastRenderedPageBreak/>
        <w:t xml:space="preserve">Note: Since </w:t>
      </w:r>
      <w:r w:rsidR="004974E4" w:rsidRPr="00ED455F">
        <w:rPr>
          <w:rFonts w:cstheme="minorHAnsi"/>
        </w:rPr>
        <w:t>S-127</w:t>
      </w:r>
      <w:r w:rsidRPr="00ED455F">
        <w:rPr>
          <w:rFonts w:cstheme="minorHAnsi"/>
        </w:rPr>
        <w:t xml:space="preserve"> data is scale-indepe</w:t>
      </w:r>
      <w:r w:rsidRPr="00A66C15">
        <w:rPr>
          <w:rFonts w:cstheme="minorHAnsi"/>
        </w:rPr>
        <w:t xml:space="preserve">ndent, the S-101 attribute </w:t>
      </w:r>
      <w:proofErr w:type="spellStart"/>
      <w:r w:rsidRPr="00A66C15">
        <w:rPr>
          <w:rFonts w:cstheme="minorHAnsi"/>
        </w:rPr>
        <w:t>scaleMinimum</w:t>
      </w:r>
      <w:proofErr w:type="spellEnd"/>
      <w:r w:rsidRPr="00A66C15">
        <w:rPr>
          <w:rFonts w:cstheme="minorHAnsi"/>
        </w:rPr>
        <w:t xml:space="preserve"> is superfluous and not used in </w:t>
      </w:r>
      <w:r w:rsidR="004974E4" w:rsidRPr="00A66C15">
        <w:rPr>
          <w:rFonts w:cstheme="minorHAnsi"/>
        </w:rPr>
        <w:t>S-127</w:t>
      </w:r>
      <w:r w:rsidRPr="00A66C15">
        <w:rPr>
          <w:rFonts w:cstheme="minorHAnsi"/>
        </w:rPr>
        <w:t xml:space="preserve"> datasets</w:t>
      </w:r>
      <w:r w:rsidR="00B73157">
        <w:rPr>
          <w:rFonts w:cstheme="minorHAnsi"/>
        </w:rPr>
        <w:t xml:space="preserve"> except for the cartographic feature </w:t>
      </w:r>
      <w:proofErr w:type="spellStart"/>
      <w:r w:rsidR="00B73157">
        <w:rPr>
          <w:rFonts w:cstheme="minorHAnsi"/>
        </w:rPr>
        <w:t>TextPlacement</w:t>
      </w:r>
      <w:proofErr w:type="spellEnd"/>
      <w:r w:rsidRPr="00A66C15">
        <w:rPr>
          <w:rFonts w:cstheme="minorHAnsi"/>
        </w:rPr>
        <w:t>.</w:t>
      </w:r>
    </w:p>
    <w:p w14:paraId="2F28D22A"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99" w:name="_Toc490817306"/>
      <w:bookmarkStart w:id="100" w:name="_Toc451254957"/>
      <w:bookmarkStart w:id="101" w:name="_Ref531047533"/>
      <w:bookmarkStart w:id="102" w:name="_Toc531133460"/>
      <w:r w:rsidRPr="00A66C15">
        <w:rPr>
          <w:rFonts w:asciiTheme="minorHAnsi" w:hAnsiTheme="minorHAnsi" w:cstheme="minorHAnsi"/>
          <w:lang w:val="en-AU"/>
        </w:rPr>
        <w:t>Textual information</w:t>
      </w:r>
      <w:bookmarkEnd w:id="99"/>
      <w:bookmarkEnd w:id="100"/>
      <w:bookmarkEnd w:id="101"/>
      <w:bookmarkEnd w:id="102"/>
    </w:p>
    <w:p w14:paraId="4C135E50" w14:textId="2CFF1730" w:rsidR="00D64344" w:rsidRPr="00A66C15" w:rsidRDefault="00D64344" w:rsidP="00D64344">
      <w:pPr>
        <w:rPr>
          <w:rFonts w:cstheme="minorHAnsi"/>
          <w:lang w:val="en-AU"/>
        </w:rPr>
      </w:pPr>
      <w:r w:rsidRPr="00ED455F">
        <w:rPr>
          <w:rFonts w:cstheme="minorHAnsi"/>
          <w:lang w:val="en-AU"/>
        </w:rPr>
        <w:t xml:space="preserve">Textual information may provide additional information essential to understand the presence of the </w:t>
      </w:r>
      <w:r w:rsidR="00B66206">
        <w:rPr>
          <w:rFonts w:cstheme="minorHAnsi"/>
          <w:lang w:val="en-AU"/>
        </w:rPr>
        <w:t xml:space="preserve">Marine </w:t>
      </w:r>
      <w:r w:rsidR="00E6072C" w:rsidRPr="00A66C15">
        <w:rPr>
          <w:rFonts w:cstheme="minorHAnsi"/>
          <w:lang w:val="en-AU"/>
        </w:rPr>
        <w:t xml:space="preserve">Traffic Management </w:t>
      </w:r>
      <w:r w:rsidRPr="00A66C15">
        <w:rPr>
          <w:rFonts w:cstheme="minorHAnsi"/>
          <w:lang w:val="en-AU"/>
        </w:rPr>
        <w:t xml:space="preserve">and other features of an </w:t>
      </w:r>
      <w:r w:rsidR="004974E4" w:rsidRPr="00A66C15">
        <w:rPr>
          <w:rFonts w:cstheme="minorHAnsi"/>
          <w:lang w:val="en-AU"/>
        </w:rPr>
        <w:t>S-127</w:t>
      </w:r>
      <w:r w:rsidRPr="00A66C15">
        <w:rPr>
          <w:rFonts w:cstheme="minorHAnsi"/>
          <w:lang w:val="en-AU"/>
        </w:rPr>
        <w:t xml:space="preserve"> product.  This information may also provide legal information pertaining to the </w:t>
      </w:r>
      <w:r w:rsidR="004974E4" w:rsidRPr="00A66C15">
        <w:rPr>
          <w:rFonts w:cstheme="minorHAnsi"/>
          <w:lang w:val="en-AU"/>
        </w:rPr>
        <w:t>S-127</w:t>
      </w:r>
      <w:r w:rsidRPr="00A66C15">
        <w:rPr>
          <w:rFonts w:cstheme="minorHAnsi"/>
          <w:lang w:val="en-AU"/>
        </w:rPr>
        <w:t xml:space="preserve"> product features.</w:t>
      </w:r>
    </w:p>
    <w:p w14:paraId="1E1600BA" w14:textId="05A8B9E4" w:rsidR="00D64344" w:rsidRPr="00ED455F" w:rsidRDefault="00D64344" w:rsidP="00D64344">
      <w:pPr>
        <w:rPr>
          <w:rFonts w:cstheme="minorHAnsi"/>
          <w:lang w:val="en-AU"/>
        </w:rPr>
      </w:pPr>
      <w:r w:rsidRPr="00A66C15">
        <w:rPr>
          <w:rFonts w:cstheme="minorHAnsi"/>
          <w:lang w:val="en-AU"/>
        </w:rPr>
        <w:t xml:space="preserve">The methods to provide textual information vary from the simple provision of short text, to the more structured provision of extensive text.  The length of the text determines the method and the attribute selection, see </w:t>
      </w:r>
      <w:r w:rsidR="00C44E77">
        <w:rPr>
          <w:rFonts w:cstheme="minorHAnsi"/>
          <w:lang w:val="en-AU"/>
        </w:rPr>
        <w:t>clause</w:t>
      </w:r>
      <w:r w:rsidR="00C44E77" w:rsidRPr="00A66C15">
        <w:rPr>
          <w:rFonts w:cstheme="minorHAnsi"/>
          <w:lang w:val="en-AU"/>
        </w:rPr>
        <w:t xml:space="preserve"> </w:t>
      </w:r>
      <w:r w:rsidRPr="00ED455F">
        <w:rPr>
          <w:rFonts w:cstheme="minorHAnsi"/>
          <w:lang w:val="en-AU"/>
        </w:rPr>
        <w:fldChar w:fldCharType="begin"/>
      </w:r>
      <w:r w:rsidRPr="00A66C15">
        <w:rPr>
          <w:rFonts w:cstheme="minorHAnsi"/>
          <w:lang w:val="en-AU"/>
        </w:rPr>
        <w:instrText xml:space="preserve"> REF _Ref451247175 \r \h </w:instrText>
      </w:r>
      <w:r w:rsidR="00D90A3A">
        <w:rPr>
          <w:rFonts w:cstheme="minorHAnsi"/>
          <w:lang w:val="en-AU"/>
        </w:rPr>
        <w:instrText xml:space="preserve"> \* MERGEFORMAT </w:instrText>
      </w:r>
      <w:r w:rsidRPr="00ED455F">
        <w:rPr>
          <w:rFonts w:cstheme="minorHAnsi"/>
          <w:lang w:val="en-AU"/>
        </w:rPr>
      </w:r>
      <w:r w:rsidRPr="00ED455F">
        <w:rPr>
          <w:rFonts w:cstheme="minorHAnsi"/>
          <w:lang w:val="en-AU"/>
        </w:rPr>
        <w:fldChar w:fldCharType="separate"/>
      </w:r>
      <w:r w:rsidR="00116C40">
        <w:rPr>
          <w:rFonts w:cstheme="minorHAnsi"/>
          <w:lang w:val="en-AU"/>
        </w:rPr>
        <w:t>2.4.8.2</w:t>
      </w:r>
      <w:r w:rsidRPr="00ED455F">
        <w:rPr>
          <w:rFonts w:cstheme="minorHAnsi"/>
          <w:lang w:val="en-AU"/>
        </w:rPr>
        <w:fldChar w:fldCharType="end"/>
      </w:r>
      <w:r w:rsidRPr="00ED455F">
        <w:rPr>
          <w:rFonts w:cstheme="minorHAnsi"/>
          <w:lang w:val="en-AU"/>
        </w:rPr>
        <w:t>.</w:t>
      </w:r>
    </w:p>
    <w:p w14:paraId="4D2694FE" w14:textId="77777777" w:rsidR="00D64344" w:rsidRPr="00A66C15" w:rsidRDefault="00D64344" w:rsidP="00D64344">
      <w:pPr>
        <w:pStyle w:val="Heading4"/>
        <w:numPr>
          <w:ilvl w:val="3"/>
          <w:numId w:val="13"/>
        </w:numPr>
        <w:rPr>
          <w:rFonts w:asciiTheme="minorHAnsi" w:hAnsiTheme="minorHAnsi" w:cstheme="minorHAnsi"/>
          <w:lang w:val="en-AU"/>
        </w:rPr>
      </w:pPr>
      <w:bookmarkStart w:id="103" w:name="_Toc490817307"/>
      <w:bookmarkStart w:id="104" w:name="_Toc451254958"/>
      <w:r w:rsidRPr="00A66C15">
        <w:rPr>
          <w:rFonts w:asciiTheme="minorHAnsi" w:hAnsiTheme="minorHAnsi" w:cstheme="minorHAnsi"/>
          <w:lang w:val="en-AU"/>
        </w:rPr>
        <w:t>Specialized information types for common kinds of textual information</w:t>
      </w:r>
      <w:bookmarkEnd w:id="103"/>
      <w:bookmarkEnd w:id="104"/>
    </w:p>
    <w:p w14:paraId="5C2EC1AB" w14:textId="461CD965" w:rsidR="00D64344" w:rsidRPr="00A66C15" w:rsidRDefault="00D64344" w:rsidP="00D64344">
      <w:pPr>
        <w:rPr>
          <w:rStyle w:val="Strong"/>
          <w:rFonts w:eastAsiaTheme="majorEastAsia" w:cstheme="minorHAnsi"/>
          <w:b w:val="0"/>
        </w:rPr>
      </w:pPr>
      <w:r w:rsidRPr="00A66C15">
        <w:rPr>
          <w:rFonts w:cstheme="minorHAnsi"/>
          <w:lang w:val="en-AU"/>
        </w:rPr>
        <w:t xml:space="preserve">The information types </w:t>
      </w:r>
      <w:r w:rsidRPr="00ED455F">
        <w:rPr>
          <w:rStyle w:val="Strong"/>
          <w:rFonts w:eastAsiaTheme="majorEastAsia" w:cstheme="minorHAnsi"/>
          <w:lang w:val="en-AU"/>
        </w:rPr>
        <w:t xml:space="preserve">Restrictions, Recommendation, Regulations, </w:t>
      </w:r>
      <w:r w:rsidR="00DD4850" w:rsidRPr="005747A9">
        <w:rPr>
          <w:rStyle w:val="Strong"/>
          <w:rFonts w:eastAsiaTheme="majorEastAsia" w:cstheme="minorHAnsi"/>
          <w:b w:val="0"/>
          <w:lang w:val="en-AU"/>
        </w:rPr>
        <w:t>or</w:t>
      </w:r>
      <w:r w:rsidR="00DD4850">
        <w:rPr>
          <w:rStyle w:val="Strong"/>
          <w:rFonts w:eastAsiaTheme="majorEastAsia" w:cstheme="minorHAnsi"/>
          <w:lang w:val="en-AU"/>
        </w:rPr>
        <w:t xml:space="preserve"> </w:t>
      </w:r>
      <w:proofErr w:type="spellStart"/>
      <w:r w:rsidRPr="00ED455F">
        <w:rPr>
          <w:rStyle w:val="Strong"/>
          <w:rFonts w:eastAsiaTheme="majorEastAsia" w:cstheme="minorHAnsi"/>
          <w:lang w:val="en-AU"/>
        </w:rPr>
        <w:t>NauticalInformation</w:t>
      </w:r>
      <w:proofErr w:type="spellEnd"/>
      <w:r w:rsidRPr="00ED455F">
        <w:rPr>
          <w:rStyle w:val="Strong"/>
          <w:rFonts w:eastAsiaTheme="majorEastAsia" w:cstheme="minorHAnsi"/>
          <w:lang w:val="en-AU"/>
        </w:rPr>
        <w:t xml:space="preserve"> </w:t>
      </w:r>
      <w:r w:rsidRPr="00ED455F">
        <w:rPr>
          <w:rStyle w:val="Strong"/>
          <w:rFonts w:eastAsiaTheme="majorEastAsia" w:cstheme="minorHAnsi"/>
          <w:b w:val="0"/>
          <w:lang w:val="en-AU"/>
        </w:rPr>
        <w:t xml:space="preserve">must be used to encode text information when the DCEG allows them to be associated to the feature or information type and the information is of the appropriate kind (a restriction, regulation, etc.). </w:t>
      </w:r>
    </w:p>
    <w:p w14:paraId="08C89E75" w14:textId="2EC648FB" w:rsidR="00D64344" w:rsidRPr="00A66C15" w:rsidRDefault="00D64344" w:rsidP="00D64344">
      <w:pPr>
        <w:rPr>
          <w:rFonts w:eastAsiaTheme="minorEastAsia" w:cstheme="minorHAnsi"/>
        </w:rPr>
      </w:pPr>
      <w:r w:rsidRPr="00ED455F">
        <w:rPr>
          <w:rStyle w:val="Strong"/>
          <w:rFonts w:eastAsiaTheme="majorEastAsia" w:cstheme="minorHAnsi"/>
          <w:b w:val="0"/>
          <w:lang w:val="en-AU"/>
        </w:rPr>
        <w:t xml:space="preserve">In exceptional circumstances and only if the use of the information types </w:t>
      </w:r>
      <w:r w:rsidRPr="00ED455F">
        <w:rPr>
          <w:rStyle w:val="Strong"/>
          <w:rFonts w:eastAsiaTheme="majorEastAsia" w:cstheme="minorHAnsi"/>
          <w:lang w:val="en-AU"/>
        </w:rPr>
        <w:t xml:space="preserve">Restrictions, Recommendation, </w:t>
      </w:r>
      <w:r w:rsidR="00DD4850" w:rsidRPr="005747A9">
        <w:rPr>
          <w:rStyle w:val="Strong"/>
          <w:rFonts w:eastAsiaTheme="majorEastAsia" w:cstheme="minorHAnsi"/>
          <w:b w:val="0"/>
          <w:lang w:val="en-AU"/>
        </w:rPr>
        <w:t>or</w:t>
      </w:r>
      <w:r w:rsidR="00DD4850">
        <w:rPr>
          <w:rStyle w:val="Strong"/>
          <w:rFonts w:eastAsiaTheme="majorEastAsia" w:cstheme="minorHAnsi"/>
          <w:lang w:val="en-AU"/>
        </w:rPr>
        <w:t xml:space="preserve"> </w:t>
      </w:r>
      <w:r w:rsidRPr="00ED455F">
        <w:rPr>
          <w:rStyle w:val="Strong"/>
          <w:rFonts w:eastAsiaTheme="majorEastAsia" w:cstheme="minorHAnsi"/>
          <w:lang w:val="en-AU"/>
        </w:rPr>
        <w:t xml:space="preserve">Regulations </w:t>
      </w:r>
      <w:r w:rsidRPr="00A66C15">
        <w:rPr>
          <w:rStyle w:val="Strong"/>
          <w:rFonts w:eastAsiaTheme="majorEastAsia" w:cstheme="minorHAnsi"/>
          <w:b w:val="0"/>
          <w:lang w:val="en-AU"/>
        </w:rPr>
        <w:t xml:space="preserve">is not sufficient, </w:t>
      </w:r>
      <w:proofErr w:type="spellStart"/>
      <w:r w:rsidRPr="00A66C15">
        <w:rPr>
          <w:rStyle w:val="Strong"/>
          <w:rFonts w:eastAsiaTheme="majorEastAsia" w:cstheme="minorHAnsi"/>
          <w:lang w:val="en-AU"/>
        </w:rPr>
        <w:t>NauticalInformation</w:t>
      </w:r>
      <w:proofErr w:type="spellEnd"/>
      <w:r w:rsidRPr="00A66C15">
        <w:rPr>
          <w:rFonts w:cstheme="minorHAnsi"/>
          <w:lang w:val="en-AU"/>
        </w:rPr>
        <w:t xml:space="preserve"> can be used to encode additional textual information associated to a feature or a group of features.</w:t>
      </w:r>
    </w:p>
    <w:p w14:paraId="1373A01C" w14:textId="77777777" w:rsidR="00D64344" w:rsidRPr="00A66C15" w:rsidRDefault="00D64344" w:rsidP="00D64344">
      <w:pPr>
        <w:rPr>
          <w:rFonts w:cstheme="minorHAnsi"/>
          <w:lang w:val="en-AU"/>
        </w:rPr>
      </w:pPr>
      <w:r w:rsidRPr="00A66C15">
        <w:rPr>
          <w:rFonts w:cstheme="minorHAnsi"/>
          <w:lang w:val="en-AU"/>
        </w:rPr>
        <w:t xml:space="preserve">In some cases, there may be a specialized attribute that is specifically intended for the data in question. If an appropriate specialized attribute is available, it must be used in preference to </w:t>
      </w:r>
      <w:r w:rsidRPr="00A66C15">
        <w:rPr>
          <w:rFonts w:cstheme="minorHAnsi"/>
          <w:b/>
          <w:lang w:val="en-AU"/>
        </w:rPr>
        <w:t>information</w:t>
      </w:r>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 xml:space="preserve">. For example, feature names will generally be encoded in the </w:t>
      </w:r>
      <w:r w:rsidRPr="00A66C15">
        <w:rPr>
          <w:rFonts w:cstheme="minorHAnsi"/>
          <w:b/>
          <w:lang w:val="en-AU"/>
        </w:rPr>
        <w:t>name</w:t>
      </w:r>
      <w:r w:rsidRPr="00A66C15">
        <w:rPr>
          <w:rFonts w:cstheme="minorHAnsi"/>
          <w:lang w:val="en-AU"/>
        </w:rPr>
        <w:t xml:space="preserve"> sub-attribute of complex attribute </w:t>
      </w:r>
      <w:proofErr w:type="spellStart"/>
      <w:r w:rsidRPr="00A66C15">
        <w:rPr>
          <w:rFonts w:cstheme="minorHAnsi"/>
          <w:b/>
          <w:lang w:val="en-AU"/>
        </w:rPr>
        <w:t>featureName</w:t>
      </w:r>
      <w:proofErr w:type="spellEnd"/>
      <w:r w:rsidRPr="00A66C15">
        <w:rPr>
          <w:rFonts w:cstheme="minorHAnsi"/>
          <w:lang w:val="en-AU"/>
        </w:rPr>
        <w:t xml:space="preserve">, instead of </w:t>
      </w:r>
      <w:r w:rsidRPr="00A66C15">
        <w:rPr>
          <w:rFonts w:cstheme="minorHAnsi"/>
          <w:b/>
          <w:lang w:val="en-AU"/>
        </w:rPr>
        <w:t>information</w:t>
      </w:r>
      <w:r w:rsidRPr="00A66C15">
        <w:rPr>
          <w:rFonts w:cstheme="minorHAnsi"/>
          <w:lang w:val="en-AU"/>
        </w:rPr>
        <w:t>-&gt;</w:t>
      </w:r>
      <w:r w:rsidRPr="00A66C15">
        <w:rPr>
          <w:rFonts w:cstheme="minorHAnsi"/>
          <w:b/>
          <w:lang w:val="en-AU"/>
        </w:rPr>
        <w:t>text</w:t>
      </w:r>
      <w:r w:rsidRPr="00A66C15">
        <w:rPr>
          <w:rFonts w:cstheme="minorHAnsi"/>
          <w:lang w:val="en-AU"/>
        </w:rPr>
        <w:t>.</w:t>
      </w:r>
    </w:p>
    <w:p w14:paraId="55D20F16" w14:textId="77777777" w:rsidR="00D64344" w:rsidRPr="00A66C15" w:rsidRDefault="00D64344" w:rsidP="00D64344">
      <w:pPr>
        <w:pStyle w:val="Heading4"/>
        <w:numPr>
          <w:ilvl w:val="3"/>
          <w:numId w:val="13"/>
        </w:numPr>
        <w:rPr>
          <w:rFonts w:asciiTheme="minorHAnsi" w:hAnsiTheme="minorHAnsi" w:cstheme="minorHAnsi"/>
          <w:lang w:val="en-AU"/>
        </w:rPr>
      </w:pPr>
      <w:bookmarkStart w:id="105" w:name="_Toc490817308"/>
      <w:bookmarkStart w:id="106" w:name="_Toc451254959"/>
      <w:bookmarkStart w:id="107" w:name="_Ref451247175"/>
      <w:r w:rsidRPr="00A66C15">
        <w:rPr>
          <w:rFonts w:asciiTheme="minorHAnsi" w:hAnsiTheme="minorHAnsi" w:cstheme="minorHAnsi"/>
          <w:lang w:val="en-AU"/>
        </w:rPr>
        <w:t>Textual information attributes</w:t>
      </w:r>
      <w:bookmarkEnd w:id="105"/>
      <w:bookmarkEnd w:id="106"/>
      <w:bookmarkEnd w:id="107"/>
    </w:p>
    <w:p w14:paraId="7699B2AE" w14:textId="77777777" w:rsidR="00D64344" w:rsidRPr="00A66C15" w:rsidRDefault="00D64344" w:rsidP="00D64344">
      <w:pPr>
        <w:rPr>
          <w:rFonts w:cstheme="minorHAnsi"/>
          <w:lang w:val="en-AU"/>
        </w:rPr>
      </w:pPr>
      <w:r w:rsidRPr="00ED455F">
        <w:rPr>
          <w:rFonts w:cstheme="minorHAnsi"/>
          <w:lang w:val="en-AU"/>
        </w:rPr>
        <w:t xml:space="preserve">Textual information which is not appropriate for any of the Text-type attribute (or sub-attribute) allowed for the </w:t>
      </w:r>
      <w:r w:rsidRPr="00A66C15">
        <w:rPr>
          <w:rFonts w:cstheme="minorHAnsi"/>
          <w:lang w:val="en-AU"/>
        </w:rPr>
        <w:t xml:space="preserve">feature/information type should be encoded using either </w:t>
      </w:r>
      <w:r w:rsidRPr="00A66C15">
        <w:rPr>
          <w:rFonts w:cstheme="minorHAnsi"/>
          <w:b/>
          <w:lang w:val="en-AU"/>
        </w:rPr>
        <w:t>information</w:t>
      </w:r>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 xml:space="preserve"> complex attributes. Generally, either </w:t>
      </w:r>
      <w:r w:rsidRPr="00A66C15">
        <w:rPr>
          <w:rFonts w:cstheme="minorHAnsi"/>
          <w:b/>
          <w:lang w:val="en-AU"/>
        </w:rPr>
        <w:t>information</w:t>
      </w:r>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 xml:space="preserve"> is allowed, but not both.</w:t>
      </w:r>
    </w:p>
    <w:p w14:paraId="0168A870" w14:textId="77777777" w:rsidR="00D64344" w:rsidRPr="00A66C15" w:rsidRDefault="00D64344" w:rsidP="00D64344">
      <w:pPr>
        <w:pStyle w:val="Heading4"/>
        <w:numPr>
          <w:ilvl w:val="3"/>
          <w:numId w:val="13"/>
        </w:numPr>
        <w:rPr>
          <w:rFonts w:asciiTheme="minorHAnsi" w:hAnsiTheme="minorHAnsi" w:cstheme="minorHAnsi"/>
          <w:lang w:val="en-AU"/>
        </w:rPr>
      </w:pPr>
      <w:bookmarkStart w:id="108" w:name="_Toc490817309"/>
      <w:bookmarkStart w:id="109" w:name="_Toc451254960"/>
      <w:r w:rsidRPr="00A66C15">
        <w:rPr>
          <w:rFonts w:asciiTheme="minorHAnsi" w:hAnsiTheme="minorHAnsi" w:cstheme="minorHAnsi"/>
          <w:lang w:val="en-AU"/>
        </w:rPr>
        <w:t>Languages</w:t>
      </w:r>
      <w:bookmarkEnd w:id="108"/>
      <w:bookmarkEnd w:id="109"/>
    </w:p>
    <w:p w14:paraId="27128178" w14:textId="77777777" w:rsidR="00D64344" w:rsidRPr="00A66C15" w:rsidRDefault="00D64344" w:rsidP="00D64344">
      <w:pPr>
        <w:rPr>
          <w:rFonts w:cstheme="minorHAnsi"/>
          <w:lang w:val="en-AU"/>
        </w:rPr>
      </w:pPr>
      <w:r w:rsidRPr="00ED455F">
        <w:rPr>
          <w:rFonts w:cstheme="minorHAnsi"/>
          <w:lang w:val="en-AU"/>
        </w:rPr>
        <w:t xml:space="preserve">Both </w:t>
      </w:r>
      <w:r w:rsidRPr="00ED455F">
        <w:rPr>
          <w:rFonts w:cstheme="minorHAnsi"/>
          <w:b/>
          <w:lang w:val="en-AU"/>
        </w:rPr>
        <w:t>information</w:t>
      </w:r>
      <w:r w:rsidRPr="00ED455F">
        <w:rPr>
          <w:rFonts w:cstheme="minorHAnsi"/>
          <w:lang w:val="en-AU"/>
        </w:rPr>
        <w:t xml:space="preserve"> and </w:t>
      </w:r>
      <w:proofErr w:type="spellStart"/>
      <w:r w:rsidRPr="00A66C15">
        <w:rPr>
          <w:rFonts w:cstheme="minorHAnsi"/>
          <w:b/>
          <w:lang w:val="en-AU"/>
        </w:rPr>
        <w:t>textContent</w:t>
      </w:r>
      <w:proofErr w:type="spellEnd"/>
      <w:r w:rsidRPr="00A66C15">
        <w:rPr>
          <w:rFonts w:cstheme="minorHAnsi"/>
          <w:lang w:val="en-AU"/>
        </w:rPr>
        <w:t xml:space="preserve"> define a </w:t>
      </w:r>
      <w:r w:rsidRPr="00A66C15">
        <w:rPr>
          <w:rFonts w:cstheme="minorHAnsi"/>
          <w:b/>
          <w:lang w:val="en-AU"/>
        </w:rPr>
        <w:t>language</w:t>
      </w:r>
      <w:r w:rsidRPr="00A66C15">
        <w:rPr>
          <w:rFonts w:cstheme="minorHAnsi"/>
          <w:lang w:val="en-AU"/>
        </w:rPr>
        <w:t xml:space="preserve"> sub-attribute for specifying the language in which the text is encoded. </w:t>
      </w:r>
    </w:p>
    <w:p w14:paraId="0BFD9597" w14:textId="77777777" w:rsidR="00D64344" w:rsidRPr="00A66C15" w:rsidRDefault="00D64344" w:rsidP="00D64344">
      <w:pPr>
        <w:rPr>
          <w:rFonts w:cstheme="minorHAnsi"/>
          <w:lang w:val="en-AU"/>
        </w:rPr>
      </w:pPr>
      <w:r w:rsidRPr="00A66C15">
        <w:rPr>
          <w:rFonts w:cstheme="minorHAnsi"/>
          <w:lang w:val="en-AU"/>
        </w:rPr>
        <w:t xml:space="preserve">The exchange language for textual information should be English; therefore it is not required to populate the sub-attribute </w:t>
      </w:r>
      <w:r w:rsidRPr="00A66C15">
        <w:rPr>
          <w:rStyle w:val="Strong"/>
          <w:rFonts w:eastAsiaTheme="majorEastAsia" w:cstheme="minorHAnsi"/>
          <w:lang w:val="en-AU"/>
        </w:rPr>
        <w:t>language</w:t>
      </w:r>
      <w:r w:rsidRPr="00A66C15">
        <w:rPr>
          <w:rFonts w:cstheme="minorHAnsi"/>
          <w:lang w:val="en-AU"/>
        </w:rPr>
        <w:t xml:space="preserve"> for an English version of textual information.</w:t>
      </w:r>
    </w:p>
    <w:p w14:paraId="1A607B4A" w14:textId="77777777" w:rsidR="00D64344" w:rsidRPr="00A66C15" w:rsidRDefault="00D64344" w:rsidP="00D64344">
      <w:pPr>
        <w:rPr>
          <w:rFonts w:cstheme="minorHAnsi"/>
          <w:lang w:val="en-AU"/>
        </w:rPr>
      </w:pPr>
      <w:r w:rsidRPr="00A66C15">
        <w:rPr>
          <w:rFonts w:cstheme="minorHAnsi"/>
          <w:lang w:val="en-AU"/>
        </w:rPr>
        <w:t xml:space="preserve">Languages other than English may be used as a supplementary option, for which </w:t>
      </w:r>
      <w:r w:rsidRPr="00A66C15">
        <w:rPr>
          <w:rStyle w:val="Strong"/>
          <w:rFonts w:eastAsiaTheme="majorEastAsia" w:cstheme="minorHAnsi"/>
          <w:lang w:val="en-AU"/>
        </w:rPr>
        <w:t>language</w:t>
      </w:r>
      <w:r w:rsidRPr="00A66C15">
        <w:rPr>
          <w:rFonts w:cstheme="minorHAnsi"/>
          <w:lang w:val="en-AU"/>
        </w:rPr>
        <w:t xml:space="preserve"> must be populated with an appropriate value to indicate the language.  </w:t>
      </w:r>
    </w:p>
    <w:p w14:paraId="02669546" w14:textId="77777777" w:rsidR="00D64344" w:rsidRPr="00A66C15" w:rsidRDefault="00D64344" w:rsidP="00D64344">
      <w:pPr>
        <w:rPr>
          <w:rFonts w:cstheme="minorHAnsi"/>
          <w:lang w:val="en-AU"/>
        </w:rPr>
      </w:pPr>
      <w:r w:rsidRPr="00A66C15">
        <w:rPr>
          <w:rFonts w:cstheme="minorHAnsi"/>
          <w:lang w:val="en-AU"/>
        </w:rPr>
        <w:t>When a national language is used in the textual attributes, the English translation must also exist.</w:t>
      </w:r>
    </w:p>
    <w:p w14:paraId="34794FEC" w14:textId="77777777" w:rsidR="00D64344" w:rsidRPr="00A66C15" w:rsidRDefault="00D64344" w:rsidP="00D64344">
      <w:pPr>
        <w:pStyle w:val="Heading4"/>
        <w:numPr>
          <w:ilvl w:val="3"/>
          <w:numId w:val="13"/>
        </w:numPr>
        <w:rPr>
          <w:rFonts w:asciiTheme="minorHAnsi" w:hAnsiTheme="minorHAnsi" w:cstheme="minorHAnsi"/>
          <w:lang w:val="en-AU"/>
        </w:rPr>
      </w:pPr>
      <w:bookmarkStart w:id="110" w:name="_Toc490817310"/>
      <w:bookmarkStart w:id="111" w:name="_Toc451254961"/>
      <w:r w:rsidRPr="00A66C15">
        <w:rPr>
          <w:rFonts w:asciiTheme="minorHAnsi" w:hAnsiTheme="minorHAnsi" w:cstheme="minorHAnsi"/>
          <w:lang w:val="en-AU"/>
        </w:rPr>
        <w:t>Minimal use of generalized text attributes</w:t>
      </w:r>
      <w:bookmarkEnd w:id="110"/>
      <w:bookmarkEnd w:id="111"/>
    </w:p>
    <w:p w14:paraId="2CFBD662" w14:textId="77777777" w:rsidR="00D64344" w:rsidRPr="00A66C15" w:rsidRDefault="00D64344" w:rsidP="00D64344">
      <w:pPr>
        <w:rPr>
          <w:rFonts w:cstheme="minorHAnsi"/>
          <w:lang w:val="en-AU"/>
        </w:rPr>
      </w:pPr>
      <w:r w:rsidRPr="00ED455F">
        <w:rPr>
          <w:rFonts w:cstheme="minorHAnsi"/>
          <w:lang w:val="en-AU"/>
        </w:rPr>
        <w:t xml:space="preserve">The complex attributes </w:t>
      </w:r>
      <w:r w:rsidRPr="00ED455F">
        <w:rPr>
          <w:rStyle w:val="Strong"/>
          <w:rFonts w:eastAsiaTheme="majorEastAsia" w:cstheme="minorHAnsi"/>
          <w:lang w:val="en-AU"/>
        </w:rPr>
        <w:t>information</w:t>
      </w:r>
      <w:r w:rsidRPr="00ED455F">
        <w:rPr>
          <w:rFonts w:cstheme="minorHAnsi"/>
          <w:lang w:val="en-AU"/>
        </w:rPr>
        <w:t xml:space="preserve"> and </w:t>
      </w:r>
      <w:proofErr w:type="spellStart"/>
      <w:r w:rsidRPr="00A66C15">
        <w:rPr>
          <w:rStyle w:val="Strong"/>
          <w:rFonts w:eastAsiaTheme="majorEastAsia" w:cstheme="minorHAnsi"/>
          <w:lang w:val="en-AU"/>
        </w:rPr>
        <w:t>textContent</w:t>
      </w:r>
      <w:proofErr w:type="spellEnd"/>
      <w:r w:rsidRPr="00A66C15">
        <w:rPr>
          <w:rFonts w:cstheme="minorHAnsi"/>
          <w:lang w:val="en-AU"/>
        </w:rPr>
        <w:t xml:space="preserve"> must not be used when it is possible to encode the information by means of any other attribute.  The population of these attributes provides symbols on an ECDIS screen.  Therefore producers should carefully consider use of these attributes as the symbol may contribute significantly to ECDIS screen clutter and text attributes should be populated only when the content conveys useful information.</w:t>
      </w:r>
    </w:p>
    <w:p w14:paraId="545C44EE" w14:textId="77777777" w:rsidR="00D64344" w:rsidRPr="00A66C15" w:rsidRDefault="00D64344" w:rsidP="00D64344">
      <w:pPr>
        <w:pStyle w:val="Heading4"/>
        <w:numPr>
          <w:ilvl w:val="3"/>
          <w:numId w:val="13"/>
        </w:numPr>
        <w:rPr>
          <w:rFonts w:asciiTheme="minorHAnsi" w:hAnsiTheme="minorHAnsi" w:cstheme="minorHAnsi"/>
          <w:lang w:val="en-AU"/>
        </w:rPr>
      </w:pPr>
      <w:bookmarkStart w:id="112" w:name="_Toc490817311"/>
      <w:bookmarkStart w:id="113" w:name="_Toc451254962"/>
      <w:r w:rsidRPr="00A66C15">
        <w:rPr>
          <w:rFonts w:asciiTheme="minorHAnsi" w:hAnsiTheme="minorHAnsi" w:cstheme="minorHAnsi"/>
          <w:lang w:val="en-AU"/>
        </w:rPr>
        <w:lastRenderedPageBreak/>
        <w:t>Short textual information</w:t>
      </w:r>
      <w:bookmarkEnd w:id="112"/>
      <w:bookmarkEnd w:id="113"/>
    </w:p>
    <w:p w14:paraId="72CD400D" w14:textId="100B037B" w:rsidR="00D64344" w:rsidRPr="00A66C15" w:rsidRDefault="00D64344" w:rsidP="00D64344">
      <w:pPr>
        <w:rPr>
          <w:rFonts w:cstheme="minorHAnsi"/>
          <w:lang w:val="en-AU"/>
        </w:rPr>
      </w:pPr>
      <w:r w:rsidRPr="00ED455F">
        <w:rPr>
          <w:rFonts w:cstheme="minorHAnsi"/>
          <w:lang w:val="en-AU"/>
        </w:rPr>
        <w:t xml:space="preserve">The </w:t>
      </w:r>
      <w:r w:rsidRPr="00ED455F">
        <w:rPr>
          <w:rFonts w:cstheme="minorHAnsi"/>
          <w:b/>
          <w:lang w:val="en-AU"/>
        </w:rPr>
        <w:t>text</w:t>
      </w:r>
      <w:r w:rsidRPr="00ED455F">
        <w:rPr>
          <w:rFonts w:cstheme="minorHAnsi"/>
          <w:lang w:val="en-AU"/>
        </w:rPr>
        <w:t xml:space="preserve"> sub-attribute of complex attribute </w:t>
      </w:r>
      <w:r w:rsidRPr="00A66C15">
        <w:rPr>
          <w:rStyle w:val="Strong"/>
          <w:rFonts w:eastAsiaTheme="majorEastAsia" w:cstheme="minorHAnsi"/>
          <w:lang w:val="en-AU"/>
        </w:rPr>
        <w:t>information</w:t>
      </w:r>
      <w:r w:rsidRPr="00A66C15">
        <w:rPr>
          <w:rFonts w:cstheme="minorHAnsi"/>
          <w:lang w:val="en-AU"/>
        </w:rPr>
        <w:t xml:space="preserve"> should generally be used for short notes or to transfer information which cannot be encoded by other attributes, or to give brief information about a feature.  The use of the complex attribute </w:t>
      </w:r>
      <w:r w:rsidRPr="00A66C15">
        <w:rPr>
          <w:rFonts w:cstheme="minorHAnsi"/>
          <w:b/>
          <w:lang w:val="en-AU"/>
        </w:rPr>
        <w:t>information</w:t>
      </w:r>
      <w:r w:rsidRPr="00A66C15">
        <w:rPr>
          <w:rFonts w:cstheme="minorHAnsi"/>
          <w:lang w:val="en-AU"/>
        </w:rPr>
        <w:t xml:space="preserve"> as a stand-alone complex attribute is intentionally limited to the information types </w:t>
      </w:r>
      <w:proofErr w:type="spellStart"/>
      <w:r w:rsidRPr="00A66C15">
        <w:rPr>
          <w:rFonts w:cstheme="minorHAnsi"/>
          <w:b/>
          <w:lang w:val="en-AU"/>
        </w:rPr>
        <w:t>ContactDetails</w:t>
      </w:r>
      <w:proofErr w:type="spellEnd"/>
      <w:r w:rsidRPr="00A66C15">
        <w:rPr>
          <w:rFonts w:cstheme="minorHAnsi"/>
          <w:b/>
          <w:lang w:val="en-AU"/>
        </w:rPr>
        <w:t xml:space="preserve">, Applicability, </w:t>
      </w:r>
      <w:proofErr w:type="spellStart"/>
      <w:r w:rsidRPr="00A66C15">
        <w:rPr>
          <w:rFonts w:cstheme="minorHAnsi"/>
          <w:b/>
          <w:lang w:val="en-AU"/>
        </w:rPr>
        <w:t>NonStandardWorkingDay</w:t>
      </w:r>
      <w:proofErr w:type="spellEnd"/>
      <w:r w:rsidR="00DD4850">
        <w:rPr>
          <w:rFonts w:cstheme="minorHAnsi"/>
          <w:b/>
          <w:lang w:val="en-AU"/>
        </w:rPr>
        <w:t>,</w:t>
      </w:r>
      <w:r w:rsidRPr="00A66C15">
        <w:rPr>
          <w:rFonts w:cstheme="minorHAnsi"/>
          <w:lang w:val="en-AU"/>
        </w:rPr>
        <w:t xml:space="preserve"> and </w:t>
      </w:r>
      <w:proofErr w:type="spellStart"/>
      <w:r w:rsidRPr="00A66C15">
        <w:rPr>
          <w:rFonts w:cstheme="minorHAnsi"/>
          <w:b/>
          <w:lang w:val="en-AU"/>
        </w:rPr>
        <w:t>ServiceHours</w:t>
      </w:r>
      <w:proofErr w:type="spellEnd"/>
      <w:r w:rsidRPr="00A66C15">
        <w:rPr>
          <w:rFonts w:cstheme="minorHAnsi"/>
          <w:b/>
          <w:lang w:val="en-AU"/>
        </w:rPr>
        <w:t xml:space="preserve">, </w:t>
      </w:r>
      <w:r w:rsidRPr="00A66C15">
        <w:rPr>
          <w:rFonts w:cstheme="minorHAnsi"/>
          <w:lang w:val="en-AU"/>
        </w:rPr>
        <w:t xml:space="preserve">which do not need the additional attributes defined in </w:t>
      </w:r>
      <w:proofErr w:type="spellStart"/>
      <w:r w:rsidRPr="00A66C15">
        <w:rPr>
          <w:rFonts w:cstheme="minorHAnsi"/>
          <w:b/>
          <w:lang w:val="en-AU"/>
        </w:rPr>
        <w:t>textContent</w:t>
      </w:r>
      <w:proofErr w:type="spellEnd"/>
      <w:r w:rsidRPr="00A66C15">
        <w:rPr>
          <w:rFonts w:cstheme="minorHAnsi"/>
          <w:lang w:val="en-AU"/>
        </w:rPr>
        <w:t xml:space="preserve">.  The reason for the limited use of </w:t>
      </w:r>
      <w:r w:rsidRPr="00A66C15">
        <w:rPr>
          <w:rFonts w:cstheme="minorHAnsi"/>
          <w:b/>
          <w:lang w:val="en-AU"/>
        </w:rPr>
        <w:t>information</w:t>
      </w:r>
      <w:r w:rsidRPr="00A66C15">
        <w:rPr>
          <w:rFonts w:cstheme="minorHAnsi"/>
          <w:lang w:val="en-AU"/>
        </w:rPr>
        <w:t xml:space="preserve"> as a stand-alone complex attribute is to provide a structured and harmonised approach to textual information within the </w:t>
      </w:r>
      <w:r w:rsidR="004974E4" w:rsidRPr="00A66C15">
        <w:rPr>
          <w:rFonts w:cstheme="minorHAnsi"/>
          <w:lang w:val="en-AU"/>
        </w:rPr>
        <w:t>S-127</w:t>
      </w:r>
      <w:r w:rsidRPr="00A66C15">
        <w:rPr>
          <w:rFonts w:cstheme="minorHAnsi"/>
          <w:lang w:val="en-AU"/>
        </w:rPr>
        <w:t xml:space="preserve"> product data sets. </w:t>
      </w:r>
    </w:p>
    <w:p w14:paraId="471F364C" w14:textId="77777777" w:rsidR="00D64344" w:rsidRPr="00A66C15" w:rsidRDefault="00D64344" w:rsidP="00D64344">
      <w:pPr>
        <w:rPr>
          <w:rFonts w:cstheme="minorHAnsi"/>
          <w:lang w:val="en-AU"/>
        </w:rPr>
      </w:pPr>
      <w:r w:rsidRPr="00A66C15">
        <w:rPr>
          <w:rFonts w:cstheme="minorHAnsi"/>
          <w:lang w:val="en-AU"/>
        </w:rPr>
        <w:t xml:space="preserve">The text populated in </w:t>
      </w:r>
      <w:r w:rsidRPr="00A66C15">
        <w:rPr>
          <w:rStyle w:val="Strong"/>
          <w:rFonts w:eastAsiaTheme="majorEastAsia" w:cstheme="minorHAnsi"/>
          <w:lang w:val="en-AU"/>
        </w:rPr>
        <w:t>text</w:t>
      </w:r>
      <w:r w:rsidRPr="00A66C15">
        <w:rPr>
          <w:rFonts w:cstheme="minorHAnsi"/>
          <w:lang w:val="en-AU"/>
        </w:rPr>
        <w:t xml:space="preserve"> must not exceed 300 characters. Character strings contained in </w:t>
      </w:r>
      <w:r w:rsidRPr="00A66C15">
        <w:rPr>
          <w:rStyle w:val="Strong"/>
          <w:rFonts w:eastAsiaTheme="majorEastAsia" w:cstheme="minorHAnsi"/>
          <w:lang w:val="en-AU"/>
        </w:rPr>
        <w:t xml:space="preserve">text </w:t>
      </w:r>
      <w:r w:rsidRPr="00A66C15">
        <w:rPr>
          <w:rFonts w:cstheme="minorHAnsi"/>
          <w:lang w:val="en-AU"/>
        </w:rPr>
        <w:t>sub-attribute must be UTF-8 character encoding.</w:t>
      </w:r>
    </w:p>
    <w:p w14:paraId="1372D9F4" w14:textId="77777777" w:rsidR="00D64344" w:rsidRPr="00A66C15" w:rsidRDefault="00D64344" w:rsidP="00D64344">
      <w:pPr>
        <w:rPr>
          <w:rFonts w:cstheme="minorHAnsi"/>
          <w:lang w:val="en-AU"/>
        </w:rPr>
      </w:pPr>
      <w:r w:rsidRPr="00A66C15">
        <w:rPr>
          <w:rFonts w:cstheme="minorHAnsi"/>
          <w:lang w:val="en-AU"/>
        </w:rPr>
        <w:t xml:space="preserve">If the </w:t>
      </w:r>
      <w:r w:rsidRPr="00A66C15">
        <w:rPr>
          <w:rFonts w:cstheme="minorHAnsi"/>
          <w:b/>
          <w:lang w:val="en-AU"/>
        </w:rPr>
        <w:t>text</w:t>
      </w:r>
      <w:r w:rsidRPr="00A66C15">
        <w:rPr>
          <w:rFonts w:cstheme="minorHAnsi"/>
          <w:lang w:val="en-AU"/>
        </w:rPr>
        <w:t xml:space="preserve"> sub-attribute of </w:t>
      </w:r>
      <w:r w:rsidRPr="00A66C15">
        <w:rPr>
          <w:rFonts w:cstheme="minorHAnsi"/>
          <w:b/>
          <w:lang w:val="en-AU"/>
        </w:rPr>
        <w:t>information</w:t>
      </w:r>
      <w:r w:rsidRPr="00A66C15">
        <w:rPr>
          <w:rFonts w:cstheme="minorHAnsi"/>
          <w:lang w:val="en-AU"/>
        </w:rPr>
        <w:t xml:space="preserve"> is populated, the </w:t>
      </w:r>
      <w:r w:rsidRPr="00A66C15">
        <w:rPr>
          <w:rFonts w:cstheme="minorHAnsi"/>
          <w:b/>
          <w:lang w:val="en-AU"/>
        </w:rPr>
        <w:t>headline</w:t>
      </w:r>
      <w:r w:rsidRPr="00A66C15">
        <w:rPr>
          <w:rFonts w:cstheme="minorHAnsi"/>
          <w:lang w:val="en-AU"/>
        </w:rPr>
        <w:t xml:space="preserve">, </w:t>
      </w:r>
      <w:proofErr w:type="spellStart"/>
      <w:r w:rsidRPr="00A66C15">
        <w:rPr>
          <w:rFonts w:cstheme="minorHAnsi"/>
          <w:b/>
          <w:lang w:val="en-AU"/>
        </w:rPr>
        <w:t>fileReference</w:t>
      </w:r>
      <w:proofErr w:type="spellEnd"/>
      <w:r w:rsidRPr="00A66C15">
        <w:rPr>
          <w:rFonts w:cstheme="minorHAnsi"/>
          <w:lang w:val="en-AU"/>
        </w:rPr>
        <w:t xml:space="preserve">, and </w:t>
      </w:r>
      <w:proofErr w:type="spellStart"/>
      <w:r w:rsidRPr="00A66C15">
        <w:rPr>
          <w:rFonts w:cstheme="minorHAnsi"/>
          <w:b/>
          <w:lang w:val="en-AU"/>
        </w:rPr>
        <w:t>fileLocator</w:t>
      </w:r>
      <w:proofErr w:type="spellEnd"/>
      <w:r w:rsidRPr="00A66C15">
        <w:rPr>
          <w:rFonts w:cstheme="minorHAnsi"/>
          <w:lang w:val="en-AU"/>
        </w:rPr>
        <w:t xml:space="preserve"> sub-attributes must not be populated.</w:t>
      </w:r>
    </w:p>
    <w:p w14:paraId="38201F09" w14:textId="77777777" w:rsidR="00D64344" w:rsidRPr="00A66C15" w:rsidRDefault="00D64344" w:rsidP="00D64344">
      <w:pPr>
        <w:pStyle w:val="Heading4"/>
        <w:numPr>
          <w:ilvl w:val="3"/>
          <w:numId w:val="13"/>
        </w:numPr>
        <w:rPr>
          <w:rFonts w:asciiTheme="minorHAnsi" w:hAnsiTheme="minorHAnsi" w:cstheme="minorHAnsi"/>
          <w:lang w:val="en-AU"/>
        </w:rPr>
      </w:pPr>
      <w:bookmarkStart w:id="114" w:name="_Toc490817312"/>
      <w:bookmarkStart w:id="115" w:name="_Toc451254965"/>
      <w:r w:rsidRPr="00A66C15">
        <w:rPr>
          <w:rFonts w:asciiTheme="minorHAnsi" w:hAnsiTheme="minorHAnsi" w:cstheme="minorHAnsi"/>
          <w:lang w:val="en-AU"/>
        </w:rPr>
        <w:t>Complex or lengthy textual information</w:t>
      </w:r>
      <w:bookmarkEnd w:id="114"/>
      <w:bookmarkEnd w:id="115"/>
    </w:p>
    <w:p w14:paraId="43537B5B" w14:textId="77777777" w:rsidR="00D64344" w:rsidRPr="00A66C15" w:rsidRDefault="00D64344" w:rsidP="00D64344">
      <w:pPr>
        <w:rPr>
          <w:rFonts w:cstheme="minorHAnsi"/>
          <w:lang w:val="en-AU"/>
        </w:rPr>
      </w:pPr>
      <w:r w:rsidRPr="00ED455F">
        <w:rPr>
          <w:rFonts w:cstheme="minorHAnsi"/>
          <w:lang w:val="en-AU"/>
        </w:rPr>
        <w:t xml:space="preserve">More complex encodings of text may use either </w:t>
      </w:r>
      <w:r w:rsidRPr="00ED455F">
        <w:rPr>
          <w:rFonts w:cstheme="minorHAnsi"/>
          <w:b/>
          <w:lang w:val="en-AU"/>
        </w:rPr>
        <w:t>information</w:t>
      </w:r>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 xml:space="preserve">. The feature catalogue and the feature/information type definitions in this DCEG indicate whether </w:t>
      </w:r>
      <w:r w:rsidRPr="00A66C15">
        <w:rPr>
          <w:rFonts w:cstheme="minorHAnsi"/>
          <w:b/>
          <w:lang w:val="en-AU"/>
        </w:rPr>
        <w:t>information</w:t>
      </w:r>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 xml:space="preserve"> is allowed.</w:t>
      </w:r>
    </w:p>
    <w:p w14:paraId="74B018CA" w14:textId="77777777" w:rsidR="00D64344" w:rsidRPr="00A66C15" w:rsidRDefault="00D64344" w:rsidP="00D64344">
      <w:pPr>
        <w:rPr>
          <w:rFonts w:cstheme="minorHAnsi"/>
          <w:lang w:val="en-AU"/>
        </w:rPr>
      </w:pPr>
      <w:r w:rsidRPr="00A66C15">
        <w:rPr>
          <w:rFonts w:cstheme="minorHAnsi"/>
          <w:lang w:val="en-AU"/>
        </w:rPr>
        <w:t xml:space="preserve">The complex attribute </w:t>
      </w:r>
      <w:proofErr w:type="spellStart"/>
      <w:r w:rsidRPr="00A66C15">
        <w:rPr>
          <w:rFonts w:cstheme="minorHAnsi"/>
          <w:b/>
          <w:lang w:val="en-AU"/>
        </w:rPr>
        <w:t>textContent</w:t>
      </w:r>
      <w:proofErr w:type="spellEnd"/>
      <w:r w:rsidRPr="00A66C15">
        <w:rPr>
          <w:rFonts w:cstheme="minorHAnsi"/>
          <w:lang w:val="en-AU"/>
        </w:rPr>
        <w:t xml:space="preserve"> also has </w:t>
      </w:r>
      <w:r w:rsidRPr="00A66C15">
        <w:rPr>
          <w:rFonts w:cstheme="minorHAnsi"/>
          <w:b/>
          <w:lang w:val="en-AU"/>
        </w:rPr>
        <w:t>information</w:t>
      </w:r>
      <w:r w:rsidRPr="00A66C15">
        <w:rPr>
          <w:rFonts w:cstheme="minorHAnsi"/>
          <w:lang w:val="en-AU"/>
        </w:rPr>
        <w:t xml:space="preserve"> as a complex sub-attribute. If a short note must be encoded in a feature or information type which has only </w:t>
      </w:r>
      <w:proofErr w:type="spellStart"/>
      <w:r w:rsidRPr="00A66C15">
        <w:rPr>
          <w:rFonts w:cstheme="minorHAnsi"/>
          <w:b/>
          <w:lang w:val="en-AU"/>
        </w:rPr>
        <w:t>textContent</w:t>
      </w:r>
      <w:proofErr w:type="spellEnd"/>
      <w:r w:rsidRPr="00A66C15">
        <w:rPr>
          <w:rFonts w:cstheme="minorHAnsi"/>
          <w:lang w:val="en-AU"/>
        </w:rPr>
        <w:t xml:space="preserve"> as an attribute, it should be encoded as </w:t>
      </w:r>
      <w:proofErr w:type="spellStart"/>
      <w:r w:rsidRPr="00A66C15">
        <w:rPr>
          <w:rFonts w:cstheme="minorHAnsi"/>
          <w:b/>
          <w:lang w:val="en-AU"/>
        </w:rPr>
        <w:t>textContent</w:t>
      </w:r>
      <w:proofErr w:type="spellEnd"/>
      <w:r w:rsidRPr="00A66C15">
        <w:rPr>
          <w:rFonts w:cstheme="minorHAnsi"/>
          <w:lang w:val="en-AU"/>
        </w:rPr>
        <w:t>-&gt;</w:t>
      </w:r>
      <w:r w:rsidRPr="00A66C15">
        <w:rPr>
          <w:rFonts w:cstheme="minorHAnsi"/>
          <w:b/>
          <w:lang w:val="en-AU"/>
        </w:rPr>
        <w:t>information</w:t>
      </w:r>
      <w:r w:rsidRPr="00A66C15">
        <w:rPr>
          <w:rFonts w:cstheme="minorHAnsi"/>
          <w:lang w:val="en-AU"/>
        </w:rPr>
        <w:t>-&gt;</w:t>
      </w:r>
      <w:r w:rsidRPr="00A66C15">
        <w:rPr>
          <w:rFonts w:cstheme="minorHAnsi"/>
          <w:b/>
          <w:lang w:val="en-AU"/>
        </w:rPr>
        <w:t>text</w:t>
      </w:r>
      <w:r w:rsidRPr="00A66C15">
        <w:rPr>
          <w:rFonts w:cstheme="minorHAnsi"/>
          <w:lang w:val="en-AU"/>
        </w:rPr>
        <w:t>.</w:t>
      </w:r>
    </w:p>
    <w:p w14:paraId="22B3E935" w14:textId="77777777" w:rsidR="00D64344" w:rsidRPr="00A66C15" w:rsidRDefault="00D64344" w:rsidP="00D64344">
      <w:pPr>
        <w:rPr>
          <w:rFonts w:cstheme="minorHAnsi"/>
          <w:lang w:val="en-AU"/>
        </w:rPr>
      </w:pPr>
      <w:r w:rsidRPr="00A66C15">
        <w:rPr>
          <w:rFonts w:cstheme="minorHAnsi"/>
          <w:lang w:val="en-AU"/>
        </w:rPr>
        <w:t xml:space="preserve">Complex text information, such as text longer than 300 characters, formatted text, or HTML extracts from shipping regulations, must be encoded in a file named in either </w:t>
      </w:r>
      <w:r w:rsidRPr="00A66C15">
        <w:rPr>
          <w:rFonts w:cstheme="minorHAnsi"/>
          <w:lang w:val="en-AU"/>
        </w:rPr>
        <w:br/>
      </w:r>
      <w:r w:rsidRPr="00A66C15">
        <w:rPr>
          <w:rFonts w:cstheme="minorHAnsi"/>
          <w:b/>
          <w:lang w:val="en-AU"/>
        </w:rPr>
        <w:t>information</w:t>
      </w:r>
      <w:r w:rsidRPr="00A66C15">
        <w:rPr>
          <w:rFonts w:cstheme="minorHAnsi"/>
          <w:lang w:val="en-AU"/>
        </w:rPr>
        <w:t>-&gt;</w:t>
      </w:r>
      <w:proofErr w:type="spellStart"/>
      <w:r w:rsidRPr="00A66C15">
        <w:rPr>
          <w:rFonts w:cstheme="minorHAnsi"/>
          <w:b/>
          <w:lang w:val="en-AU"/>
        </w:rPr>
        <w:t>fileReference</w:t>
      </w:r>
      <w:proofErr w:type="spellEnd"/>
      <w:r w:rsidRPr="00A66C15">
        <w:rPr>
          <w:rFonts w:cstheme="minorHAnsi"/>
          <w:lang w:val="en-AU"/>
        </w:rPr>
        <w:t xml:space="preserve"> or </w:t>
      </w:r>
      <w:proofErr w:type="spellStart"/>
      <w:r w:rsidRPr="00A66C15">
        <w:rPr>
          <w:rFonts w:cstheme="minorHAnsi"/>
          <w:b/>
          <w:lang w:val="en-AU"/>
        </w:rPr>
        <w:t>textContent</w:t>
      </w:r>
      <w:proofErr w:type="spellEnd"/>
      <w:r w:rsidRPr="00A66C15">
        <w:rPr>
          <w:rFonts w:cstheme="minorHAnsi"/>
          <w:lang w:val="en-AU"/>
        </w:rPr>
        <w:t>-&gt;</w:t>
      </w:r>
      <w:r w:rsidRPr="00A66C15">
        <w:rPr>
          <w:rFonts w:cstheme="minorHAnsi"/>
          <w:b/>
          <w:lang w:val="en-AU"/>
        </w:rPr>
        <w:t>information</w:t>
      </w:r>
      <w:r w:rsidRPr="00A66C15">
        <w:rPr>
          <w:rFonts w:cstheme="minorHAnsi"/>
          <w:lang w:val="en-AU"/>
        </w:rPr>
        <w:t>-&gt;</w:t>
      </w:r>
      <w:proofErr w:type="spellStart"/>
      <w:r w:rsidRPr="00A66C15">
        <w:rPr>
          <w:rFonts w:cstheme="minorHAnsi"/>
          <w:b/>
          <w:lang w:val="en-AU"/>
        </w:rPr>
        <w:t>fileReference</w:t>
      </w:r>
      <w:proofErr w:type="spellEnd"/>
      <w:r w:rsidRPr="00A66C15">
        <w:rPr>
          <w:rFonts w:cstheme="minorHAnsi"/>
          <w:lang w:val="en-AU"/>
        </w:rPr>
        <w:t xml:space="preserve">.  The construction </w:t>
      </w:r>
      <w:proofErr w:type="spellStart"/>
      <w:r w:rsidRPr="00A66C15">
        <w:rPr>
          <w:rFonts w:cstheme="minorHAnsi"/>
          <w:b/>
          <w:lang w:val="en-AU"/>
        </w:rPr>
        <w:t>textContent</w:t>
      </w:r>
      <w:proofErr w:type="spellEnd"/>
      <w:r w:rsidRPr="00A66C15">
        <w:rPr>
          <w:rFonts w:cstheme="minorHAnsi"/>
          <w:lang w:val="en-AU"/>
        </w:rPr>
        <w:t>-&gt;</w:t>
      </w:r>
      <w:r w:rsidRPr="00A66C15">
        <w:rPr>
          <w:rFonts w:cstheme="minorHAnsi"/>
          <w:b/>
          <w:lang w:val="en-AU"/>
        </w:rPr>
        <w:t>information</w:t>
      </w:r>
      <w:r w:rsidRPr="00A66C15">
        <w:rPr>
          <w:rFonts w:cstheme="minorHAnsi"/>
          <w:lang w:val="en-AU"/>
        </w:rPr>
        <w:t>-&gt;</w:t>
      </w:r>
      <w:proofErr w:type="spellStart"/>
      <w:r w:rsidRPr="00A66C15">
        <w:rPr>
          <w:rFonts w:cstheme="minorHAnsi"/>
          <w:b/>
          <w:lang w:val="en-AU"/>
        </w:rPr>
        <w:t>fileReference</w:t>
      </w:r>
      <w:proofErr w:type="spellEnd"/>
      <w:r w:rsidRPr="00A66C15">
        <w:rPr>
          <w:rFonts w:cstheme="minorHAnsi"/>
          <w:lang w:val="en-AU"/>
        </w:rPr>
        <w:t xml:space="preserve"> should be used if the feature/information type provides </w:t>
      </w:r>
      <w:proofErr w:type="spellStart"/>
      <w:r w:rsidRPr="00A66C15">
        <w:rPr>
          <w:rFonts w:cstheme="minorHAnsi"/>
          <w:b/>
          <w:lang w:val="en-AU"/>
        </w:rPr>
        <w:t>textContent</w:t>
      </w:r>
      <w:proofErr w:type="spellEnd"/>
      <w:r w:rsidRPr="00A66C15">
        <w:rPr>
          <w:rFonts w:cstheme="minorHAnsi"/>
          <w:lang w:val="en-AU"/>
        </w:rPr>
        <w:t xml:space="preserve"> as complex attribute. </w:t>
      </w:r>
    </w:p>
    <w:p w14:paraId="6B06586A" w14:textId="77777777" w:rsidR="00D64344" w:rsidRPr="00A66C15" w:rsidRDefault="00D64344" w:rsidP="00D64344">
      <w:pPr>
        <w:rPr>
          <w:rFonts w:cstheme="minorHAnsi"/>
          <w:lang w:val="en-GB"/>
        </w:rPr>
      </w:pPr>
      <w:r w:rsidRPr="00A66C15">
        <w:rPr>
          <w:rFonts w:cstheme="minorHAnsi"/>
          <w:lang w:val="en-AU"/>
        </w:rPr>
        <w:t xml:space="preserve">The complex attribute </w:t>
      </w:r>
      <w:r w:rsidRPr="00A66C15">
        <w:rPr>
          <w:rFonts w:cstheme="minorHAnsi"/>
          <w:b/>
          <w:lang w:val="en-AU"/>
        </w:rPr>
        <w:t>information</w:t>
      </w:r>
      <w:r w:rsidRPr="00A66C15">
        <w:rPr>
          <w:rFonts w:cstheme="minorHAnsi"/>
          <w:lang w:val="en-AU"/>
        </w:rPr>
        <w:t xml:space="preserve"> defines an optional sub-attribute </w:t>
      </w:r>
      <w:r w:rsidRPr="00A66C15">
        <w:rPr>
          <w:rFonts w:cstheme="minorHAnsi"/>
          <w:b/>
          <w:lang w:val="en-AU"/>
        </w:rPr>
        <w:t>headline</w:t>
      </w:r>
      <w:r w:rsidRPr="00A66C15">
        <w:rPr>
          <w:rFonts w:cstheme="minorHAnsi"/>
          <w:lang w:val="en-AU"/>
        </w:rPr>
        <w:t xml:space="preserve"> which may be used for a short title not exceeding 60 characters. The content should be short but informative – if the textual information is divided into sections, the most relevant section header from the referenced content may be a good choice for </w:t>
      </w:r>
      <w:r w:rsidRPr="00A66C15">
        <w:rPr>
          <w:rFonts w:cstheme="minorHAnsi"/>
          <w:b/>
          <w:lang w:val="en-AU"/>
        </w:rPr>
        <w:t>headline</w:t>
      </w:r>
      <w:r w:rsidRPr="00A66C15">
        <w:rPr>
          <w:rFonts w:cstheme="minorHAnsi"/>
          <w:lang w:val="en-AU"/>
        </w:rPr>
        <w:t>.</w:t>
      </w:r>
    </w:p>
    <w:p w14:paraId="6D7AC341" w14:textId="77777777" w:rsidR="00D64344" w:rsidRPr="00A66C15" w:rsidRDefault="00D64344" w:rsidP="00D64344">
      <w:pPr>
        <w:rPr>
          <w:rFonts w:cstheme="minorHAnsi"/>
          <w:lang w:val="en-AU"/>
        </w:rPr>
      </w:pPr>
      <w:r w:rsidRPr="00A66C15">
        <w:rPr>
          <w:rFonts w:cstheme="minorHAnsi"/>
          <w:lang w:val="en-AU"/>
        </w:rPr>
        <w:t xml:space="preserve">The complex attribute </w:t>
      </w:r>
      <w:proofErr w:type="spellStart"/>
      <w:r w:rsidRPr="00A66C15">
        <w:rPr>
          <w:rFonts w:cstheme="minorHAnsi"/>
          <w:b/>
          <w:lang w:val="en-AU"/>
        </w:rPr>
        <w:t>textContent</w:t>
      </w:r>
      <w:proofErr w:type="spellEnd"/>
      <w:r w:rsidRPr="00A66C15">
        <w:rPr>
          <w:rFonts w:cstheme="minorHAnsi"/>
          <w:lang w:val="en-AU"/>
        </w:rPr>
        <w:t xml:space="preserve"> defines an optional sub-attribute </w:t>
      </w:r>
      <w:proofErr w:type="spellStart"/>
      <w:r w:rsidRPr="00A66C15">
        <w:rPr>
          <w:rFonts w:cstheme="minorHAnsi"/>
          <w:b/>
          <w:lang w:val="en-AU"/>
        </w:rPr>
        <w:t>categoryOfText</w:t>
      </w:r>
      <w:proofErr w:type="spellEnd"/>
      <w:r w:rsidRPr="00A66C15">
        <w:rPr>
          <w:rFonts w:cstheme="minorHAnsi"/>
          <w:lang w:val="en-AU"/>
        </w:rPr>
        <w:t xml:space="preserve"> for indicating whether the text is the full text from the source, an extract from the source, or a summary prepared by the encoder. Populating </w:t>
      </w:r>
      <w:proofErr w:type="spellStart"/>
      <w:r w:rsidRPr="00A66C15">
        <w:rPr>
          <w:rFonts w:cstheme="minorHAnsi"/>
          <w:b/>
          <w:lang w:val="en-AU"/>
        </w:rPr>
        <w:t>categoryOfText</w:t>
      </w:r>
      <w:proofErr w:type="spellEnd"/>
      <w:r w:rsidRPr="00A66C15">
        <w:rPr>
          <w:rFonts w:cstheme="minorHAnsi"/>
          <w:lang w:val="en-AU"/>
        </w:rPr>
        <w:t xml:space="preserve"> is recommended whenever the textual information is taken or summarized from a law or regulation.</w:t>
      </w:r>
    </w:p>
    <w:p w14:paraId="19A1926C" w14:textId="77777777" w:rsidR="00D64344" w:rsidRPr="00A66C15" w:rsidRDefault="00D64344" w:rsidP="00D64344">
      <w:pPr>
        <w:rPr>
          <w:rFonts w:cstheme="minorHAnsi"/>
          <w:lang w:val="en-AU"/>
        </w:rPr>
      </w:pPr>
      <w:r w:rsidRPr="00A66C15">
        <w:rPr>
          <w:rFonts w:cstheme="minorHAnsi"/>
          <w:lang w:val="en-AU"/>
        </w:rPr>
        <w:t xml:space="preserve">If it is considered necessary to include a description of the source of the textual information, the sub-attribute </w:t>
      </w:r>
      <w:proofErr w:type="spellStart"/>
      <w:r w:rsidRPr="00A66C15">
        <w:rPr>
          <w:rFonts w:cstheme="minorHAnsi"/>
          <w:b/>
          <w:lang w:val="en-AU"/>
        </w:rPr>
        <w:t>sourceIndication</w:t>
      </w:r>
      <w:proofErr w:type="spellEnd"/>
      <w:r w:rsidRPr="00A66C15">
        <w:rPr>
          <w:rFonts w:cstheme="minorHAnsi"/>
          <w:lang w:val="en-AU"/>
        </w:rPr>
        <w:t xml:space="preserve"> of </w:t>
      </w:r>
      <w:proofErr w:type="spellStart"/>
      <w:r w:rsidRPr="00A66C15">
        <w:rPr>
          <w:rFonts w:cstheme="minorHAnsi"/>
          <w:b/>
          <w:lang w:val="en-AU"/>
        </w:rPr>
        <w:t>textContent</w:t>
      </w:r>
      <w:proofErr w:type="spellEnd"/>
      <w:r w:rsidRPr="00A66C15">
        <w:rPr>
          <w:rFonts w:cstheme="minorHAnsi"/>
          <w:lang w:val="en-AU"/>
        </w:rPr>
        <w:t xml:space="preserve"> must be used. Encoding a description of the source is strongly recommended for textual information whose source is considered as information the end-user must have, e.g., because the date of issue must be conveyed or because it cites official regulations which are frequently updated.</w:t>
      </w:r>
    </w:p>
    <w:p w14:paraId="667AEBCF" w14:textId="77777777" w:rsidR="00D64344" w:rsidRPr="00A66C15" w:rsidRDefault="00D64344" w:rsidP="00D64344">
      <w:pPr>
        <w:rPr>
          <w:rFonts w:cstheme="minorHAnsi"/>
          <w:lang w:val="en-AU"/>
        </w:rPr>
      </w:pPr>
      <w:r w:rsidRPr="00A66C15">
        <w:rPr>
          <w:rFonts w:cstheme="minorHAnsi"/>
          <w:lang w:val="en-AU"/>
        </w:rPr>
        <w:lastRenderedPageBreak/>
        <w:t>COMMENT: Some government documents are frequently updated, e.g., the U.S. Electronic Code of Federal Regulations, which is currently updated every working day even though a particular section may be stable for years.</w:t>
      </w:r>
    </w:p>
    <w:p w14:paraId="14B55558"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116" w:name="_Toc490817313"/>
      <w:bookmarkStart w:id="117" w:name="_Toc451254967"/>
      <w:bookmarkStart w:id="118" w:name="_Toc531133461"/>
      <w:r w:rsidRPr="00A66C15">
        <w:rPr>
          <w:rFonts w:asciiTheme="minorHAnsi" w:hAnsiTheme="minorHAnsi" w:cstheme="minorHAnsi"/>
          <w:lang w:val="en-AU"/>
        </w:rPr>
        <w:t>Attributes referencing external files</w:t>
      </w:r>
      <w:bookmarkEnd w:id="116"/>
      <w:bookmarkEnd w:id="117"/>
      <w:bookmarkEnd w:id="118"/>
    </w:p>
    <w:p w14:paraId="0B97CF16" w14:textId="77777777" w:rsidR="00D64344" w:rsidRPr="00A66C15" w:rsidRDefault="00D64344" w:rsidP="00D64344">
      <w:pPr>
        <w:pStyle w:val="Heading4"/>
        <w:numPr>
          <w:ilvl w:val="3"/>
          <w:numId w:val="13"/>
        </w:numPr>
        <w:rPr>
          <w:rFonts w:asciiTheme="minorHAnsi" w:hAnsiTheme="minorHAnsi" w:cstheme="minorHAnsi"/>
          <w:lang w:val="en-AU"/>
        </w:rPr>
      </w:pPr>
      <w:bookmarkStart w:id="119" w:name="_Toc490817314"/>
      <w:bookmarkStart w:id="120" w:name="_Toc451254968"/>
      <w:r w:rsidRPr="00A66C15">
        <w:rPr>
          <w:rFonts w:asciiTheme="minorHAnsi" w:hAnsiTheme="minorHAnsi" w:cstheme="minorHAnsi"/>
          <w:lang w:val="en-AU"/>
        </w:rPr>
        <w:t>Predefined derived types</w:t>
      </w:r>
      <w:bookmarkEnd w:id="119"/>
      <w:bookmarkEnd w:id="120"/>
    </w:p>
    <w:p w14:paraId="59F048B8" w14:textId="074B8EF3" w:rsidR="00D64344" w:rsidRPr="00A66C15" w:rsidRDefault="00D64344" w:rsidP="00D64344">
      <w:pPr>
        <w:rPr>
          <w:rFonts w:cstheme="minorHAnsi"/>
          <w:lang w:val="en-US"/>
        </w:rPr>
      </w:pPr>
      <w:r w:rsidRPr="00ED455F">
        <w:rPr>
          <w:rFonts w:cstheme="minorHAnsi"/>
          <w:lang w:val="en-AU"/>
        </w:rPr>
        <w:fldChar w:fldCharType="begin"/>
      </w:r>
      <w:r w:rsidRPr="00A66C15">
        <w:rPr>
          <w:rFonts w:cstheme="minorHAnsi"/>
          <w:lang w:val="en-AU"/>
        </w:rPr>
        <w:instrText xml:space="preserve"> REF _Ref450640926 \h </w:instrText>
      </w:r>
      <w:r w:rsidR="00D90A3A">
        <w:rPr>
          <w:rFonts w:cstheme="minorHAnsi"/>
          <w:lang w:val="en-AU"/>
        </w:rPr>
        <w:instrText xml:space="preserve"> \* MERGEFORMAT </w:instrText>
      </w:r>
      <w:r w:rsidRPr="00ED455F">
        <w:rPr>
          <w:rFonts w:cstheme="minorHAnsi"/>
          <w:lang w:val="en-AU"/>
        </w:rPr>
      </w:r>
      <w:r w:rsidRPr="00ED455F">
        <w:rPr>
          <w:rFonts w:cstheme="minorHAnsi"/>
          <w:lang w:val="en-AU"/>
        </w:rPr>
        <w:fldChar w:fldCharType="separate"/>
      </w:r>
      <w:r w:rsidR="00116C40" w:rsidRPr="00A66C15">
        <w:rPr>
          <w:rFonts w:cstheme="minorHAnsi"/>
        </w:rPr>
        <w:t xml:space="preserve">Table </w:t>
      </w:r>
      <w:r w:rsidR="00116C40">
        <w:rPr>
          <w:rFonts w:cstheme="minorHAnsi"/>
          <w:noProof/>
        </w:rPr>
        <w:t>2</w:t>
      </w:r>
      <w:r w:rsidR="00116C40" w:rsidRPr="00A66C15">
        <w:rPr>
          <w:rFonts w:cstheme="minorHAnsi"/>
          <w:noProof/>
        </w:rPr>
        <w:noBreakHyphen/>
      </w:r>
      <w:r w:rsidR="00116C40">
        <w:rPr>
          <w:rFonts w:cstheme="minorHAnsi"/>
          <w:noProof/>
        </w:rPr>
        <w:t>6</w:t>
      </w:r>
      <w:r w:rsidRPr="00ED455F">
        <w:rPr>
          <w:rFonts w:cstheme="minorHAnsi"/>
          <w:lang w:val="en-AU"/>
        </w:rPr>
        <w:fldChar w:fldCharType="end"/>
      </w:r>
      <w:r w:rsidRPr="00ED455F">
        <w:rPr>
          <w:rFonts w:cstheme="minorHAnsi"/>
          <w:lang w:val="en-AU"/>
        </w:rPr>
        <w:t xml:space="preserve"> p</w:t>
      </w:r>
      <w:r w:rsidRPr="00ED455F">
        <w:rPr>
          <w:rFonts w:cstheme="minorHAnsi"/>
          <w:lang w:val="en-US"/>
        </w:rPr>
        <w:t xml:space="preserve">resents the following predefined derived types which are described in S-100 </w:t>
      </w:r>
      <w:r w:rsidRPr="00A66C15">
        <w:rPr>
          <w:rFonts w:cstheme="minorHAnsi"/>
          <w:lang w:val="en-AU"/>
        </w:rPr>
        <w:t xml:space="preserve">(§ 1-4.6 in Edition </w:t>
      </w:r>
      <w:r w:rsidR="00212F75">
        <w:rPr>
          <w:rFonts w:cstheme="minorHAnsi"/>
          <w:lang w:val="en-AU"/>
        </w:rPr>
        <w:t>4.0.0</w:t>
      </w:r>
      <w:r w:rsidRPr="00A66C15">
        <w:rPr>
          <w:rFonts w:cstheme="minorHAnsi"/>
          <w:lang w:val="en-AU"/>
        </w:rPr>
        <w:t>)</w:t>
      </w:r>
      <w:r w:rsidRPr="00A66C15">
        <w:rPr>
          <w:rFonts w:cstheme="minorHAnsi"/>
          <w:lang w:val="en-US"/>
        </w:rPr>
        <w:t>:</w:t>
      </w:r>
    </w:p>
    <w:p w14:paraId="7222B0DA" w14:textId="77777777" w:rsidR="00D64344" w:rsidRPr="00A66C15" w:rsidRDefault="00D64344" w:rsidP="00D64344">
      <w:pPr>
        <w:rPr>
          <w:rFonts w:cstheme="minorHAnsi"/>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900"/>
        <w:gridCol w:w="6390"/>
        <w:gridCol w:w="1800"/>
      </w:tblGrid>
      <w:tr w:rsidR="00D64344" w:rsidRPr="00D90A3A" w14:paraId="268B4118" w14:textId="77777777" w:rsidTr="00F50EA3">
        <w:trPr>
          <w:cantSplit/>
        </w:trPr>
        <w:tc>
          <w:tcPr>
            <w:tcW w:w="900" w:type="dxa"/>
            <w:shd w:val="clear" w:color="auto" w:fill="BFBFBF" w:themeFill="background1" w:themeFillShade="BF"/>
            <w:hideMark/>
          </w:tcPr>
          <w:p w14:paraId="37E79E9F" w14:textId="77777777" w:rsidR="00D64344" w:rsidRPr="00A66C15" w:rsidRDefault="00D64344">
            <w:pPr>
              <w:jc w:val="center"/>
              <w:rPr>
                <w:rFonts w:cstheme="minorHAnsi"/>
                <w:b/>
                <w:sz w:val="20"/>
                <w:lang w:val="en-US"/>
              </w:rPr>
            </w:pPr>
            <w:r w:rsidRPr="00A66C15">
              <w:rPr>
                <w:rFonts w:cstheme="minorHAnsi"/>
                <w:b/>
                <w:sz w:val="20"/>
                <w:lang w:val="en-US"/>
              </w:rPr>
              <w:t>Name</w:t>
            </w:r>
          </w:p>
        </w:tc>
        <w:tc>
          <w:tcPr>
            <w:tcW w:w="6390" w:type="dxa"/>
            <w:shd w:val="clear" w:color="auto" w:fill="BFBFBF" w:themeFill="background1" w:themeFillShade="BF"/>
            <w:hideMark/>
          </w:tcPr>
          <w:p w14:paraId="4BBD0451" w14:textId="77777777" w:rsidR="00D64344" w:rsidRPr="00A66C15" w:rsidRDefault="00D64344">
            <w:pPr>
              <w:jc w:val="center"/>
              <w:rPr>
                <w:rFonts w:cstheme="minorHAnsi"/>
                <w:b/>
                <w:sz w:val="20"/>
                <w:lang w:val="en-US"/>
              </w:rPr>
            </w:pPr>
            <w:r w:rsidRPr="00A66C15">
              <w:rPr>
                <w:rFonts w:cstheme="minorHAnsi"/>
                <w:b/>
                <w:sz w:val="20"/>
                <w:lang w:val="en-US"/>
              </w:rPr>
              <w:t>Description</w:t>
            </w:r>
          </w:p>
        </w:tc>
        <w:tc>
          <w:tcPr>
            <w:tcW w:w="1800" w:type="dxa"/>
            <w:shd w:val="clear" w:color="auto" w:fill="BFBFBF" w:themeFill="background1" w:themeFillShade="BF"/>
            <w:hideMark/>
          </w:tcPr>
          <w:p w14:paraId="2D5B6700" w14:textId="77777777" w:rsidR="00D64344" w:rsidRPr="00A66C15" w:rsidRDefault="00D64344">
            <w:pPr>
              <w:jc w:val="center"/>
              <w:rPr>
                <w:rFonts w:cstheme="minorHAnsi"/>
                <w:b/>
                <w:sz w:val="20"/>
                <w:lang w:val="en-US"/>
              </w:rPr>
            </w:pPr>
            <w:r w:rsidRPr="00A66C15">
              <w:rPr>
                <w:rFonts w:cstheme="minorHAnsi"/>
                <w:b/>
                <w:sz w:val="20"/>
                <w:lang w:val="en-US"/>
              </w:rPr>
              <w:t>Derived from</w:t>
            </w:r>
          </w:p>
        </w:tc>
      </w:tr>
      <w:tr w:rsidR="00D64344" w:rsidRPr="00D90A3A" w14:paraId="10074278" w14:textId="77777777" w:rsidTr="00F50EA3">
        <w:trPr>
          <w:cantSplit/>
        </w:trPr>
        <w:tc>
          <w:tcPr>
            <w:tcW w:w="900" w:type="dxa"/>
            <w:hideMark/>
          </w:tcPr>
          <w:p w14:paraId="474D043E" w14:textId="77777777" w:rsidR="00D64344" w:rsidRPr="00ED455F" w:rsidRDefault="00D64344">
            <w:pPr>
              <w:rPr>
                <w:rFonts w:cstheme="minorHAnsi"/>
                <w:sz w:val="20"/>
                <w:lang w:val="en-US"/>
              </w:rPr>
            </w:pPr>
            <w:r w:rsidRPr="00ED455F">
              <w:rPr>
                <w:rFonts w:cstheme="minorHAnsi"/>
                <w:sz w:val="20"/>
              </w:rPr>
              <w:t xml:space="preserve">URI </w:t>
            </w:r>
          </w:p>
        </w:tc>
        <w:tc>
          <w:tcPr>
            <w:tcW w:w="6390" w:type="dxa"/>
            <w:hideMark/>
          </w:tcPr>
          <w:p w14:paraId="70A8A626" w14:textId="77777777" w:rsidR="00D64344" w:rsidRPr="00A66C15" w:rsidRDefault="00D64344">
            <w:pPr>
              <w:pStyle w:val="Default"/>
              <w:rPr>
                <w:rFonts w:asciiTheme="minorHAnsi" w:hAnsiTheme="minorHAnsi" w:cstheme="minorHAnsi"/>
                <w:sz w:val="20"/>
                <w:szCs w:val="20"/>
              </w:rPr>
            </w:pPr>
            <w:r w:rsidRPr="00A66C15">
              <w:rPr>
                <w:rFonts w:asciiTheme="minorHAnsi" w:hAnsiTheme="minorHAnsi" w:cstheme="minorHAnsi"/>
                <w:sz w:val="20"/>
                <w:szCs w:val="20"/>
              </w:rPr>
              <w:t>A uniform resource identifier which character encoding shall follow the syntax rules as defined in RFC 3986.</w:t>
            </w:r>
          </w:p>
          <w:p w14:paraId="10FAE1AA" w14:textId="77777777" w:rsidR="00D64344" w:rsidRPr="00ED455F" w:rsidRDefault="00D64344">
            <w:pPr>
              <w:rPr>
                <w:rFonts w:cstheme="minorHAnsi"/>
                <w:sz w:val="20"/>
                <w:szCs w:val="20"/>
                <w:lang w:val="en-US"/>
              </w:rPr>
            </w:pPr>
            <w:r w:rsidRPr="00ED455F">
              <w:rPr>
                <w:rFonts w:cstheme="minorHAnsi"/>
                <w:sz w:val="20"/>
              </w:rPr>
              <w:t xml:space="preserve">EXAMPLE http://registry.iho.int </w:t>
            </w:r>
          </w:p>
        </w:tc>
        <w:tc>
          <w:tcPr>
            <w:tcW w:w="1800" w:type="dxa"/>
            <w:hideMark/>
          </w:tcPr>
          <w:p w14:paraId="03AFF2EE" w14:textId="77777777" w:rsidR="00D64344" w:rsidRPr="00A66C15" w:rsidRDefault="00D64344">
            <w:pPr>
              <w:rPr>
                <w:rFonts w:cstheme="minorHAnsi"/>
                <w:sz w:val="20"/>
                <w:lang w:val="en-US"/>
              </w:rPr>
            </w:pPr>
            <w:proofErr w:type="spellStart"/>
            <w:r w:rsidRPr="00A66C15">
              <w:rPr>
                <w:rFonts w:cstheme="minorHAnsi"/>
                <w:sz w:val="20"/>
              </w:rPr>
              <w:t>CharacterString</w:t>
            </w:r>
            <w:proofErr w:type="spellEnd"/>
          </w:p>
        </w:tc>
      </w:tr>
      <w:tr w:rsidR="00D64344" w:rsidRPr="00D90A3A" w14:paraId="3E9C864F" w14:textId="77777777" w:rsidTr="00F50EA3">
        <w:trPr>
          <w:cantSplit/>
        </w:trPr>
        <w:tc>
          <w:tcPr>
            <w:tcW w:w="900" w:type="dxa"/>
            <w:hideMark/>
          </w:tcPr>
          <w:p w14:paraId="018DBD4E" w14:textId="77777777" w:rsidR="00D64344" w:rsidRPr="00ED455F" w:rsidRDefault="00D64344">
            <w:pPr>
              <w:rPr>
                <w:rFonts w:cstheme="minorHAnsi"/>
                <w:sz w:val="20"/>
                <w:lang w:val="en-US"/>
              </w:rPr>
            </w:pPr>
            <w:r w:rsidRPr="00ED455F">
              <w:rPr>
                <w:rFonts w:cstheme="minorHAnsi"/>
                <w:sz w:val="20"/>
              </w:rPr>
              <w:t xml:space="preserve">URL </w:t>
            </w:r>
          </w:p>
        </w:tc>
        <w:tc>
          <w:tcPr>
            <w:tcW w:w="6390" w:type="dxa"/>
            <w:hideMark/>
          </w:tcPr>
          <w:p w14:paraId="35A4064B" w14:textId="77777777" w:rsidR="00D64344" w:rsidRPr="00A66C15" w:rsidRDefault="00D64344">
            <w:pPr>
              <w:pStyle w:val="Default"/>
              <w:rPr>
                <w:rFonts w:asciiTheme="minorHAnsi" w:hAnsiTheme="minorHAnsi" w:cstheme="minorHAnsi"/>
                <w:sz w:val="20"/>
                <w:szCs w:val="20"/>
              </w:rPr>
            </w:pPr>
            <w:r w:rsidRPr="00A66C15">
              <w:rPr>
                <w:rFonts w:asciiTheme="minorHAnsi" w:hAnsiTheme="minorHAnsi" w:cstheme="minorHAnsi"/>
                <w:sz w:val="20"/>
                <w:szCs w:val="20"/>
              </w:rPr>
              <w:t xml:space="preserve">A uniform resource locator (URL) is a URI that provides a means of locating the resource by describing its primary access mechanism (RFC 3986). </w:t>
            </w:r>
          </w:p>
          <w:p w14:paraId="7092447C" w14:textId="77777777" w:rsidR="00D64344" w:rsidRPr="00ED455F" w:rsidRDefault="00D64344">
            <w:pPr>
              <w:rPr>
                <w:rFonts w:cstheme="minorHAnsi"/>
                <w:sz w:val="20"/>
                <w:szCs w:val="20"/>
                <w:lang w:val="en-US"/>
              </w:rPr>
            </w:pPr>
            <w:r w:rsidRPr="00ED455F">
              <w:rPr>
                <w:rFonts w:cstheme="minorHAnsi"/>
                <w:sz w:val="20"/>
              </w:rPr>
              <w:t xml:space="preserve">EXAMPLE http://registry.iho.int </w:t>
            </w:r>
          </w:p>
        </w:tc>
        <w:tc>
          <w:tcPr>
            <w:tcW w:w="1800" w:type="dxa"/>
            <w:hideMark/>
          </w:tcPr>
          <w:p w14:paraId="365A3B2A" w14:textId="77777777" w:rsidR="00D64344" w:rsidRPr="00A66C15" w:rsidRDefault="00D64344">
            <w:pPr>
              <w:rPr>
                <w:rFonts w:cstheme="minorHAnsi"/>
                <w:sz w:val="20"/>
                <w:lang w:val="en-US"/>
              </w:rPr>
            </w:pPr>
            <w:r w:rsidRPr="00A66C15">
              <w:rPr>
                <w:rFonts w:cstheme="minorHAnsi"/>
                <w:sz w:val="20"/>
              </w:rPr>
              <w:t xml:space="preserve">URI </w:t>
            </w:r>
          </w:p>
        </w:tc>
      </w:tr>
      <w:tr w:rsidR="00D64344" w:rsidRPr="00D90A3A" w14:paraId="4991555D" w14:textId="77777777" w:rsidTr="00F50EA3">
        <w:trPr>
          <w:cantSplit/>
        </w:trPr>
        <w:tc>
          <w:tcPr>
            <w:tcW w:w="900" w:type="dxa"/>
            <w:hideMark/>
          </w:tcPr>
          <w:p w14:paraId="15D96C8D" w14:textId="77777777" w:rsidR="00D64344" w:rsidRPr="00A66C15" w:rsidRDefault="00D64344">
            <w:pPr>
              <w:rPr>
                <w:rFonts w:cstheme="minorHAnsi"/>
                <w:sz w:val="20"/>
                <w:lang w:val="en-US"/>
              </w:rPr>
            </w:pPr>
            <w:r w:rsidRPr="00ED455F">
              <w:rPr>
                <w:rFonts w:cstheme="minorHAnsi"/>
                <w:sz w:val="20"/>
              </w:rPr>
              <w:t xml:space="preserve">URN </w:t>
            </w:r>
          </w:p>
        </w:tc>
        <w:tc>
          <w:tcPr>
            <w:tcW w:w="6390" w:type="dxa"/>
            <w:hideMark/>
          </w:tcPr>
          <w:p w14:paraId="51262D9F" w14:textId="77777777" w:rsidR="00D64344" w:rsidRPr="00A66C15" w:rsidRDefault="00D64344">
            <w:pPr>
              <w:pStyle w:val="Default"/>
              <w:rPr>
                <w:rFonts w:asciiTheme="minorHAnsi" w:hAnsiTheme="minorHAnsi" w:cstheme="minorHAnsi"/>
                <w:sz w:val="20"/>
                <w:szCs w:val="20"/>
              </w:rPr>
            </w:pPr>
            <w:r w:rsidRPr="00A66C15">
              <w:rPr>
                <w:rFonts w:asciiTheme="minorHAnsi" w:hAnsiTheme="minorHAnsi" w:cstheme="minorHAnsi"/>
                <w:sz w:val="20"/>
                <w:szCs w:val="20"/>
              </w:rPr>
              <w:t xml:space="preserve">A persistent, location-independent, resource identifier that follows the syntax and semantics for URNs specified in RFC 2141. </w:t>
            </w:r>
          </w:p>
          <w:p w14:paraId="40B102C8" w14:textId="77777777" w:rsidR="00D64344" w:rsidRPr="00A66C15" w:rsidRDefault="00D64344">
            <w:pPr>
              <w:rPr>
                <w:rFonts w:cstheme="minorHAnsi"/>
                <w:sz w:val="20"/>
                <w:szCs w:val="20"/>
                <w:lang w:val="en-US"/>
              </w:rPr>
            </w:pPr>
            <w:r w:rsidRPr="00ED455F">
              <w:rPr>
                <w:rFonts w:cstheme="minorHAnsi"/>
                <w:sz w:val="20"/>
              </w:rPr>
              <w:t xml:space="preserve">EXAMPLE urn:iho:s101:1:0:0:AnchorageArea </w:t>
            </w:r>
          </w:p>
        </w:tc>
        <w:tc>
          <w:tcPr>
            <w:tcW w:w="1800" w:type="dxa"/>
            <w:hideMark/>
          </w:tcPr>
          <w:p w14:paraId="61C47A36" w14:textId="77777777" w:rsidR="00D64344" w:rsidRPr="00A66C15" w:rsidRDefault="00D64344">
            <w:pPr>
              <w:keepNext/>
              <w:rPr>
                <w:rFonts w:cstheme="minorHAnsi"/>
                <w:sz w:val="20"/>
                <w:lang w:val="en-US"/>
              </w:rPr>
            </w:pPr>
            <w:r w:rsidRPr="00A66C15">
              <w:rPr>
                <w:rFonts w:cstheme="minorHAnsi"/>
                <w:sz w:val="20"/>
              </w:rPr>
              <w:t xml:space="preserve">URI </w:t>
            </w:r>
          </w:p>
        </w:tc>
      </w:tr>
    </w:tbl>
    <w:p w14:paraId="6784B244" w14:textId="11121744" w:rsidR="00D64344" w:rsidRPr="00A66C15" w:rsidRDefault="00D64344" w:rsidP="00D64344">
      <w:pPr>
        <w:pStyle w:val="Caption"/>
        <w:jc w:val="center"/>
        <w:rPr>
          <w:rFonts w:asciiTheme="minorHAnsi" w:hAnsiTheme="minorHAnsi" w:cstheme="minorHAnsi"/>
          <w:sz w:val="22"/>
          <w:szCs w:val="22"/>
        </w:rPr>
      </w:pPr>
      <w:bookmarkStart w:id="121" w:name="_Ref450640926"/>
      <w:r w:rsidRPr="00A66C15">
        <w:rPr>
          <w:rFonts w:asciiTheme="minorHAnsi" w:hAnsiTheme="minorHAnsi" w:cstheme="minorHAnsi"/>
          <w:sz w:val="22"/>
          <w:szCs w:val="22"/>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2</w:t>
      </w:r>
      <w:r w:rsidRPr="00A66C15">
        <w:rPr>
          <w:rFonts w:asciiTheme="minorHAnsi" w:hAnsiTheme="minorHAnsi" w:cstheme="minorHAnsi"/>
        </w:rPr>
        <w:fldChar w:fldCharType="end"/>
      </w:r>
      <w:r w:rsidRPr="00A66C15">
        <w:rPr>
          <w:rFonts w:asciiTheme="minorHAnsi" w:hAnsiTheme="minorHAnsi" w:cstheme="minorHAnsi"/>
          <w:sz w:val="22"/>
          <w:szCs w:val="22"/>
        </w:rPr>
        <w:noBreakHyphen/>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6</w:t>
      </w:r>
      <w:r w:rsidRPr="00A66C15">
        <w:rPr>
          <w:rFonts w:asciiTheme="minorHAnsi" w:hAnsiTheme="minorHAnsi" w:cstheme="minorHAnsi"/>
        </w:rPr>
        <w:fldChar w:fldCharType="end"/>
      </w:r>
      <w:bookmarkEnd w:id="121"/>
      <w:r w:rsidRPr="00A66C15">
        <w:rPr>
          <w:rFonts w:asciiTheme="minorHAnsi" w:hAnsiTheme="minorHAnsi" w:cstheme="minorHAnsi"/>
          <w:sz w:val="22"/>
          <w:szCs w:val="22"/>
        </w:rPr>
        <w:t xml:space="preserve"> Predefined derived types</w:t>
      </w:r>
    </w:p>
    <w:p w14:paraId="68B7C09A" w14:textId="77777777" w:rsidR="00D64344" w:rsidRPr="00A66C15" w:rsidRDefault="00D64344" w:rsidP="00D64344">
      <w:pPr>
        <w:pStyle w:val="Heading4"/>
        <w:numPr>
          <w:ilvl w:val="3"/>
          <w:numId w:val="13"/>
        </w:numPr>
        <w:rPr>
          <w:rFonts w:asciiTheme="minorHAnsi" w:hAnsiTheme="minorHAnsi" w:cstheme="minorHAnsi"/>
          <w:lang w:val="en-AU"/>
        </w:rPr>
      </w:pPr>
      <w:bookmarkStart w:id="122" w:name="_Toc490817315"/>
      <w:bookmarkStart w:id="123" w:name="_Toc451254969"/>
      <w:r w:rsidRPr="00A66C15">
        <w:rPr>
          <w:rFonts w:asciiTheme="minorHAnsi" w:hAnsiTheme="minorHAnsi" w:cstheme="minorHAnsi"/>
          <w:lang w:val="en-AU"/>
        </w:rPr>
        <w:t>Reference to textual files</w:t>
      </w:r>
      <w:bookmarkEnd w:id="122"/>
      <w:bookmarkEnd w:id="123"/>
    </w:p>
    <w:p w14:paraId="6C64D558" w14:textId="77777777" w:rsidR="00D64344" w:rsidRPr="00A66C15" w:rsidRDefault="00D64344" w:rsidP="00D64344">
      <w:pPr>
        <w:rPr>
          <w:rFonts w:cstheme="minorHAnsi"/>
          <w:lang w:val="en-AU"/>
        </w:rPr>
      </w:pPr>
      <w:r w:rsidRPr="00ED455F">
        <w:rPr>
          <w:rFonts w:cstheme="minorHAnsi"/>
          <w:lang w:val="en-AU"/>
        </w:rPr>
        <w:t xml:space="preserve">The information types </w:t>
      </w:r>
      <w:r w:rsidRPr="00A66C15">
        <w:rPr>
          <w:rStyle w:val="Strong"/>
          <w:rFonts w:eastAsiaTheme="majorEastAsia" w:cstheme="minorHAnsi"/>
          <w:lang w:val="en-AU"/>
        </w:rPr>
        <w:t xml:space="preserve">Restrictions, Recommendation, Regulations, </w:t>
      </w:r>
      <w:proofErr w:type="spellStart"/>
      <w:r w:rsidRPr="00A66C15">
        <w:rPr>
          <w:rStyle w:val="Strong"/>
          <w:rFonts w:eastAsiaTheme="majorEastAsia" w:cstheme="minorHAnsi"/>
          <w:lang w:val="en-AU"/>
        </w:rPr>
        <w:t>NauticalInformation</w:t>
      </w:r>
      <w:proofErr w:type="spellEnd"/>
      <w:r w:rsidRPr="00A66C15">
        <w:rPr>
          <w:rFonts w:cstheme="minorHAnsi"/>
          <w:lang w:val="en-AU"/>
        </w:rPr>
        <w:t xml:space="preserve"> should be used to encode textual information.</w:t>
      </w:r>
    </w:p>
    <w:p w14:paraId="73598568" w14:textId="77777777" w:rsidR="00D64344" w:rsidRPr="00A66C15" w:rsidRDefault="00D64344" w:rsidP="00D64344">
      <w:pPr>
        <w:rPr>
          <w:rFonts w:cstheme="minorHAnsi"/>
          <w:lang w:val="en-GB"/>
        </w:rPr>
      </w:pPr>
      <w:r w:rsidRPr="00A66C15">
        <w:rPr>
          <w:rFonts w:cstheme="minorHAnsi"/>
          <w:lang w:val="en-AU"/>
        </w:rPr>
        <w:t xml:space="preserve">The files referenced by </w:t>
      </w:r>
      <w:proofErr w:type="spellStart"/>
      <w:r w:rsidRPr="00A66C15">
        <w:rPr>
          <w:rStyle w:val="Strong"/>
          <w:rFonts w:eastAsiaTheme="majorEastAsia" w:cstheme="minorHAnsi"/>
          <w:lang w:val="en-AU"/>
        </w:rPr>
        <w:t>textContent</w:t>
      </w:r>
      <w:proofErr w:type="spellEnd"/>
      <w:r w:rsidRPr="00A66C15">
        <w:rPr>
          <w:rFonts w:cstheme="minorHAnsi"/>
          <w:lang w:val="en-AU"/>
        </w:rPr>
        <w:t xml:space="preserve">, sub-complex attribute </w:t>
      </w:r>
      <w:r w:rsidRPr="00A66C15">
        <w:rPr>
          <w:rFonts w:eastAsiaTheme="majorEastAsia" w:cstheme="minorHAnsi"/>
          <w:b/>
          <w:bCs/>
          <w:color w:val="000000" w:themeColor="text1"/>
          <w:lang w:val="en-AU"/>
        </w:rPr>
        <w:t>information</w:t>
      </w:r>
      <w:r w:rsidRPr="00A66C15">
        <w:rPr>
          <w:rFonts w:cstheme="minorHAnsi"/>
          <w:lang w:val="en-AU"/>
        </w:rPr>
        <w:t xml:space="preserve"> and its sub attribute </w:t>
      </w:r>
      <w:proofErr w:type="spellStart"/>
      <w:r w:rsidRPr="00A66C15">
        <w:rPr>
          <w:rStyle w:val="Strong"/>
          <w:rFonts w:eastAsiaTheme="majorEastAsia" w:cstheme="minorHAnsi"/>
          <w:lang w:val="en-AU"/>
        </w:rPr>
        <w:t>fileReference</w:t>
      </w:r>
      <w:proofErr w:type="spellEnd"/>
      <w:r w:rsidRPr="00A66C15">
        <w:rPr>
          <w:rFonts w:cstheme="minorHAnsi"/>
          <w:lang w:val="en-AU"/>
        </w:rPr>
        <w:t xml:space="preserve"> must be *.TXT, *.HTM or *.XML files, and may contain formatted text.  It is up to the Producing Authority to determine the most suitable means of encoding a particular piece of text.  Files must only use UTF-8 character encoding</w:t>
      </w:r>
      <w:r w:rsidRPr="00A66C15">
        <w:rPr>
          <w:rFonts w:cstheme="minorHAnsi"/>
        </w:rPr>
        <w:t xml:space="preserve"> even when the sub-attribute </w:t>
      </w:r>
      <w:r w:rsidRPr="00A66C15">
        <w:rPr>
          <w:rFonts w:cstheme="minorHAnsi"/>
          <w:b/>
        </w:rPr>
        <w:t>language</w:t>
      </w:r>
      <w:r w:rsidRPr="00A66C15">
        <w:rPr>
          <w:rFonts w:cstheme="minorHAnsi"/>
        </w:rPr>
        <w:t xml:space="preserve"> is populated with a language other than English.</w:t>
      </w:r>
    </w:p>
    <w:p w14:paraId="4C5FCB1C" w14:textId="50FDFBA4" w:rsidR="00D64344" w:rsidRPr="00A66C15" w:rsidRDefault="00D64344" w:rsidP="00D64344">
      <w:pPr>
        <w:rPr>
          <w:rFonts w:cstheme="minorHAnsi"/>
          <w:lang w:val="en-AU"/>
        </w:rPr>
      </w:pPr>
      <w:r w:rsidRPr="00A66C15">
        <w:rPr>
          <w:rFonts w:cstheme="minorHAnsi"/>
          <w:lang w:val="en-AU"/>
        </w:rPr>
        <w:t xml:space="preserve">If it is necessary to indicate a specific section within a large text file, this may be done by encoding the location in the </w:t>
      </w:r>
      <w:proofErr w:type="spellStart"/>
      <w:r w:rsidRPr="00A66C15">
        <w:rPr>
          <w:rFonts w:cstheme="minorHAnsi"/>
          <w:b/>
          <w:lang w:val="en-AU"/>
        </w:rPr>
        <w:t>fileLocator</w:t>
      </w:r>
      <w:proofErr w:type="spellEnd"/>
      <w:r w:rsidRPr="00A66C15">
        <w:rPr>
          <w:rFonts w:cstheme="minorHAnsi"/>
          <w:lang w:val="en-AU"/>
        </w:rPr>
        <w:t xml:space="preserve"> sub-attribute of </w:t>
      </w:r>
      <w:r w:rsidRPr="00A66C15">
        <w:rPr>
          <w:rFonts w:cstheme="minorHAnsi"/>
          <w:b/>
          <w:lang w:val="en-AU"/>
        </w:rPr>
        <w:t>information</w:t>
      </w:r>
      <w:r w:rsidRPr="00A66C15">
        <w:rPr>
          <w:rFonts w:cstheme="minorHAnsi"/>
          <w:lang w:val="en-AU"/>
        </w:rPr>
        <w:t xml:space="preserve">, as described in </w:t>
      </w:r>
      <w:r w:rsidRPr="00A66C15">
        <w:rPr>
          <w:rFonts w:cstheme="minorHAnsi"/>
          <w:lang w:val="en-AU"/>
        </w:rPr>
        <w:fldChar w:fldCharType="begin"/>
      </w:r>
      <w:r w:rsidRPr="00A66C15">
        <w:rPr>
          <w:rFonts w:cstheme="minorHAnsi"/>
          <w:lang w:val="en-AU"/>
        </w:rPr>
        <w:instrText xml:space="preserve"> REF _Ref451433527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sidRPr="00A66C15">
        <w:rPr>
          <w:rFonts w:cstheme="minorHAnsi"/>
        </w:rPr>
        <w:t xml:space="preserve">Table </w:t>
      </w:r>
      <w:r w:rsidR="00116C40">
        <w:rPr>
          <w:rFonts w:cstheme="minorHAnsi"/>
          <w:noProof/>
        </w:rPr>
        <w:t>2</w:t>
      </w:r>
      <w:r w:rsidR="00116C40" w:rsidRPr="00A66C15">
        <w:rPr>
          <w:rFonts w:cstheme="minorHAnsi"/>
          <w:noProof/>
        </w:rPr>
        <w:noBreakHyphen/>
      </w:r>
      <w:r w:rsidR="00116C40">
        <w:rPr>
          <w:rFonts w:cstheme="minorHAnsi"/>
          <w:noProof/>
        </w:rPr>
        <w:t>7</w:t>
      </w:r>
      <w:r w:rsidRPr="00A66C15">
        <w:rPr>
          <w:rFonts w:cstheme="minorHAnsi"/>
          <w:lang w:val="en-AU"/>
        </w:rPr>
        <w:fldChar w:fldCharType="end"/>
      </w:r>
      <w:r w:rsidRPr="00ED455F">
        <w:rPr>
          <w:rFonts w:cstheme="minorHAnsi"/>
          <w:lang w:val="en-AU"/>
        </w:rPr>
        <w:t>.</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18"/>
        <w:gridCol w:w="1625"/>
        <w:gridCol w:w="6750"/>
      </w:tblGrid>
      <w:tr w:rsidR="00D64344" w:rsidRPr="00D90A3A" w14:paraId="6FA2A15E" w14:textId="77777777" w:rsidTr="00F50EA3">
        <w:trPr>
          <w:cantSplit/>
        </w:trPr>
        <w:tc>
          <w:tcPr>
            <w:tcW w:w="0" w:type="auto"/>
            <w:shd w:val="clear" w:color="auto" w:fill="BFBFBF" w:themeFill="background1" w:themeFillShade="BF"/>
            <w:hideMark/>
          </w:tcPr>
          <w:p w14:paraId="11FFD368" w14:textId="77777777" w:rsidR="00D64344" w:rsidRPr="00A66C15" w:rsidRDefault="00D64344">
            <w:pPr>
              <w:rPr>
                <w:rFonts w:cstheme="minorHAnsi"/>
                <w:b/>
                <w:sz w:val="20"/>
                <w:lang w:val="en-AU"/>
              </w:rPr>
            </w:pPr>
            <w:r w:rsidRPr="00A66C15">
              <w:rPr>
                <w:rFonts w:cstheme="minorHAnsi"/>
                <w:b/>
                <w:sz w:val="20"/>
                <w:lang w:val="en-AU"/>
              </w:rPr>
              <w:t>Format</w:t>
            </w:r>
          </w:p>
        </w:tc>
        <w:tc>
          <w:tcPr>
            <w:tcW w:w="1625" w:type="dxa"/>
            <w:shd w:val="clear" w:color="auto" w:fill="BFBFBF" w:themeFill="background1" w:themeFillShade="BF"/>
            <w:hideMark/>
          </w:tcPr>
          <w:p w14:paraId="1E5DF548" w14:textId="77777777" w:rsidR="00D64344" w:rsidRPr="00A66C15" w:rsidRDefault="00D64344">
            <w:pPr>
              <w:rPr>
                <w:rFonts w:cstheme="minorHAnsi"/>
                <w:b/>
                <w:sz w:val="20"/>
                <w:lang w:val="en-AU"/>
              </w:rPr>
            </w:pPr>
            <w:r w:rsidRPr="00A66C15">
              <w:rPr>
                <w:rFonts w:cstheme="minorHAnsi"/>
                <w:b/>
                <w:sz w:val="20"/>
                <w:lang w:val="en-AU"/>
              </w:rPr>
              <w:t>File extension</w:t>
            </w:r>
          </w:p>
        </w:tc>
        <w:tc>
          <w:tcPr>
            <w:tcW w:w="6750" w:type="dxa"/>
            <w:shd w:val="clear" w:color="auto" w:fill="BFBFBF" w:themeFill="background1" w:themeFillShade="BF"/>
            <w:hideMark/>
          </w:tcPr>
          <w:p w14:paraId="15977CFD" w14:textId="77777777" w:rsidR="00D64344" w:rsidRPr="00A66C15" w:rsidRDefault="00D64344">
            <w:pPr>
              <w:rPr>
                <w:rFonts w:cstheme="minorHAnsi"/>
                <w:b/>
                <w:sz w:val="20"/>
                <w:lang w:val="en-AU"/>
              </w:rPr>
            </w:pPr>
            <w:r w:rsidRPr="00A66C15">
              <w:rPr>
                <w:rFonts w:cstheme="minorHAnsi"/>
                <w:b/>
                <w:sz w:val="20"/>
                <w:lang w:val="en-AU"/>
              </w:rPr>
              <w:t xml:space="preserve">Content of </w:t>
            </w:r>
            <w:proofErr w:type="spellStart"/>
            <w:r w:rsidRPr="00A66C15">
              <w:rPr>
                <w:rFonts w:cstheme="minorHAnsi"/>
                <w:b/>
                <w:sz w:val="20"/>
                <w:lang w:val="en-AU"/>
              </w:rPr>
              <w:t>fileLocator</w:t>
            </w:r>
            <w:proofErr w:type="spellEnd"/>
          </w:p>
        </w:tc>
      </w:tr>
      <w:tr w:rsidR="00D64344" w:rsidRPr="00D90A3A" w14:paraId="0533D2EF" w14:textId="77777777" w:rsidTr="00F50EA3">
        <w:trPr>
          <w:cantSplit/>
        </w:trPr>
        <w:tc>
          <w:tcPr>
            <w:tcW w:w="0" w:type="auto"/>
            <w:hideMark/>
          </w:tcPr>
          <w:p w14:paraId="4D157A79" w14:textId="77777777" w:rsidR="00D64344" w:rsidRPr="00A66C15" w:rsidRDefault="00D64344">
            <w:pPr>
              <w:rPr>
                <w:rFonts w:cstheme="minorHAnsi"/>
                <w:sz w:val="20"/>
                <w:lang w:val="en-AU"/>
              </w:rPr>
            </w:pPr>
            <w:r w:rsidRPr="00ED455F">
              <w:rPr>
                <w:rFonts w:cstheme="minorHAnsi"/>
                <w:sz w:val="20"/>
                <w:lang w:val="en-AU"/>
              </w:rPr>
              <w:t>Text</w:t>
            </w:r>
          </w:p>
        </w:tc>
        <w:tc>
          <w:tcPr>
            <w:tcW w:w="1625" w:type="dxa"/>
            <w:hideMark/>
          </w:tcPr>
          <w:p w14:paraId="4C086061" w14:textId="77777777" w:rsidR="00D64344" w:rsidRPr="00A66C15" w:rsidRDefault="00D64344">
            <w:pPr>
              <w:rPr>
                <w:rFonts w:cstheme="minorHAnsi"/>
                <w:sz w:val="20"/>
                <w:lang w:val="en-AU"/>
              </w:rPr>
            </w:pPr>
            <w:r w:rsidRPr="00A66C15">
              <w:rPr>
                <w:rFonts w:cstheme="minorHAnsi"/>
                <w:sz w:val="20"/>
                <w:lang w:val="en-AU"/>
              </w:rPr>
              <w:t>TXT</w:t>
            </w:r>
          </w:p>
        </w:tc>
        <w:tc>
          <w:tcPr>
            <w:tcW w:w="6750" w:type="dxa"/>
            <w:hideMark/>
          </w:tcPr>
          <w:p w14:paraId="78663CB5" w14:textId="77777777" w:rsidR="00D64344" w:rsidRPr="00A66C15" w:rsidRDefault="00D64344">
            <w:pPr>
              <w:rPr>
                <w:rFonts w:cstheme="minorHAnsi"/>
                <w:sz w:val="20"/>
                <w:lang w:val="en-AU"/>
              </w:rPr>
            </w:pPr>
            <w:r w:rsidRPr="00A66C15">
              <w:rPr>
                <w:rFonts w:cstheme="minorHAnsi"/>
                <w:sz w:val="20"/>
                <w:lang w:val="en-AU"/>
              </w:rPr>
              <w:t>The offset of the start of the section relative to the beginning of the file (the first character in the file has offset 0).</w:t>
            </w:r>
          </w:p>
        </w:tc>
      </w:tr>
      <w:tr w:rsidR="00D64344" w:rsidRPr="00D90A3A" w14:paraId="123AD7AE" w14:textId="77777777" w:rsidTr="00F50EA3">
        <w:trPr>
          <w:cantSplit/>
        </w:trPr>
        <w:tc>
          <w:tcPr>
            <w:tcW w:w="0" w:type="auto"/>
            <w:hideMark/>
          </w:tcPr>
          <w:p w14:paraId="302FD2F2" w14:textId="77777777" w:rsidR="00D64344" w:rsidRPr="00A66C15" w:rsidRDefault="00D64344">
            <w:pPr>
              <w:rPr>
                <w:rFonts w:cstheme="minorHAnsi"/>
                <w:sz w:val="20"/>
                <w:lang w:val="en-AU"/>
              </w:rPr>
            </w:pPr>
            <w:r w:rsidRPr="00ED455F">
              <w:rPr>
                <w:rFonts w:cstheme="minorHAnsi"/>
                <w:sz w:val="20"/>
                <w:lang w:val="en-AU"/>
              </w:rPr>
              <w:t>HTML</w:t>
            </w:r>
          </w:p>
        </w:tc>
        <w:tc>
          <w:tcPr>
            <w:tcW w:w="1625" w:type="dxa"/>
            <w:hideMark/>
          </w:tcPr>
          <w:p w14:paraId="35BC69A1" w14:textId="77777777" w:rsidR="00D64344" w:rsidRPr="00A66C15" w:rsidRDefault="00D64344">
            <w:pPr>
              <w:rPr>
                <w:rFonts w:cstheme="minorHAnsi"/>
                <w:sz w:val="20"/>
                <w:lang w:val="en-AU"/>
              </w:rPr>
            </w:pPr>
            <w:r w:rsidRPr="00A66C15">
              <w:rPr>
                <w:rFonts w:cstheme="minorHAnsi"/>
                <w:sz w:val="20"/>
                <w:lang w:val="en-AU"/>
              </w:rPr>
              <w:t>HTM</w:t>
            </w:r>
          </w:p>
        </w:tc>
        <w:tc>
          <w:tcPr>
            <w:tcW w:w="6750" w:type="dxa"/>
            <w:hideMark/>
          </w:tcPr>
          <w:p w14:paraId="182D058E" w14:textId="77777777" w:rsidR="00D64344" w:rsidRPr="00A66C15" w:rsidRDefault="00D64344">
            <w:pPr>
              <w:rPr>
                <w:rFonts w:cstheme="minorHAnsi"/>
                <w:sz w:val="20"/>
                <w:lang w:val="en-AU"/>
              </w:rPr>
            </w:pPr>
            <w:r w:rsidRPr="00A66C15">
              <w:rPr>
                <w:rFonts w:cstheme="minorHAnsi"/>
                <w:sz w:val="20"/>
                <w:lang w:val="en-AU"/>
              </w:rPr>
              <w:t xml:space="preserve">The HTML fragment identifier, i.e., the value of the HTML </w:t>
            </w:r>
            <w:r w:rsidRPr="00A66C15">
              <w:rPr>
                <w:rFonts w:cstheme="minorHAnsi"/>
                <w:i/>
                <w:sz w:val="20"/>
                <w:lang w:val="en-AU"/>
              </w:rPr>
              <w:t>name</w:t>
            </w:r>
            <w:r w:rsidRPr="00A66C15">
              <w:rPr>
                <w:rFonts w:cstheme="minorHAnsi"/>
                <w:sz w:val="20"/>
                <w:lang w:val="en-AU"/>
              </w:rPr>
              <w:t xml:space="preserve"> or </w:t>
            </w:r>
            <w:r w:rsidRPr="00A66C15">
              <w:rPr>
                <w:rFonts w:cstheme="minorHAnsi"/>
                <w:i/>
                <w:sz w:val="20"/>
                <w:lang w:val="en-AU"/>
              </w:rPr>
              <w:t>id</w:t>
            </w:r>
            <w:r w:rsidRPr="00A66C15">
              <w:rPr>
                <w:rFonts w:cstheme="minorHAnsi"/>
                <w:sz w:val="20"/>
                <w:lang w:val="en-AU"/>
              </w:rPr>
              <w:t xml:space="preserve"> attribute of the target (as defined in the relevant HTML specification).</w:t>
            </w:r>
          </w:p>
        </w:tc>
      </w:tr>
      <w:tr w:rsidR="00D64344" w:rsidRPr="00D90A3A" w14:paraId="37D1BDF5" w14:textId="77777777" w:rsidTr="00F50EA3">
        <w:trPr>
          <w:cantSplit/>
        </w:trPr>
        <w:tc>
          <w:tcPr>
            <w:tcW w:w="0" w:type="auto"/>
            <w:hideMark/>
          </w:tcPr>
          <w:p w14:paraId="7670DF70" w14:textId="77777777" w:rsidR="00D64344" w:rsidRPr="00A66C15" w:rsidRDefault="00D64344">
            <w:pPr>
              <w:rPr>
                <w:rFonts w:cstheme="minorHAnsi"/>
                <w:sz w:val="20"/>
                <w:lang w:val="en-AU"/>
              </w:rPr>
            </w:pPr>
            <w:r w:rsidRPr="00ED455F">
              <w:rPr>
                <w:rFonts w:cstheme="minorHAnsi"/>
                <w:sz w:val="20"/>
                <w:lang w:val="en-AU"/>
              </w:rPr>
              <w:t>XML</w:t>
            </w:r>
          </w:p>
        </w:tc>
        <w:tc>
          <w:tcPr>
            <w:tcW w:w="1625" w:type="dxa"/>
            <w:hideMark/>
          </w:tcPr>
          <w:p w14:paraId="6338B27D" w14:textId="77777777" w:rsidR="00D64344" w:rsidRPr="00A66C15" w:rsidRDefault="00D64344">
            <w:pPr>
              <w:rPr>
                <w:rFonts w:cstheme="minorHAnsi"/>
                <w:sz w:val="20"/>
                <w:lang w:val="en-AU"/>
              </w:rPr>
            </w:pPr>
            <w:r w:rsidRPr="00A66C15">
              <w:rPr>
                <w:rFonts w:cstheme="minorHAnsi"/>
                <w:sz w:val="20"/>
                <w:lang w:val="en-AU"/>
              </w:rPr>
              <w:t>XML</w:t>
            </w:r>
          </w:p>
        </w:tc>
        <w:tc>
          <w:tcPr>
            <w:tcW w:w="6750" w:type="dxa"/>
            <w:hideMark/>
          </w:tcPr>
          <w:p w14:paraId="11244758" w14:textId="77777777" w:rsidR="00D64344" w:rsidRPr="00A66C15" w:rsidRDefault="00D64344">
            <w:pPr>
              <w:keepNext/>
              <w:rPr>
                <w:rFonts w:cstheme="minorHAnsi"/>
                <w:sz w:val="20"/>
                <w:lang w:val="en-AU"/>
              </w:rPr>
            </w:pPr>
            <w:r w:rsidRPr="00A66C15">
              <w:rPr>
                <w:rFonts w:cstheme="minorHAnsi"/>
                <w:sz w:val="20"/>
                <w:lang w:val="en-AU"/>
              </w:rPr>
              <w:t xml:space="preserve">The XML fragment identifier as defined in the relevant specification, e.g., the value of an </w:t>
            </w:r>
            <w:proofErr w:type="spellStart"/>
            <w:r w:rsidRPr="00A66C15">
              <w:rPr>
                <w:rFonts w:cstheme="minorHAnsi"/>
                <w:i/>
                <w:sz w:val="20"/>
                <w:lang w:val="en-AU"/>
              </w:rPr>
              <w:t>xml:id</w:t>
            </w:r>
            <w:proofErr w:type="spellEnd"/>
            <w:r w:rsidRPr="00A66C15">
              <w:rPr>
                <w:rFonts w:cstheme="minorHAnsi"/>
                <w:sz w:val="20"/>
                <w:lang w:val="en-AU"/>
              </w:rPr>
              <w:t xml:space="preserve"> attribute.</w:t>
            </w:r>
          </w:p>
        </w:tc>
      </w:tr>
    </w:tbl>
    <w:p w14:paraId="04712252" w14:textId="6EFA6D0D" w:rsidR="00D64344" w:rsidRPr="00A66C15" w:rsidRDefault="00D64344" w:rsidP="00D64344">
      <w:pPr>
        <w:pStyle w:val="Caption"/>
        <w:jc w:val="center"/>
        <w:rPr>
          <w:rFonts w:asciiTheme="minorHAnsi" w:hAnsiTheme="minorHAnsi" w:cstheme="minorHAnsi"/>
          <w:sz w:val="22"/>
          <w:szCs w:val="22"/>
        </w:rPr>
      </w:pPr>
      <w:bookmarkStart w:id="124" w:name="_Ref451433527"/>
      <w:r w:rsidRPr="00A66C15">
        <w:rPr>
          <w:rFonts w:asciiTheme="minorHAnsi" w:hAnsiTheme="minorHAnsi" w:cstheme="minorHAnsi"/>
          <w:sz w:val="22"/>
          <w:szCs w:val="22"/>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2</w:t>
      </w:r>
      <w:r w:rsidRPr="00A66C15">
        <w:rPr>
          <w:rFonts w:asciiTheme="minorHAnsi" w:hAnsiTheme="minorHAnsi" w:cstheme="minorHAnsi"/>
        </w:rPr>
        <w:fldChar w:fldCharType="end"/>
      </w:r>
      <w:r w:rsidRPr="00A66C15">
        <w:rPr>
          <w:rFonts w:asciiTheme="minorHAnsi" w:hAnsiTheme="minorHAnsi" w:cstheme="minorHAnsi"/>
          <w:sz w:val="22"/>
          <w:szCs w:val="22"/>
        </w:rPr>
        <w:noBreakHyphen/>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7</w:t>
      </w:r>
      <w:r w:rsidRPr="00A66C15">
        <w:rPr>
          <w:rFonts w:asciiTheme="minorHAnsi" w:hAnsiTheme="minorHAnsi" w:cstheme="minorHAnsi"/>
        </w:rPr>
        <w:fldChar w:fldCharType="end"/>
      </w:r>
      <w:bookmarkEnd w:id="124"/>
      <w:r w:rsidRPr="00A66C15">
        <w:rPr>
          <w:rFonts w:asciiTheme="minorHAnsi" w:hAnsiTheme="minorHAnsi" w:cstheme="minorHAnsi"/>
          <w:sz w:val="22"/>
          <w:szCs w:val="22"/>
        </w:rPr>
        <w:t xml:space="preserve"> Locators for external files</w:t>
      </w:r>
    </w:p>
    <w:p w14:paraId="033E4DC1" w14:textId="77777777" w:rsidR="00D64344" w:rsidRPr="00A66C15" w:rsidRDefault="00D64344" w:rsidP="00D64344">
      <w:pPr>
        <w:pStyle w:val="Heading4"/>
        <w:numPr>
          <w:ilvl w:val="3"/>
          <w:numId w:val="13"/>
        </w:numPr>
        <w:rPr>
          <w:rFonts w:asciiTheme="minorHAnsi" w:hAnsiTheme="minorHAnsi" w:cstheme="minorHAnsi"/>
        </w:rPr>
      </w:pPr>
      <w:bookmarkStart w:id="125" w:name="_Toc490817316"/>
      <w:bookmarkStart w:id="126" w:name="_Toc451254970"/>
      <w:r w:rsidRPr="00A66C15">
        <w:rPr>
          <w:rFonts w:asciiTheme="minorHAnsi" w:hAnsiTheme="minorHAnsi" w:cstheme="minorHAnsi"/>
        </w:rPr>
        <w:lastRenderedPageBreak/>
        <w:t>Reference to external sources</w:t>
      </w:r>
      <w:bookmarkEnd w:id="125"/>
      <w:bookmarkEnd w:id="126"/>
    </w:p>
    <w:p w14:paraId="08398DCE" w14:textId="77777777" w:rsidR="00D64344" w:rsidRPr="00A66C15" w:rsidRDefault="00D64344" w:rsidP="00D64344">
      <w:pPr>
        <w:rPr>
          <w:rFonts w:cstheme="minorHAnsi"/>
          <w:lang w:val="en-AU"/>
        </w:rPr>
      </w:pPr>
      <w:r w:rsidRPr="00ED455F">
        <w:rPr>
          <w:rFonts w:cstheme="minorHAnsi"/>
          <w:lang w:val="en-AU"/>
        </w:rPr>
        <w:t>References to Internet sources</w:t>
      </w:r>
      <w:r w:rsidRPr="00A66C15">
        <w:rPr>
          <w:rFonts w:cstheme="minorHAnsi"/>
          <w:lang w:val="en-AU"/>
        </w:rPr>
        <w:t xml:space="preserve"> should be encoded using the </w:t>
      </w:r>
      <w:proofErr w:type="spellStart"/>
      <w:r w:rsidRPr="00A66C15">
        <w:rPr>
          <w:rFonts w:cstheme="minorHAnsi"/>
          <w:b/>
          <w:lang w:val="en-AU"/>
        </w:rPr>
        <w:t>onlineResource</w:t>
      </w:r>
      <w:proofErr w:type="spellEnd"/>
      <w:r w:rsidRPr="00A66C15">
        <w:rPr>
          <w:rFonts w:cstheme="minorHAnsi"/>
          <w:lang w:val="en-AU"/>
        </w:rPr>
        <w:t xml:space="preserve"> sub-attribute of </w:t>
      </w:r>
      <w:proofErr w:type="spellStart"/>
      <w:r w:rsidRPr="00A66C15">
        <w:rPr>
          <w:rFonts w:cstheme="minorHAnsi"/>
          <w:b/>
          <w:lang w:val="en-AU"/>
        </w:rPr>
        <w:t>textContent</w:t>
      </w:r>
      <w:proofErr w:type="spellEnd"/>
      <w:r w:rsidRPr="00A66C15">
        <w:rPr>
          <w:rFonts w:cstheme="minorHAnsi"/>
          <w:lang w:val="en-AU"/>
        </w:rPr>
        <w:t xml:space="preserve">. Encoders should be aware that systems may not be able to access the Internet, so </w:t>
      </w:r>
      <w:proofErr w:type="spellStart"/>
      <w:r w:rsidRPr="00A66C15">
        <w:rPr>
          <w:rFonts w:cstheme="minorHAnsi"/>
          <w:b/>
          <w:lang w:val="en-AU"/>
        </w:rPr>
        <w:t>onlineResource</w:t>
      </w:r>
      <w:proofErr w:type="spellEnd"/>
      <w:r w:rsidRPr="00A66C15">
        <w:rPr>
          <w:rFonts w:cstheme="minorHAnsi"/>
          <w:lang w:val="en-AU"/>
        </w:rPr>
        <w:t xml:space="preserve"> should be used only for non-essential information.</w:t>
      </w:r>
    </w:p>
    <w:p w14:paraId="2301BD28" w14:textId="77777777" w:rsidR="00D64344" w:rsidRPr="00A66C15" w:rsidRDefault="00D64344" w:rsidP="00D64344">
      <w:pPr>
        <w:rPr>
          <w:rFonts w:cstheme="minorHAnsi"/>
          <w:lang w:val="en-AU"/>
        </w:rPr>
      </w:pPr>
      <w:r w:rsidRPr="00A66C15">
        <w:rPr>
          <w:rFonts w:cstheme="minorHAnsi"/>
          <w:lang w:val="en-AU"/>
        </w:rPr>
        <w:t>Only sources that can be certified as secure should be provided.</w:t>
      </w:r>
    </w:p>
    <w:p w14:paraId="14C25D2C" w14:textId="77777777" w:rsidR="00D64344" w:rsidRPr="00A66C15" w:rsidRDefault="00D64344" w:rsidP="00D64344">
      <w:pPr>
        <w:pStyle w:val="Heading4"/>
        <w:numPr>
          <w:ilvl w:val="3"/>
          <w:numId w:val="13"/>
        </w:numPr>
        <w:rPr>
          <w:rFonts w:asciiTheme="minorHAnsi" w:hAnsiTheme="minorHAnsi" w:cstheme="minorHAnsi"/>
          <w:lang w:val="en-AU"/>
        </w:rPr>
      </w:pPr>
      <w:bookmarkStart w:id="127" w:name="_Toc490817317"/>
      <w:bookmarkStart w:id="128" w:name="_Toc451254971"/>
      <w:r w:rsidRPr="00A66C15">
        <w:rPr>
          <w:rFonts w:asciiTheme="minorHAnsi" w:hAnsiTheme="minorHAnsi" w:cstheme="minorHAnsi"/>
          <w:lang w:val="en-AU"/>
        </w:rPr>
        <w:t>Reference to graphics</w:t>
      </w:r>
      <w:bookmarkEnd w:id="127"/>
      <w:bookmarkEnd w:id="128"/>
    </w:p>
    <w:p w14:paraId="7F7D2DAC" w14:textId="61BD3D9B" w:rsidR="00D64344" w:rsidRPr="00A66C15" w:rsidRDefault="00D64344" w:rsidP="00D64344">
      <w:pPr>
        <w:rPr>
          <w:rFonts w:cstheme="minorHAnsi"/>
          <w:lang w:val="en-AU"/>
        </w:rPr>
      </w:pPr>
      <w:r w:rsidRPr="00ED455F">
        <w:rPr>
          <w:rFonts w:cstheme="minorHAnsi"/>
          <w:lang w:val="en-AU"/>
        </w:rPr>
        <w:t xml:space="preserve">If it is required to indicate a graphic, the complex attribute </w:t>
      </w:r>
      <w:r w:rsidRPr="00A66C15">
        <w:rPr>
          <w:rFonts w:cstheme="minorHAnsi"/>
          <w:b/>
          <w:lang w:val="en-AU"/>
        </w:rPr>
        <w:t>graphic</w:t>
      </w:r>
      <w:r w:rsidRPr="00A66C15">
        <w:rPr>
          <w:rFonts w:cstheme="minorHAnsi"/>
          <w:lang w:val="en-AU"/>
        </w:rPr>
        <w:t xml:space="preserve"> must be used.  The sub-attribute </w:t>
      </w:r>
      <w:proofErr w:type="spellStart"/>
      <w:r w:rsidRPr="00A66C15">
        <w:rPr>
          <w:rStyle w:val="Strong"/>
          <w:rFonts w:eastAsiaTheme="majorEastAsia" w:cstheme="minorHAnsi"/>
          <w:lang w:val="en-AU"/>
        </w:rPr>
        <w:t>pictorialRepresentation</w:t>
      </w:r>
      <w:proofErr w:type="spellEnd"/>
      <w:r w:rsidRPr="00A66C15">
        <w:rPr>
          <w:rFonts w:cstheme="minorHAnsi"/>
          <w:lang w:val="en-AU"/>
        </w:rPr>
        <w:t xml:space="preserve"> must be used to indicate the file name (without the path) of the external graphical file.  Graphic files that form part of the </w:t>
      </w:r>
      <w:r w:rsidR="00E6072C" w:rsidRPr="00A66C15">
        <w:rPr>
          <w:rFonts w:cstheme="minorHAnsi"/>
          <w:lang w:val="en-AU"/>
        </w:rPr>
        <w:t xml:space="preserve">data </w:t>
      </w:r>
      <w:r w:rsidRPr="00A66C15">
        <w:rPr>
          <w:rFonts w:cstheme="minorHAnsi"/>
          <w:lang w:val="en-AU"/>
        </w:rPr>
        <w:t xml:space="preserve">product must be content with the characteristics collected in </w:t>
      </w:r>
      <w:r w:rsidRPr="00A66C15">
        <w:rPr>
          <w:rFonts w:cstheme="minorHAnsi"/>
        </w:rPr>
        <w:fldChar w:fldCharType="begin"/>
      </w:r>
      <w:r w:rsidRPr="00A66C15">
        <w:rPr>
          <w:rFonts w:cstheme="minorHAnsi"/>
        </w:rPr>
        <w:instrText xml:space="preserve"> REF _Ref450571759 \h  \* MERGEFORMAT </w:instrText>
      </w:r>
      <w:r w:rsidRPr="00A66C15">
        <w:rPr>
          <w:rFonts w:cstheme="minorHAnsi"/>
        </w:rPr>
      </w:r>
      <w:r w:rsidRPr="00A66C15">
        <w:rPr>
          <w:rFonts w:cstheme="minorHAnsi"/>
        </w:rPr>
        <w:fldChar w:fldCharType="separate"/>
      </w:r>
      <w:r w:rsidR="00116C40" w:rsidRPr="00C579C5">
        <w:rPr>
          <w:rFonts w:cstheme="minorHAnsi"/>
          <w:lang w:val="en-US"/>
        </w:rPr>
        <w:t xml:space="preserve">Table </w:t>
      </w:r>
      <w:r w:rsidR="00116C40" w:rsidRPr="00C579C5">
        <w:rPr>
          <w:rFonts w:cstheme="minorHAnsi"/>
          <w:noProof/>
          <w:lang w:val="en-US"/>
        </w:rPr>
        <w:t>2</w:t>
      </w:r>
      <w:r w:rsidR="00116C40" w:rsidRPr="00C579C5">
        <w:rPr>
          <w:rFonts w:cstheme="minorHAnsi"/>
          <w:lang w:val="en-US"/>
        </w:rPr>
        <w:noBreakHyphen/>
      </w:r>
      <w:r w:rsidR="00116C40" w:rsidRPr="00C579C5">
        <w:rPr>
          <w:rFonts w:cstheme="minorHAnsi"/>
          <w:noProof/>
          <w:lang w:val="en-US"/>
        </w:rPr>
        <w:t>8</w:t>
      </w:r>
      <w:r w:rsidRPr="00A66C15">
        <w:rPr>
          <w:rFonts w:cstheme="minorHAnsi"/>
        </w:rPr>
        <w:fldChar w:fldCharType="end"/>
      </w:r>
      <w:r w:rsidRPr="00ED455F">
        <w:rPr>
          <w:rFonts w:cstheme="minorHAnsi"/>
          <w:lang w:val="en-AU"/>
        </w:rPr>
        <w:t xml:space="preserve">. </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2"/>
        <w:gridCol w:w="4480"/>
      </w:tblGrid>
      <w:tr w:rsidR="00D64344" w:rsidRPr="00D90A3A" w14:paraId="06B08DF2"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4E0906"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b/>
                <w:sz w:val="20"/>
                <w:lang w:val="en-AU"/>
              </w:rPr>
            </w:pPr>
            <w:r w:rsidRPr="00A66C15">
              <w:rPr>
                <w:rFonts w:cstheme="minorHAnsi"/>
                <w:b/>
                <w:sz w:val="20"/>
                <w:lang w:val="en-AU"/>
              </w:rPr>
              <w:t>Characteristics</w:t>
            </w:r>
          </w:p>
        </w:tc>
        <w:tc>
          <w:tcPr>
            <w:tcW w:w="3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BCEBD8"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b/>
                <w:sz w:val="20"/>
                <w:lang w:val="en-AU"/>
              </w:rPr>
            </w:pPr>
            <w:r w:rsidRPr="00A66C15">
              <w:rPr>
                <w:rFonts w:cstheme="minorHAnsi"/>
                <w:b/>
                <w:sz w:val="20"/>
                <w:lang w:val="en-AU"/>
              </w:rPr>
              <w:t>Values</w:t>
            </w:r>
          </w:p>
        </w:tc>
      </w:tr>
      <w:tr w:rsidR="00D64344" w:rsidRPr="00D90A3A" w14:paraId="707F29CD"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3E4241EC"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Recommended Resolution:</w:t>
            </w:r>
          </w:p>
        </w:tc>
        <w:tc>
          <w:tcPr>
            <w:tcW w:w="3360" w:type="dxa"/>
            <w:tcBorders>
              <w:top w:val="single" w:sz="4" w:space="0" w:color="auto"/>
              <w:left w:val="single" w:sz="4" w:space="0" w:color="auto"/>
              <w:bottom w:val="single" w:sz="4" w:space="0" w:color="auto"/>
              <w:right w:val="single" w:sz="4" w:space="0" w:color="auto"/>
            </w:tcBorders>
            <w:hideMark/>
          </w:tcPr>
          <w:p w14:paraId="0EE7DFBE"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96 DPI</w:t>
            </w:r>
          </w:p>
        </w:tc>
      </w:tr>
      <w:tr w:rsidR="00D64344" w:rsidRPr="00D90A3A" w14:paraId="11A3196F" w14:textId="77777777" w:rsidTr="00D64344">
        <w:trPr>
          <w:trHeight w:val="70"/>
          <w:jc w:val="center"/>
        </w:trPr>
        <w:tc>
          <w:tcPr>
            <w:tcW w:w="3444" w:type="dxa"/>
            <w:tcBorders>
              <w:top w:val="single" w:sz="4" w:space="0" w:color="auto"/>
              <w:left w:val="single" w:sz="4" w:space="0" w:color="auto"/>
              <w:bottom w:val="single" w:sz="4" w:space="0" w:color="auto"/>
              <w:right w:val="single" w:sz="4" w:space="0" w:color="auto"/>
            </w:tcBorders>
            <w:hideMark/>
          </w:tcPr>
          <w:p w14:paraId="59739D00"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 xml:space="preserve">Minimum Size </w:t>
            </w:r>
            <w:proofErr w:type="spellStart"/>
            <w:r w:rsidRPr="00ED455F">
              <w:rPr>
                <w:rFonts w:cstheme="minorHAnsi"/>
                <w:sz w:val="20"/>
                <w:lang w:val="en-AU"/>
              </w:rPr>
              <w:t>x,y</w:t>
            </w:r>
            <w:proofErr w:type="spellEnd"/>
            <w:r w:rsidRPr="00ED455F">
              <w:rPr>
                <w:rFonts w:cstheme="minorHAnsi"/>
                <w:sz w:val="20"/>
                <w:lang w:val="en-AU"/>
              </w:rPr>
              <w:t>:</w:t>
            </w:r>
          </w:p>
        </w:tc>
        <w:tc>
          <w:tcPr>
            <w:tcW w:w="3360" w:type="dxa"/>
            <w:tcBorders>
              <w:top w:val="single" w:sz="4" w:space="0" w:color="auto"/>
              <w:left w:val="single" w:sz="4" w:space="0" w:color="auto"/>
              <w:bottom w:val="single" w:sz="4" w:space="0" w:color="auto"/>
              <w:right w:val="single" w:sz="4" w:space="0" w:color="auto"/>
            </w:tcBorders>
            <w:hideMark/>
          </w:tcPr>
          <w:p w14:paraId="435AE8D5"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200,200 pixels</w:t>
            </w:r>
          </w:p>
        </w:tc>
      </w:tr>
      <w:tr w:rsidR="00D64344" w:rsidRPr="00D90A3A" w14:paraId="2F6F4EBF"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391379F0"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 xml:space="preserve">Maximum Size </w:t>
            </w:r>
            <w:proofErr w:type="spellStart"/>
            <w:r w:rsidRPr="00ED455F">
              <w:rPr>
                <w:rFonts w:cstheme="minorHAnsi"/>
                <w:sz w:val="20"/>
                <w:lang w:val="en-AU"/>
              </w:rPr>
              <w:t>x,y</w:t>
            </w:r>
            <w:proofErr w:type="spellEnd"/>
            <w:r w:rsidRPr="00ED455F">
              <w:rPr>
                <w:rFonts w:cstheme="minorHAnsi"/>
                <w:sz w:val="20"/>
                <w:lang w:val="en-AU"/>
              </w:rPr>
              <w:t>:</w:t>
            </w:r>
          </w:p>
        </w:tc>
        <w:tc>
          <w:tcPr>
            <w:tcW w:w="3360" w:type="dxa"/>
            <w:tcBorders>
              <w:top w:val="single" w:sz="4" w:space="0" w:color="auto"/>
              <w:left w:val="single" w:sz="4" w:space="0" w:color="auto"/>
              <w:bottom w:val="single" w:sz="4" w:space="0" w:color="auto"/>
              <w:right w:val="single" w:sz="4" w:space="0" w:color="auto"/>
            </w:tcBorders>
            <w:hideMark/>
          </w:tcPr>
          <w:p w14:paraId="3B39B205"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800,800 pixels</w:t>
            </w:r>
          </w:p>
        </w:tc>
      </w:tr>
      <w:tr w:rsidR="00D64344" w:rsidRPr="00D90A3A" w14:paraId="3BCB2BE4"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5C2CC290"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Bit Depth:</w:t>
            </w:r>
          </w:p>
        </w:tc>
        <w:tc>
          <w:tcPr>
            <w:tcW w:w="3360" w:type="dxa"/>
            <w:tcBorders>
              <w:top w:val="single" w:sz="4" w:space="0" w:color="auto"/>
              <w:left w:val="single" w:sz="4" w:space="0" w:color="auto"/>
              <w:bottom w:val="single" w:sz="4" w:space="0" w:color="auto"/>
              <w:right w:val="single" w:sz="4" w:space="0" w:color="auto"/>
            </w:tcBorders>
            <w:hideMark/>
          </w:tcPr>
          <w:p w14:paraId="3C30EB99"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8 Bit Indexed Colour</w:t>
            </w:r>
          </w:p>
        </w:tc>
      </w:tr>
      <w:tr w:rsidR="00D64344" w:rsidRPr="00D90A3A" w14:paraId="62F03AA9"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7C5FA576"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Compression:</w:t>
            </w:r>
          </w:p>
        </w:tc>
        <w:tc>
          <w:tcPr>
            <w:tcW w:w="3360" w:type="dxa"/>
            <w:tcBorders>
              <w:top w:val="single" w:sz="4" w:space="0" w:color="auto"/>
              <w:left w:val="single" w:sz="4" w:space="0" w:color="auto"/>
              <w:bottom w:val="single" w:sz="4" w:space="0" w:color="auto"/>
              <w:right w:val="single" w:sz="4" w:space="0" w:color="auto"/>
            </w:tcBorders>
            <w:hideMark/>
          </w:tcPr>
          <w:p w14:paraId="7C5BA5B0"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LZW</w:t>
            </w:r>
          </w:p>
        </w:tc>
      </w:tr>
      <w:tr w:rsidR="00D64344" w:rsidRPr="00D90A3A" w14:paraId="25C75E5E"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35074AA0"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Format:</w:t>
            </w:r>
          </w:p>
        </w:tc>
        <w:tc>
          <w:tcPr>
            <w:tcW w:w="3360" w:type="dxa"/>
            <w:tcBorders>
              <w:top w:val="single" w:sz="4" w:space="0" w:color="auto"/>
              <w:left w:val="single" w:sz="4" w:space="0" w:color="auto"/>
              <w:bottom w:val="single" w:sz="4" w:space="0" w:color="auto"/>
              <w:right w:val="single" w:sz="4" w:space="0" w:color="auto"/>
            </w:tcBorders>
            <w:hideMark/>
          </w:tcPr>
          <w:p w14:paraId="73C69ECF" w14:textId="77777777" w:rsidR="00D64344" w:rsidRPr="00ED455F" w:rsidRDefault="00D6434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Tiff 6.0</w:t>
            </w:r>
          </w:p>
        </w:tc>
      </w:tr>
      <w:tr w:rsidR="00D64344" w:rsidRPr="00D90A3A" w14:paraId="6947B338" w14:textId="77777777" w:rsidTr="00D64344">
        <w:trPr>
          <w:jc w:val="center"/>
        </w:trPr>
        <w:tc>
          <w:tcPr>
            <w:tcW w:w="3444" w:type="dxa"/>
            <w:tcBorders>
              <w:top w:val="single" w:sz="4" w:space="0" w:color="auto"/>
              <w:left w:val="single" w:sz="4" w:space="0" w:color="auto"/>
              <w:bottom w:val="single" w:sz="4" w:space="0" w:color="auto"/>
              <w:right w:val="single" w:sz="4" w:space="0" w:color="auto"/>
            </w:tcBorders>
            <w:hideMark/>
          </w:tcPr>
          <w:p w14:paraId="6C7BF6AA" w14:textId="77777777" w:rsidR="00D64344" w:rsidRPr="00A66C15" w:rsidRDefault="00D6434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ED455F">
              <w:rPr>
                <w:rFonts w:cstheme="minorHAnsi"/>
                <w:sz w:val="20"/>
                <w:lang w:val="en-AU"/>
              </w:rPr>
              <w:t>File size</w:t>
            </w:r>
          </w:p>
        </w:tc>
        <w:tc>
          <w:tcPr>
            <w:tcW w:w="3360" w:type="dxa"/>
            <w:tcBorders>
              <w:top w:val="single" w:sz="4" w:space="0" w:color="auto"/>
              <w:left w:val="single" w:sz="4" w:space="0" w:color="auto"/>
              <w:bottom w:val="single" w:sz="4" w:space="0" w:color="auto"/>
              <w:right w:val="single" w:sz="4" w:space="0" w:color="auto"/>
            </w:tcBorders>
            <w:hideMark/>
          </w:tcPr>
          <w:p w14:paraId="6AB2D2A3" w14:textId="0D529ACD" w:rsidR="00D64344" w:rsidRPr="00A66C15" w:rsidRDefault="00D6434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theme="minorHAnsi"/>
                <w:sz w:val="20"/>
                <w:lang w:val="en-AU"/>
              </w:rPr>
            </w:pPr>
            <w:r w:rsidRPr="00A66C15">
              <w:rPr>
                <w:rFonts w:cstheme="minorHAnsi"/>
                <w:sz w:val="20"/>
                <w:lang w:val="en-AU"/>
              </w:rPr>
              <w:t>Minimum, consider that 10 Mb is the maximum allowable size of a</w:t>
            </w:r>
            <w:r w:rsidR="00A8588A" w:rsidRPr="00A66C15">
              <w:rPr>
                <w:rFonts w:cstheme="minorHAnsi"/>
                <w:sz w:val="20"/>
                <w:lang w:val="en-AU"/>
              </w:rPr>
              <w:t xml:space="preserve"> </w:t>
            </w:r>
            <w:r w:rsidRPr="00A66C15">
              <w:rPr>
                <w:rFonts w:cstheme="minorHAnsi"/>
                <w:sz w:val="20"/>
                <w:lang w:val="en-AU"/>
              </w:rPr>
              <w:t>dataset</w:t>
            </w:r>
          </w:p>
        </w:tc>
      </w:tr>
    </w:tbl>
    <w:p w14:paraId="7EB35CC8" w14:textId="345637B2" w:rsidR="00D64344" w:rsidRPr="00A66C15" w:rsidRDefault="00D64344" w:rsidP="00D64344">
      <w:pPr>
        <w:pStyle w:val="Caption"/>
        <w:jc w:val="center"/>
        <w:rPr>
          <w:rFonts w:asciiTheme="minorHAnsi" w:hAnsiTheme="minorHAnsi" w:cstheme="minorHAnsi"/>
          <w:sz w:val="22"/>
          <w:szCs w:val="22"/>
        </w:rPr>
      </w:pPr>
      <w:bookmarkStart w:id="129" w:name="_Ref450571759"/>
      <w:r w:rsidRPr="00A66C15">
        <w:rPr>
          <w:rFonts w:asciiTheme="minorHAnsi" w:hAnsiTheme="minorHAnsi" w:cstheme="minorHAnsi"/>
          <w:sz w:val="22"/>
          <w:szCs w:val="22"/>
          <w:lang w:val="en-US"/>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2</w:t>
      </w:r>
      <w:r w:rsidRPr="00A66C15">
        <w:rPr>
          <w:rFonts w:asciiTheme="minorHAnsi" w:hAnsiTheme="minorHAnsi" w:cstheme="minorHAnsi"/>
        </w:rPr>
        <w:fldChar w:fldCharType="end"/>
      </w:r>
      <w:r w:rsidRPr="00A66C15">
        <w:rPr>
          <w:rFonts w:asciiTheme="minorHAnsi" w:hAnsiTheme="minorHAnsi" w:cstheme="minorHAnsi"/>
          <w:sz w:val="22"/>
          <w:szCs w:val="22"/>
          <w:lang w:val="en-US"/>
        </w:rPr>
        <w:noBreakHyphen/>
      </w:r>
      <w:r w:rsidRPr="00A66C15">
        <w:rPr>
          <w:rFonts w:asciiTheme="minorHAnsi" w:hAnsiTheme="minorHAnsi" w:cstheme="minorHAnsi"/>
        </w:rPr>
        <w:fldChar w:fldCharType="begin"/>
      </w:r>
      <w:r w:rsidRPr="00A66C15">
        <w:rPr>
          <w:rFonts w:asciiTheme="minorHAnsi" w:hAnsiTheme="minorHAnsi" w:cstheme="minorHAnsi"/>
          <w:sz w:val="22"/>
          <w:szCs w:val="22"/>
          <w:lang w:val="en-US"/>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lang w:val="en-US"/>
        </w:rPr>
        <w:t>8</w:t>
      </w:r>
      <w:r w:rsidRPr="00A66C15">
        <w:rPr>
          <w:rFonts w:asciiTheme="minorHAnsi" w:hAnsiTheme="minorHAnsi" w:cstheme="minorHAnsi"/>
        </w:rPr>
        <w:fldChar w:fldCharType="end"/>
      </w:r>
      <w:bookmarkEnd w:id="129"/>
      <w:r w:rsidRPr="00A66C15">
        <w:rPr>
          <w:rFonts w:asciiTheme="minorHAnsi" w:hAnsiTheme="minorHAnsi" w:cstheme="minorHAnsi"/>
          <w:sz w:val="22"/>
          <w:szCs w:val="22"/>
        </w:rPr>
        <w:t xml:space="preserve"> Graphics Characteristics</w:t>
      </w:r>
    </w:p>
    <w:p w14:paraId="41FB6502" w14:textId="4C4D23BD" w:rsidR="00D64344" w:rsidRPr="00A66C15" w:rsidRDefault="00D64344" w:rsidP="00D64344">
      <w:pPr>
        <w:rPr>
          <w:rFonts w:cstheme="minorHAnsi"/>
          <w:szCs w:val="20"/>
          <w:lang w:val="en-AU"/>
        </w:rPr>
      </w:pPr>
      <w:r w:rsidRPr="00ED455F">
        <w:rPr>
          <w:rFonts w:cstheme="minorHAnsi"/>
          <w:lang w:val="en-AU"/>
        </w:rPr>
        <w:t xml:space="preserve">Additional information about the graphic file may be encoded in other sub-attributes of attribute </w:t>
      </w:r>
      <w:r w:rsidRPr="00A66C15">
        <w:rPr>
          <w:rFonts w:cstheme="minorHAnsi"/>
          <w:b/>
          <w:lang w:val="en-AU"/>
        </w:rPr>
        <w:t>graphic</w:t>
      </w:r>
      <w:r w:rsidRPr="00A66C15">
        <w:rPr>
          <w:rFonts w:cstheme="minorHAnsi"/>
          <w:lang w:val="en-AU"/>
        </w:rPr>
        <w:t xml:space="preserve">, as described in </w:t>
      </w:r>
      <w:r w:rsidR="00C44E77">
        <w:rPr>
          <w:rFonts w:cstheme="minorHAnsi"/>
          <w:lang w:val="en-AU"/>
        </w:rPr>
        <w:t>clause</w:t>
      </w:r>
      <w:r w:rsidR="00C44E77" w:rsidRPr="00A66C15">
        <w:rPr>
          <w:rFonts w:cstheme="minorHAnsi"/>
          <w:lang w:val="en-AU"/>
        </w:rPr>
        <w:t xml:space="preserve"> </w:t>
      </w:r>
      <w:r w:rsidRPr="00A66C15">
        <w:rPr>
          <w:rFonts w:cstheme="minorHAnsi"/>
          <w:lang w:val="en-AU"/>
        </w:rPr>
        <w:fldChar w:fldCharType="begin"/>
      </w:r>
      <w:r w:rsidRPr="00A66C15">
        <w:rPr>
          <w:rFonts w:cstheme="minorHAnsi"/>
          <w:lang w:val="en-AU"/>
        </w:rPr>
        <w:instrText xml:space="preserve"> REF _Ref451252569 \r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Pr>
          <w:rFonts w:cstheme="minorHAnsi"/>
          <w:lang w:val="en-AU"/>
        </w:rPr>
        <w:t>2.4.13</w:t>
      </w:r>
      <w:r w:rsidRPr="00A66C15">
        <w:rPr>
          <w:rFonts w:cstheme="minorHAnsi"/>
          <w:lang w:val="en-AU"/>
        </w:rPr>
        <w:fldChar w:fldCharType="end"/>
      </w:r>
      <w:r w:rsidRPr="00ED455F">
        <w:rPr>
          <w:rFonts w:cstheme="minorHAnsi"/>
          <w:lang w:val="en-AU"/>
        </w:rPr>
        <w:t>.</w:t>
      </w:r>
    </w:p>
    <w:p w14:paraId="645EDD68" w14:textId="74640CF3" w:rsidR="00D64344" w:rsidRPr="00A66C15" w:rsidRDefault="00DD4850" w:rsidP="00D64344">
      <w:pPr>
        <w:pStyle w:val="Heading3"/>
        <w:numPr>
          <w:ilvl w:val="2"/>
          <w:numId w:val="13"/>
        </w:numPr>
        <w:ind w:left="601" w:hanging="567"/>
        <w:rPr>
          <w:rFonts w:asciiTheme="minorHAnsi" w:hAnsiTheme="minorHAnsi" w:cstheme="minorHAnsi"/>
          <w:lang w:val="en-AU"/>
        </w:rPr>
      </w:pPr>
      <w:bookmarkStart w:id="130" w:name="_Toc490817318"/>
      <w:bookmarkStart w:id="131" w:name="_Toc451254972"/>
      <w:r>
        <w:rPr>
          <w:rFonts w:asciiTheme="minorHAnsi" w:hAnsiTheme="minorHAnsi" w:cstheme="minorHAnsi"/>
          <w:lang w:val="en-AU"/>
        </w:rPr>
        <w:t xml:space="preserve"> </w:t>
      </w:r>
      <w:bookmarkStart w:id="132" w:name="_Toc531133462"/>
      <w:r w:rsidR="00D64344" w:rsidRPr="00A66C15">
        <w:rPr>
          <w:rFonts w:asciiTheme="minorHAnsi" w:hAnsiTheme="minorHAnsi" w:cstheme="minorHAnsi"/>
          <w:lang w:val="en-AU"/>
        </w:rPr>
        <w:t>Dates</w:t>
      </w:r>
      <w:bookmarkEnd w:id="130"/>
      <w:bookmarkEnd w:id="131"/>
      <w:bookmarkEnd w:id="132"/>
    </w:p>
    <w:p w14:paraId="2660DD43" w14:textId="6841CCB6" w:rsidR="00D64344" w:rsidRPr="00A66C15" w:rsidRDefault="00D64344" w:rsidP="00D64344">
      <w:pPr>
        <w:rPr>
          <w:rFonts w:cstheme="minorHAnsi"/>
          <w:lang w:val="en-AU"/>
        </w:rPr>
      </w:pPr>
      <w:r w:rsidRPr="00ED455F">
        <w:rPr>
          <w:rFonts w:cstheme="minorHAnsi"/>
          <w:lang w:val="en-AU"/>
        </w:rPr>
        <w:t xml:space="preserve">Dates may be complete or truncated values. The definition of the attribute will indicate if it must take a complete value (type </w:t>
      </w:r>
      <w:r w:rsidRPr="00A66C15">
        <w:rPr>
          <w:rFonts w:cstheme="minorHAnsi"/>
          <w:i/>
          <w:lang w:val="en-AU"/>
        </w:rPr>
        <w:t>Date</w:t>
      </w:r>
      <w:r w:rsidRPr="00A66C15">
        <w:rPr>
          <w:rFonts w:cstheme="minorHAnsi"/>
          <w:lang w:val="en-AU"/>
        </w:rPr>
        <w:t xml:space="preserve"> or </w:t>
      </w:r>
      <w:r w:rsidRPr="00A66C15">
        <w:rPr>
          <w:rFonts w:cstheme="minorHAnsi"/>
          <w:i/>
          <w:lang w:val="en-AU"/>
        </w:rPr>
        <w:t>DA</w:t>
      </w:r>
      <w:r w:rsidRPr="00A66C15">
        <w:rPr>
          <w:rFonts w:cstheme="minorHAnsi"/>
          <w:lang w:val="en-AU"/>
        </w:rPr>
        <w:t xml:space="preserve">) or is allowed to take a truncated value (type </w:t>
      </w:r>
      <w:r w:rsidRPr="00A66C15">
        <w:rPr>
          <w:rFonts w:cstheme="minorHAnsi"/>
          <w:i/>
          <w:lang w:val="en-AU"/>
        </w:rPr>
        <w:t>S100_TruncatedDate</w:t>
      </w:r>
      <w:r w:rsidRPr="00A66C15">
        <w:rPr>
          <w:rFonts w:cstheme="minorHAnsi"/>
          <w:lang w:val="en-AU"/>
        </w:rPr>
        <w:t xml:space="preserve"> or </w:t>
      </w:r>
      <w:r w:rsidRPr="00A66C15">
        <w:rPr>
          <w:rFonts w:cstheme="minorHAnsi"/>
          <w:i/>
          <w:lang w:val="en-AU"/>
        </w:rPr>
        <w:t>TD</w:t>
      </w:r>
      <w:r w:rsidRPr="00A66C15">
        <w:rPr>
          <w:rFonts w:cstheme="minorHAnsi"/>
          <w:lang w:val="en-AU"/>
        </w:rPr>
        <w:t xml:space="preserve">). Complete and truncated dates are different value types (see S-100 § 1-2 Table 1-2; also </w:t>
      </w:r>
      <w:r w:rsidRPr="00A66C15">
        <w:rPr>
          <w:rFonts w:cstheme="minorHAnsi"/>
          <w:lang w:val="en-AU"/>
        </w:rPr>
        <w:fldChar w:fldCharType="begin"/>
      </w:r>
      <w:r w:rsidRPr="00A66C15">
        <w:rPr>
          <w:rFonts w:cstheme="minorHAnsi"/>
          <w:lang w:val="en-AU"/>
        </w:rPr>
        <w:instrText xml:space="preserve"> REF _Ref451237656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sidRPr="00A66C15">
        <w:rPr>
          <w:rFonts w:cstheme="minorHAnsi"/>
        </w:rPr>
        <w:t xml:space="preserve">Table </w:t>
      </w:r>
      <w:r w:rsidR="00116C40">
        <w:rPr>
          <w:rFonts w:cstheme="minorHAnsi"/>
          <w:noProof/>
        </w:rPr>
        <w:t>2</w:t>
      </w:r>
      <w:r w:rsidR="00116C40" w:rsidRPr="00A66C15">
        <w:rPr>
          <w:rFonts w:cstheme="minorHAnsi"/>
          <w:noProof/>
        </w:rPr>
        <w:noBreakHyphen/>
      </w:r>
      <w:r w:rsidR="00116C40">
        <w:rPr>
          <w:rFonts w:cstheme="minorHAnsi"/>
          <w:noProof/>
        </w:rPr>
        <w:t>9</w:t>
      </w:r>
      <w:r w:rsidRPr="00A66C15">
        <w:rPr>
          <w:rFonts w:cstheme="minorHAnsi"/>
          <w:lang w:val="en-AU"/>
        </w:rPr>
        <w:fldChar w:fldCharType="end"/>
      </w:r>
      <w:r w:rsidRPr="00ED455F">
        <w:rPr>
          <w:rFonts w:cstheme="minorHAnsi"/>
          <w:lang w:val="en-AU"/>
        </w:rPr>
        <w:t xml:space="preserve"> of this DCEG</w:t>
      </w:r>
      <w:r w:rsidRPr="00A66C15">
        <w:rPr>
          <w:rFonts w:cstheme="minorHAnsi"/>
          <w:lang w:val="en-AU"/>
        </w:rPr>
        <w:t>).</w:t>
      </w:r>
    </w:p>
    <w:p w14:paraId="6D151E31" w14:textId="77777777" w:rsidR="00D64344" w:rsidRPr="00A66C15" w:rsidRDefault="00D64344" w:rsidP="00D64344">
      <w:pPr>
        <w:rPr>
          <w:rFonts w:cstheme="minorHAnsi"/>
          <w:lang w:val="en-AU"/>
        </w:rPr>
      </w:pPr>
      <w:r w:rsidRPr="00A66C15">
        <w:rPr>
          <w:rFonts w:cstheme="minorHAnsi"/>
          <w:lang w:val="en-AU"/>
        </w:rPr>
        <w:t xml:space="preserve">For attributes that use the complete date type (type </w:t>
      </w:r>
      <w:r w:rsidRPr="00A66C15">
        <w:rPr>
          <w:rFonts w:cstheme="minorHAnsi"/>
          <w:i/>
          <w:lang w:val="en-AU"/>
        </w:rPr>
        <w:t>Date</w:t>
      </w:r>
      <w:r w:rsidRPr="00A66C15">
        <w:rPr>
          <w:rFonts w:cstheme="minorHAnsi"/>
          <w:lang w:val="en-AU"/>
        </w:rPr>
        <w:t xml:space="preserve"> or </w:t>
      </w:r>
      <w:r w:rsidRPr="00A66C15">
        <w:rPr>
          <w:rFonts w:cstheme="minorHAnsi"/>
          <w:i/>
          <w:lang w:val="en-AU"/>
        </w:rPr>
        <w:t>DA</w:t>
      </w:r>
      <w:r w:rsidRPr="00A66C15">
        <w:rPr>
          <w:rFonts w:cstheme="minorHAnsi"/>
          <w:lang w:val="en-AU"/>
        </w:rPr>
        <w:t>), all their components (year, month, and day) must be specified.</w:t>
      </w:r>
    </w:p>
    <w:p w14:paraId="5E34293F" w14:textId="77777777" w:rsidR="00D64344" w:rsidRPr="00A66C15" w:rsidRDefault="00D64344" w:rsidP="00D64344">
      <w:pPr>
        <w:rPr>
          <w:rFonts w:cstheme="minorHAnsi"/>
          <w:lang w:val="en-AU"/>
        </w:rPr>
      </w:pPr>
      <w:r w:rsidRPr="00A66C15">
        <w:rPr>
          <w:rFonts w:cstheme="minorHAnsi"/>
          <w:lang w:val="en-AU"/>
        </w:rPr>
        <w:t xml:space="preserve">For attributes that use the truncated date type (type </w:t>
      </w:r>
      <w:r w:rsidRPr="00A66C15">
        <w:rPr>
          <w:rFonts w:cstheme="minorHAnsi"/>
          <w:i/>
          <w:lang w:val="en-AU"/>
        </w:rPr>
        <w:t>S100_TruncatedDate</w:t>
      </w:r>
      <w:r w:rsidRPr="00A66C15">
        <w:rPr>
          <w:rFonts w:cstheme="minorHAnsi"/>
          <w:lang w:val="en-AU"/>
        </w:rPr>
        <w:t xml:space="preserve"> or </w:t>
      </w:r>
      <w:r w:rsidRPr="00A66C15">
        <w:rPr>
          <w:rFonts w:cstheme="minorHAnsi"/>
          <w:i/>
          <w:lang w:val="en-AU"/>
        </w:rPr>
        <w:t>TD</w:t>
      </w:r>
      <w:r w:rsidRPr="00A66C15">
        <w:rPr>
          <w:rFonts w:cstheme="minorHAnsi"/>
          <w:lang w:val="en-AU"/>
        </w:rPr>
        <w:t>), zero, one, or two of the year/month/day components may be omitted. If the year component is included, it must be specified using exactly 4 digits.</w:t>
      </w:r>
    </w:p>
    <w:p w14:paraId="121F4203" w14:textId="77777777" w:rsidR="00D64344" w:rsidRPr="00A66C15" w:rsidRDefault="00D64344" w:rsidP="00D64344">
      <w:pPr>
        <w:pStyle w:val="Heading4"/>
        <w:numPr>
          <w:ilvl w:val="3"/>
          <w:numId w:val="13"/>
        </w:numPr>
        <w:rPr>
          <w:rFonts w:asciiTheme="minorHAnsi" w:hAnsiTheme="minorHAnsi" w:cstheme="minorHAnsi"/>
          <w:lang w:val="en-AU"/>
        </w:rPr>
      </w:pPr>
      <w:bookmarkStart w:id="133" w:name="_Toc490817319"/>
      <w:bookmarkStart w:id="134" w:name="_Toc451254973"/>
      <w:bookmarkStart w:id="135" w:name="_Ref451253474"/>
      <w:r w:rsidRPr="00A66C15">
        <w:rPr>
          <w:rFonts w:asciiTheme="minorHAnsi" w:hAnsiTheme="minorHAnsi" w:cstheme="minorHAnsi"/>
          <w:lang w:val="en-AU"/>
        </w:rPr>
        <w:t>Complete Dates (Informative)</w:t>
      </w:r>
      <w:bookmarkEnd w:id="133"/>
      <w:bookmarkEnd w:id="134"/>
      <w:bookmarkEnd w:id="135"/>
    </w:p>
    <w:p w14:paraId="543424B0" w14:textId="4220CAA7" w:rsidR="00D64344" w:rsidRPr="00A66C15" w:rsidRDefault="00D64344" w:rsidP="00D64344">
      <w:pPr>
        <w:rPr>
          <w:rFonts w:cstheme="minorHAnsi"/>
          <w:lang w:val="en-AU"/>
        </w:rPr>
      </w:pPr>
      <w:r w:rsidRPr="00ED455F">
        <w:rPr>
          <w:rFonts w:cstheme="minorHAnsi"/>
          <w:lang w:val="en-AU"/>
        </w:rPr>
        <w:t xml:space="preserve">Complete date values must be encoded in conformance with the Date format as specified in S-100 Ed. </w:t>
      </w:r>
      <w:r w:rsidR="00212F75">
        <w:rPr>
          <w:rFonts w:cstheme="minorHAnsi"/>
          <w:lang w:val="en-AU"/>
        </w:rPr>
        <w:t>4.0.0</w:t>
      </w:r>
      <w:r w:rsidRPr="00A66C15">
        <w:rPr>
          <w:rFonts w:cstheme="minorHAnsi"/>
          <w:lang w:val="en-AU"/>
        </w:rPr>
        <w:t xml:space="preserve"> (§§ 1-4.5.2) which is the same as the DA format in </w:t>
      </w:r>
      <w:r w:rsidRPr="00A66C15">
        <w:rPr>
          <w:rFonts w:cstheme="minorHAnsi"/>
          <w:lang w:val="en-AU"/>
        </w:rPr>
        <w:fldChar w:fldCharType="begin"/>
      </w:r>
      <w:r w:rsidRPr="00A66C15">
        <w:rPr>
          <w:rFonts w:cstheme="minorHAnsi"/>
          <w:lang w:val="en-AU"/>
        </w:rPr>
        <w:instrText xml:space="preserve"> REF _Ref450640577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sidRPr="00C579C5">
        <w:rPr>
          <w:rFonts w:cstheme="minorHAnsi"/>
          <w:lang w:val="en-US"/>
        </w:rPr>
        <w:t xml:space="preserve">Table </w:t>
      </w:r>
      <w:r w:rsidR="00116C40" w:rsidRPr="00C579C5">
        <w:rPr>
          <w:rFonts w:cstheme="minorHAnsi"/>
          <w:noProof/>
          <w:lang w:val="en-US"/>
        </w:rPr>
        <w:t>2</w:t>
      </w:r>
      <w:r w:rsidR="00116C40" w:rsidRPr="00C579C5">
        <w:rPr>
          <w:rFonts w:cstheme="minorHAnsi"/>
          <w:noProof/>
          <w:lang w:val="en-US"/>
        </w:rPr>
        <w:noBreakHyphen/>
        <w:t>2</w:t>
      </w:r>
      <w:r w:rsidRPr="00A66C15">
        <w:rPr>
          <w:rFonts w:cstheme="minorHAnsi"/>
          <w:lang w:val="en-AU"/>
        </w:rPr>
        <w:fldChar w:fldCharType="end"/>
      </w:r>
      <w:r w:rsidRPr="00ED455F">
        <w:rPr>
          <w:rFonts w:cstheme="minorHAnsi"/>
          <w:lang w:val="en-AU"/>
        </w:rPr>
        <w:t xml:space="preserve"> in this document. </w:t>
      </w:r>
      <w:r w:rsidRPr="00A66C15">
        <w:rPr>
          <w:rFonts w:cstheme="minorHAnsi"/>
          <w:lang w:val="en-AU"/>
        </w:rPr>
        <w:t>The data values have to be provided in accordance with the Gregorian Calendar starting with four digits for the year, two digits for the month and two digits for the day.</w:t>
      </w:r>
    </w:p>
    <w:p w14:paraId="6F70453B" w14:textId="77777777" w:rsidR="00D64344" w:rsidRPr="00A66C15" w:rsidRDefault="00D64344" w:rsidP="00D64344">
      <w:pPr>
        <w:rPr>
          <w:rFonts w:cstheme="minorHAnsi"/>
          <w:lang w:val="en-AU"/>
        </w:rPr>
      </w:pPr>
      <w:r w:rsidRPr="00A66C15">
        <w:rPr>
          <w:rFonts w:cstheme="minorHAnsi"/>
          <w:lang w:val="en-AU"/>
        </w:rPr>
        <w:lastRenderedPageBreak/>
        <w:t>Example: The date 18 September 2010 is encoded as follows:</w:t>
      </w:r>
    </w:p>
    <w:p w14:paraId="411CEBB5" w14:textId="77777777" w:rsidR="00D64344" w:rsidRPr="00ED455F" w:rsidRDefault="00D64344" w:rsidP="00D64344">
      <w:pPr>
        <w:rPr>
          <w:rFonts w:cstheme="minorHAnsi"/>
          <w:lang w:val="en-AU"/>
        </w:rPr>
      </w:pPr>
      <w:r w:rsidRPr="00A66C15">
        <w:rPr>
          <w:rFonts w:cstheme="minorHAnsi"/>
          <w:lang w:val="en-AU"/>
        </w:rPr>
        <w:t>In the ISO 8211 format:</w:t>
      </w:r>
      <w:r w:rsidRPr="00A66C15">
        <w:rPr>
          <w:rFonts w:cstheme="minorHAnsi"/>
          <w:lang w:val="en-AU"/>
        </w:rPr>
        <w:tab/>
        <w:t>20100918</w:t>
      </w:r>
    </w:p>
    <w:p w14:paraId="0D8B6196" w14:textId="77777777" w:rsidR="00D64344" w:rsidRPr="00A66C15" w:rsidRDefault="00D64344" w:rsidP="00D64344">
      <w:pPr>
        <w:rPr>
          <w:rFonts w:cstheme="minorHAnsi"/>
          <w:lang w:val="en-AU"/>
        </w:rPr>
      </w:pPr>
      <w:r w:rsidRPr="00A66C15">
        <w:rPr>
          <w:rFonts w:cstheme="minorHAnsi"/>
          <w:lang w:val="en-AU"/>
        </w:rPr>
        <w:t>In the GML format:</w:t>
      </w:r>
      <w:r w:rsidRPr="00A66C15">
        <w:rPr>
          <w:rFonts w:cstheme="minorHAnsi"/>
          <w:lang w:val="en-AU"/>
        </w:rPr>
        <w:tab/>
      </w:r>
      <w:r w:rsidRPr="00A66C15">
        <w:rPr>
          <w:rFonts w:cstheme="minorHAnsi"/>
          <w:lang w:val="en-AU"/>
        </w:rPr>
        <w:tab/>
        <w:t>&lt;date&gt;2010-09-18&lt;/date&gt;</w:t>
      </w:r>
    </w:p>
    <w:p w14:paraId="372B815F" w14:textId="77777777" w:rsidR="00D64344" w:rsidRPr="00A66C15" w:rsidRDefault="00D64344" w:rsidP="00D64344">
      <w:pPr>
        <w:pStyle w:val="Heading4"/>
        <w:numPr>
          <w:ilvl w:val="3"/>
          <w:numId w:val="13"/>
        </w:numPr>
        <w:rPr>
          <w:rFonts w:asciiTheme="minorHAnsi" w:hAnsiTheme="minorHAnsi" w:cstheme="minorHAnsi"/>
          <w:lang w:val="en-AU"/>
        </w:rPr>
      </w:pPr>
      <w:bookmarkStart w:id="136" w:name="_Toc490817320"/>
      <w:bookmarkStart w:id="137" w:name="_Toc451254974"/>
      <w:bookmarkStart w:id="138" w:name="_Ref451253496"/>
      <w:r w:rsidRPr="00A66C15">
        <w:rPr>
          <w:rFonts w:asciiTheme="minorHAnsi" w:hAnsiTheme="minorHAnsi" w:cstheme="minorHAnsi"/>
          <w:lang w:val="en-AU"/>
        </w:rPr>
        <w:t>Truncated Dates (Informative)</w:t>
      </w:r>
      <w:bookmarkEnd w:id="136"/>
      <w:bookmarkEnd w:id="137"/>
      <w:bookmarkEnd w:id="138"/>
    </w:p>
    <w:p w14:paraId="1B0EF71A" w14:textId="6F173A7B" w:rsidR="00D64344" w:rsidRPr="00A66C15" w:rsidRDefault="00D64344" w:rsidP="00D64344">
      <w:pPr>
        <w:rPr>
          <w:rFonts w:cstheme="minorHAnsi"/>
          <w:lang w:val="en-AU"/>
        </w:rPr>
      </w:pPr>
      <w:r w:rsidRPr="00ED455F">
        <w:rPr>
          <w:rFonts w:cstheme="minorHAnsi"/>
          <w:lang w:val="en-AU"/>
        </w:rPr>
        <w:t xml:space="preserve">In Truncated Dates one or more components (year, month, or day) of the date is not specified. Truncated date values must be encoded in conformance with the S100_TruncatedDate format or equivalent as specified in S-100 Ed. </w:t>
      </w:r>
      <w:r w:rsidR="00212F75">
        <w:rPr>
          <w:rFonts w:cstheme="minorHAnsi"/>
          <w:lang w:val="en-AU"/>
        </w:rPr>
        <w:t>4.0.0</w:t>
      </w:r>
      <w:r w:rsidRPr="00ED455F">
        <w:rPr>
          <w:rFonts w:cstheme="minorHAnsi"/>
          <w:lang w:val="en-AU"/>
        </w:rPr>
        <w:t xml:space="preserve"> (</w:t>
      </w:r>
      <w:r w:rsidRPr="00A66C15">
        <w:rPr>
          <w:rFonts w:cstheme="minorHAnsi"/>
          <w:lang w:val="en-AU"/>
        </w:rPr>
        <w:t xml:space="preserve">§§ 1-4.5.2 and 3-9) which is the same as the </w:t>
      </w:r>
      <w:r w:rsidRPr="00A66C15">
        <w:rPr>
          <w:rFonts w:cstheme="minorHAnsi"/>
          <w:i/>
          <w:lang w:val="en-AU"/>
        </w:rPr>
        <w:t>TD</w:t>
      </w:r>
      <w:r w:rsidRPr="00A66C15">
        <w:rPr>
          <w:rFonts w:cstheme="minorHAnsi"/>
          <w:lang w:val="en-AU"/>
        </w:rPr>
        <w:t xml:space="preserve"> format in Table 2-2 in this document. If encoding attributes which can take truncated date values (e.g., </w:t>
      </w:r>
      <w:proofErr w:type="spellStart"/>
      <w:r w:rsidRPr="00A66C15">
        <w:rPr>
          <w:rStyle w:val="Strong"/>
          <w:rFonts w:eastAsiaTheme="majorEastAsia" w:cstheme="minorHAnsi"/>
          <w:lang w:val="en-AU"/>
        </w:rPr>
        <w:t>fixedDateRange</w:t>
      </w:r>
      <w:proofErr w:type="spellEnd"/>
      <w:r w:rsidRPr="00A66C15">
        <w:rPr>
          <w:rFonts w:cstheme="minorHAnsi"/>
          <w:lang w:val="en-AU"/>
        </w:rPr>
        <w:t xml:space="preserve">, </w:t>
      </w:r>
      <w:proofErr w:type="spellStart"/>
      <w:r w:rsidRPr="00A66C15">
        <w:rPr>
          <w:rStyle w:val="Strong"/>
          <w:rFonts w:eastAsiaTheme="majorEastAsia" w:cstheme="minorHAnsi"/>
          <w:lang w:val="en-AU"/>
        </w:rPr>
        <w:t>periodicDateRange</w:t>
      </w:r>
      <w:proofErr w:type="spellEnd"/>
      <w:r w:rsidRPr="00A66C15">
        <w:rPr>
          <w:rFonts w:cstheme="minorHAnsi"/>
          <w:lang w:val="en-AU"/>
        </w:rPr>
        <w:t xml:space="preserve">, </w:t>
      </w:r>
      <w:proofErr w:type="spellStart"/>
      <w:r w:rsidRPr="00A66C15">
        <w:rPr>
          <w:rStyle w:val="Strong"/>
          <w:rFonts w:eastAsiaTheme="majorEastAsia" w:cstheme="minorHAnsi"/>
          <w:lang w:val="en-AU"/>
        </w:rPr>
        <w:t>reportedDate</w:t>
      </w:r>
      <w:proofErr w:type="spellEnd"/>
      <w:r w:rsidRPr="00A66C15">
        <w:rPr>
          <w:rStyle w:val="Strong"/>
          <w:rFonts w:eastAsiaTheme="majorEastAsia" w:cstheme="minorHAnsi"/>
          <w:lang w:val="en-AU"/>
        </w:rPr>
        <w:t xml:space="preserve">) </w:t>
      </w:r>
      <w:r w:rsidRPr="00A66C15">
        <w:rPr>
          <w:rFonts w:cstheme="minorHAnsi"/>
          <w:lang w:val="en-AU"/>
        </w:rPr>
        <w:t>and no specific year, month</w:t>
      </w:r>
      <w:r w:rsidR="00E1146C">
        <w:rPr>
          <w:rFonts w:cstheme="minorHAnsi"/>
          <w:lang w:val="en-AU"/>
        </w:rPr>
        <w:t>,</w:t>
      </w:r>
      <w:r w:rsidRPr="00A66C15">
        <w:rPr>
          <w:rFonts w:cstheme="minorHAnsi"/>
          <w:lang w:val="en-AU"/>
        </w:rPr>
        <w:t xml:space="preserve"> or day is required, the values must be encoded in conformance with the truncated date format as specified in S-100 (§§ 1-4.5.2 and 3-9 in Edition </w:t>
      </w:r>
      <w:r w:rsidR="00212F75">
        <w:rPr>
          <w:rFonts w:cstheme="minorHAnsi"/>
          <w:lang w:val="en-AU"/>
        </w:rPr>
        <w:t>4.0.0</w:t>
      </w:r>
      <w:r w:rsidRPr="00A66C15">
        <w:rPr>
          <w:rFonts w:cstheme="minorHAnsi"/>
          <w:lang w:val="en-AU"/>
        </w:rPr>
        <w:t>) which define</w:t>
      </w:r>
      <w:r w:rsidR="00E1146C">
        <w:rPr>
          <w:rFonts w:cstheme="minorHAnsi"/>
          <w:lang w:val="en-AU"/>
        </w:rPr>
        <w:t>s</w:t>
      </w:r>
      <w:r w:rsidRPr="00A66C15">
        <w:rPr>
          <w:rFonts w:cstheme="minorHAnsi"/>
          <w:lang w:val="en-AU"/>
        </w:rPr>
        <w:t xml:space="preserve"> a default format (for ISO 8211) but also allow</w:t>
      </w:r>
      <w:r w:rsidR="00E1146C">
        <w:rPr>
          <w:rFonts w:cstheme="minorHAnsi"/>
          <w:lang w:val="en-AU"/>
        </w:rPr>
        <w:t>s</w:t>
      </w:r>
      <w:r w:rsidRPr="00A66C15">
        <w:rPr>
          <w:rFonts w:cstheme="minorHAnsi"/>
          <w:lang w:val="en-AU"/>
        </w:rPr>
        <w:t xml:space="preserve"> the use of built-in types.</w:t>
      </w:r>
    </w:p>
    <w:p w14:paraId="282A4EE7" w14:textId="77777777" w:rsidR="00D64344" w:rsidRPr="00A66C15" w:rsidRDefault="00D64344" w:rsidP="00D64344">
      <w:pPr>
        <w:rPr>
          <w:rFonts w:cstheme="minorHAnsi"/>
          <w:lang w:val="en-AU"/>
        </w:rPr>
      </w:pPr>
      <w:r w:rsidRPr="00A66C15">
        <w:rPr>
          <w:rFonts w:cstheme="minorHAnsi"/>
          <w:lang w:val="en-AU"/>
        </w:rPr>
        <w:t>To encode partial dates in the GML and ISO 8211 data formats:</w:t>
      </w:r>
    </w:p>
    <w:p w14:paraId="7A21BF11" w14:textId="77777777" w:rsidR="00D64344" w:rsidRPr="00A66C15" w:rsidRDefault="00D64344" w:rsidP="00D64344">
      <w:pPr>
        <w:rPr>
          <w:rFonts w:cstheme="minorHAnsi"/>
          <w:lang w:val="en-AU"/>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781"/>
        <w:gridCol w:w="1857"/>
        <w:gridCol w:w="4712"/>
      </w:tblGrid>
      <w:tr w:rsidR="00D64344" w:rsidRPr="00D90A3A" w14:paraId="0261276A" w14:textId="77777777" w:rsidTr="00CD2D21">
        <w:trPr>
          <w:cantSplit/>
        </w:trPr>
        <w:tc>
          <w:tcPr>
            <w:tcW w:w="1487" w:type="pct"/>
            <w:shd w:val="clear" w:color="auto" w:fill="BFBFBF" w:themeFill="background1" w:themeFillShade="BF"/>
            <w:hideMark/>
          </w:tcPr>
          <w:p w14:paraId="7BABF67E"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Description</w:t>
            </w:r>
          </w:p>
        </w:tc>
        <w:tc>
          <w:tcPr>
            <w:tcW w:w="993" w:type="pct"/>
            <w:shd w:val="clear" w:color="auto" w:fill="BFBFBF" w:themeFill="background1" w:themeFillShade="BF"/>
            <w:hideMark/>
          </w:tcPr>
          <w:p w14:paraId="0F1C41C7"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ISO 8211</w:t>
            </w:r>
          </w:p>
        </w:tc>
        <w:tc>
          <w:tcPr>
            <w:tcW w:w="2520" w:type="pct"/>
            <w:shd w:val="clear" w:color="auto" w:fill="BFBFBF" w:themeFill="background1" w:themeFillShade="BF"/>
            <w:hideMark/>
          </w:tcPr>
          <w:p w14:paraId="4A142877"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GML</w:t>
            </w:r>
          </w:p>
        </w:tc>
      </w:tr>
      <w:tr w:rsidR="00D64344" w:rsidRPr="00D90A3A" w14:paraId="643D2691" w14:textId="77777777" w:rsidTr="00CD2D21">
        <w:trPr>
          <w:cantSplit/>
        </w:trPr>
        <w:tc>
          <w:tcPr>
            <w:tcW w:w="1487" w:type="pct"/>
            <w:hideMark/>
          </w:tcPr>
          <w:p w14:paraId="6431BA3D"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No specific year, same day each year</w:t>
            </w:r>
          </w:p>
        </w:tc>
        <w:tc>
          <w:tcPr>
            <w:tcW w:w="993" w:type="pct"/>
            <w:hideMark/>
          </w:tcPr>
          <w:p w14:paraId="62C2A0DC"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 – – –MMDD</w:t>
            </w:r>
          </w:p>
        </w:tc>
        <w:tc>
          <w:tcPr>
            <w:tcW w:w="2520" w:type="pct"/>
            <w:hideMark/>
          </w:tcPr>
          <w:p w14:paraId="5FA1FB93"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&lt;</w:t>
            </w:r>
            <w:proofErr w:type="spellStart"/>
            <w:r w:rsidRPr="00A66C15">
              <w:rPr>
                <w:rFonts w:asciiTheme="minorHAnsi" w:hAnsiTheme="minorHAnsi" w:cstheme="minorHAnsi"/>
              </w:rPr>
              <w:t>gMonthDay</w:t>
            </w:r>
            <w:proofErr w:type="spellEnd"/>
            <w:r w:rsidRPr="00A66C15">
              <w:rPr>
                <w:rFonts w:asciiTheme="minorHAnsi" w:hAnsiTheme="minorHAnsi" w:cstheme="minorHAnsi"/>
              </w:rPr>
              <w:t>&gt;– –MM–DD&lt;/</w:t>
            </w:r>
            <w:proofErr w:type="spellStart"/>
            <w:r w:rsidRPr="00A66C15">
              <w:rPr>
                <w:rFonts w:asciiTheme="minorHAnsi" w:hAnsiTheme="minorHAnsi" w:cstheme="minorHAnsi"/>
              </w:rPr>
              <w:t>gMonthDay</w:t>
            </w:r>
            <w:proofErr w:type="spellEnd"/>
            <w:r w:rsidRPr="00A66C15">
              <w:rPr>
                <w:rFonts w:asciiTheme="minorHAnsi" w:hAnsiTheme="minorHAnsi" w:cstheme="minorHAnsi"/>
              </w:rPr>
              <w:t>&gt;</w:t>
            </w:r>
          </w:p>
        </w:tc>
      </w:tr>
      <w:tr w:rsidR="00D64344" w:rsidRPr="00D90A3A" w14:paraId="35B23747" w14:textId="77777777" w:rsidTr="00CD2D21">
        <w:trPr>
          <w:cantSplit/>
        </w:trPr>
        <w:tc>
          <w:tcPr>
            <w:tcW w:w="1487" w:type="pct"/>
            <w:hideMark/>
          </w:tcPr>
          <w:p w14:paraId="18FD85A9"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No specific year, same month each year</w:t>
            </w:r>
          </w:p>
        </w:tc>
        <w:tc>
          <w:tcPr>
            <w:tcW w:w="993" w:type="pct"/>
            <w:hideMark/>
          </w:tcPr>
          <w:p w14:paraId="50FD56F8"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 – – –MM– –</w:t>
            </w:r>
          </w:p>
        </w:tc>
        <w:tc>
          <w:tcPr>
            <w:tcW w:w="2520" w:type="pct"/>
            <w:hideMark/>
          </w:tcPr>
          <w:p w14:paraId="21FE593D"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&lt;</w:t>
            </w:r>
            <w:proofErr w:type="spellStart"/>
            <w:r w:rsidRPr="00A66C15">
              <w:rPr>
                <w:rFonts w:asciiTheme="minorHAnsi" w:hAnsiTheme="minorHAnsi" w:cstheme="minorHAnsi"/>
              </w:rPr>
              <w:t>gMonth</w:t>
            </w:r>
            <w:proofErr w:type="spellEnd"/>
            <w:r w:rsidRPr="00A66C15">
              <w:rPr>
                <w:rFonts w:asciiTheme="minorHAnsi" w:hAnsiTheme="minorHAnsi" w:cstheme="minorHAnsi"/>
              </w:rPr>
              <w:t>&gt;– –MM&lt;/</w:t>
            </w:r>
            <w:proofErr w:type="spellStart"/>
            <w:r w:rsidRPr="00A66C15">
              <w:rPr>
                <w:rFonts w:asciiTheme="minorHAnsi" w:hAnsiTheme="minorHAnsi" w:cstheme="minorHAnsi"/>
              </w:rPr>
              <w:t>gMonth</w:t>
            </w:r>
            <w:proofErr w:type="spellEnd"/>
            <w:r w:rsidRPr="00A66C15">
              <w:rPr>
                <w:rFonts w:asciiTheme="minorHAnsi" w:hAnsiTheme="minorHAnsi" w:cstheme="minorHAnsi"/>
              </w:rPr>
              <w:t>&gt;</w:t>
            </w:r>
          </w:p>
        </w:tc>
      </w:tr>
      <w:tr w:rsidR="00D64344" w:rsidRPr="00D90A3A" w14:paraId="01D7CB2C" w14:textId="77777777" w:rsidTr="00CD2D21">
        <w:trPr>
          <w:cantSplit/>
        </w:trPr>
        <w:tc>
          <w:tcPr>
            <w:tcW w:w="1487" w:type="pct"/>
            <w:hideMark/>
          </w:tcPr>
          <w:p w14:paraId="10FF6887"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No specific day</w:t>
            </w:r>
          </w:p>
        </w:tc>
        <w:tc>
          <w:tcPr>
            <w:tcW w:w="993" w:type="pct"/>
            <w:hideMark/>
          </w:tcPr>
          <w:p w14:paraId="3159AC54"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YYYYMM– –</w:t>
            </w:r>
          </w:p>
        </w:tc>
        <w:tc>
          <w:tcPr>
            <w:tcW w:w="2520" w:type="pct"/>
            <w:hideMark/>
          </w:tcPr>
          <w:p w14:paraId="5834EF93" w14:textId="7DE6B58E"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&lt;</w:t>
            </w:r>
            <w:proofErr w:type="spellStart"/>
            <w:r w:rsidRPr="00A66C15">
              <w:rPr>
                <w:rFonts w:asciiTheme="minorHAnsi" w:hAnsiTheme="minorHAnsi" w:cstheme="minorHAnsi"/>
              </w:rPr>
              <w:t>gYearMonth</w:t>
            </w:r>
            <w:proofErr w:type="spellEnd"/>
            <w:r w:rsidRPr="00A66C15">
              <w:rPr>
                <w:rFonts w:asciiTheme="minorHAnsi" w:hAnsiTheme="minorHAnsi" w:cstheme="minorHAnsi"/>
              </w:rPr>
              <w:t>&gt;YYYY–MM&lt;/</w:t>
            </w:r>
            <w:proofErr w:type="spellStart"/>
            <w:r w:rsidRPr="00A66C15">
              <w:rPr>
                <w:rFonts w:asciiTheme="minorHAnsi" w:hAnsiTheme="minorHAnsi" w:cstheme="minorHAnsi"/>
              </w:rPr>
              <w:t>gYearMonth</w:t>
            </w:r>
            <w:proofErr w:type="spellEnd"/>
            <w:r w:rsidRPr="00A66C15">
              <w:rPr>
                <w:rFonts w:asciiTheme="minorHAnsi" w:hAnsiTheme="minorHAnsi" w:cstheme="minorHAnsi"/>
              </w:rPr>
              <w:t>&gt;</w:t>
            </w:r>
          </w:p>
        </w:tc>
      </w:tr>
      <w:tr w:rsidR="00D64344" w:rsidRPr="00D90A3A" w14:paraId="51674E86" w14:textId="77777777" w:rsidTr="00CD2D21">
        <w:trPr>
          <w:cantSplit/>
        </w:trPr>
        <w:tc>
          <w:tcPr>
            <w:tcW w:w="1487" w:type="pct"/>
            <w:hideMark/>
          </w:tcPr>
          <w:p w14:paraId="4E9A189F"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No specific month and no specific day</w:t>
            </w:r>
          </w:p>
        </w:tc>
        <w:tc>
          <w:tcPr>
            <w:tcW w:w="993" w:type="pct"/>
            <w:hideMark/>
          </w:tcPr>
          <w:p w14:paraId="08AF6A1A"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YYYY– – – –</w:t>
            </w:r>
          </w:p>
        </w:tc>
        <w:tc>
          <w:tcPr>
            <w:tcW w:w="2520" w:type="pct"/>
            <w:hideMark/>
          </w:tcPr>
          <w:p w14:paraId="4C8625DC" w14:textId="77777777" w:rsidR="00D64344" w:rsidRPr="00A66C15" w:rsidRDefault="00D64344">
            <w:pPr>
              <w:pStyle w:val="symbolisedlist"/>
              <w:ind w:left="0"/>
              <w:rPr>
                <w:rFonts w:asciiTheme="minorHAnsi" w:hAnsiTheme="minorHAnsi" w:cstheme="minorHAnsi"/>
              </w:rPr>
            </w:pPr>
            <w:r w:rsidRPr="00A66C15">
              <w:rPr>
                <w:rFonts w:asciiTheme="minorHAnsi" w:hAnsiTheme="minorHAnsi" w:cstheme="minorHAnsi"/>
              </w:rPr>
              <w:t>&lt;</w:t>
            </w:r>
            <w:proofErr w:type="spellStart"/>
            <w:r w:rsidRPr="00A66C15">
              <w:rPr>
                <w:rFonts w:asciiTheme="minorHAnsi" w:hAnsiTheme="minorHAnsi" w:cstheme="minorHAnsi"/>
              </w:rPr>
              <w:t>gYear</w:t>
            </w:r>
            <w:proofErr w:type="spellEnd"/>
            <w:r w:rsidRPr="00A66C15">
              <w:rPr>
                <w:rFonts w:asciiTheme="minorHAnsi" w:hAnsiTheme="minorHAnsi" w:cstheme="minorHAnsi"/>
              </w:rPr>
              <w:t>&gt;YYYY&lt;/</w:t>
            </w:r>
            <w:proofErr w:type="spellStart"/>
            <w:r w:rsidRPr="00A66C15">
              <w:rPr>
                <w:rFonts w:asciiTheme="minorHAnsi" w:hAnsiTheme="minorHAnsi" w:cstheme="minorHAnsi"/>
              </w:rPr>
              <w:t>gYear</w:t>
            </w:r>
            <w:proofErr w:type="spellEnd"/>
            <w:r w:rsidRPr="00A66C15">
              <w:rPr>
                <w:rFonts w:asciiTheme="minorHAnsi" w:hAnsiTheme="minorHAnsi" w:cstheme="minorHAnsi"/>
              </w:rPr>
              <w:t>&gt;</w:t>
            </w:r>
          </w:p>
        </w:tc>
      </w:tr>
    </w:tbl>
    <w:p w14:paraId="033C5036" w14:textId="5F5526F2" w:rsidR="00D64344" w:rsidRPr="00A66C15" w:rsidRDefault="00D64344" w:rsidP="00D64344">
      <w:pPr>
        <w:pStyle w:val="Caption"/>
        <w:jc w:val="center"/>
        <w:rPr>
          <w:rFonts w:asciiTheme="minorHAnsi" w:hAnsiTheme="minorHAnsi" w:cstheme="minorHAnsi"/>
          <w:sz w:val="22"/>
          <w:szCs w:val="22"/>
        </w:rPr>
      </w:pPr>
      <w:bookmarkStart w:id="139" w:name="_Ref451237656"/>
      <w:bookmarkStart w:id="140" w:name="_Ref451237648"/>
      <w:r w:rsidRPr="00A66C15">
        <w:rPr>
          <w:rFonts w:asciiTheme="minorHAnsi" w:hAnsiTheme="minorHAnsi" w:cstheme="minorHAnsi"/>
          <w:sz w:val="22"/>
          <w:szCs w:val="22"/>
        </w:rPr>
        <w:t xml:space="preserve">Table </w:t>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2</w:t>
      </w:r>
      <w:r w:rsidRPr="00A66C15">
        <w:rPr>
          <w:rFonts w:asciiTheme="minorHAnsi" w:hAnsiTheme="minorHAnsi" w:cstheme="minorHAnsi"/>
        </w:rPr>
        <w:fldChar w:fldCharType="end"/>
      </w:r>
      <w:r w:rsidRPr="00A66C15">
        <w:rPr>
          <w:rFonts w:asciiTheme="minorHAnsi" w:hAnsiTheme="minorHAnsi" w:cstheme="minorHAnsi"/>
          <w:sz w:val="22"/>
          <w:szCs w:val="22"/>
        </w:rPr>
        <w:noBreakHyphen/>
      </w:r>
      <w:r w:rsidRPr="00A66C15">
        <w:rPr>
          <w:rFonts w:asciiTheme="minorHAnsi" w:hAnsiTheme="minorHAnsi" w:cstheme="minorHAnsi"/>
        </w:rPr>
        <w:fldChar w:fldCharType="begin"/>
      </w:r>
      <w:r w:rsidRPr="00A66C15">
        <w:rPr>
          <w:rFonts w:asciiTheme="minorHAnsi" w:hAnsiTheme="minorHAnsi" w:cstheme="minorHAnsi"/>
          <w:sz w:val="22"/>
          <w:szCs w:val="22"/>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sz w:val="22"/>
          <w:szCs w:val="22"/>
        </w:rPr>
        <w:t>9</w:t>
      </w:r>
      <w:r w:rsidRPr="00A66C15">
        <w:rPr>
          <w:rFonts w:asciiTheme="minorHAnsi" w:hAnsiTheme="minorHAnsi" w:cstheme="minorHAnsi"/>
        </w:rPr>
        <w:fldChar w:fldCharType="end"/>
      </w:r>
      <w:bookmarkEnd w:id="139"/>
      <w:r w:rsidRPr="00A66C15">
        <w:rPr>
          <w:rFonts w:asciiTheme="minorHAnsi" w:hAnsiTheme="minorHAnsi" w:cstheme="minorHAnsi"/>
          <w:sz w:val="22"/>
          <w:szCs w:val="22"/>
        </w:rPr>
        <w:t xml:space="preserve"> Date encoding in GML and ISO 8211 data formats</w:t>
      </w:r>
      <w:bookmarkEnd w:id="140"/>
    </w:p>
    <w:p w14:paraId="3BDDDFD0" w14:textId="77777777" w:rsidR="00D64344" w:rsidRPr="00A66C15" w:rsidRDefault="00D64344" w:rsidP="00D64344">
      <w:pPr>
        <w:pStyle w:val="Tab1"/>
        <w:rPr>
          <w:rFonts w:asciiTheme="minorHAnsi" w:hAnsiTheme="minorHAnsi" w:cstheme="minorHAnsi"/>
          <w:lang w:val="en-AU"/>
        </w:rPr>
      </w:pPr>
      <w:r w:rsidRPr="00A66C15">
        <w:rPr>
          <w:rFonts w:asciiTheme="minorHAnsi" w:hAnsiTheme="minorHAnsi" w:cstheme="minorHAnsi"/>
          <w:lang w:val="en-AU"/>
        </w:rPr>
        <w:t>Note:</w:t>
      </w:r>
      <w:r w:rsidRPr="00A66C15">
        <w:rPr>
          <w:rFonts w:asciiTheme="minorHAnsi" w:hAnsiTheme="minorHAnsi" w:cstheme="minorHAnsi"/>
          <w:lang w:val="en-AU"/>
        </w:rPr>
        <w:tab/>
        <w:t>YYYY = calendar year; MM = month; DD = day.</w:t>
      </w:r>
    </w:p>
    <w:p w14:paraId="49E0113F" w14:textId="1713905B" w:rsidR="00D64344" w:rsidRPr="00A66C15" w:rsidRDefault="00D64344" w:rsidP="00D64344">
      <w:pPr>
        <w:pStyle w:val="Tab1"/>
        <w:tabs>
          <w:tab w:val="clear" w:pos="567"/>
          <w:tab w:val="left" w:pos="720"/>
        </w:tabs>
        <w:ind w:left="0" w:firstLine="0"/>
        <w:rPr>
          <w:rFonts w:asciiTheme="minorHAnsi" w:hAnsiTheme="minorHAnsi" w:cstheme="minorHAnsi"/>
        </w:rPr>
      </w:pPr>
      <w:r w:rsidRPr="00A66C15">
        <w:rPr>
          <w:rFonts w:asciiTheme="minorHAnsi" w:hAnsiTheme="minorHAnsi" w:cstheme="minorHAnsi"/>
          <w:lang w:val="en-AU"/>
        </w:rPr>
        <w:t>The dashes (</w:t>
      </w:r>
      <w:r w:rsidRPr="00A66C15">
        <w:rPr>
          <w:rFonts w:asciiTheme="minorHAnsi" w:hAnsiTheme="minorHAnsi" w:cstheme="minorHAnsi"/>
        </w:rPr>
        <w:t>–</w:t>
      </w:r>
      <w:r w:rsidRPr="00A66C15">
        <w:rPr>
          <w:rFonts w:asciiTheme="minorHAnsi" w:hAnsiTheme="minorHAnsi" w:cstheme="minorHAnsi"/>
          <w:lang w:val="en-AU"/>
        </w:rPr>
        <w:t>) indicating that the year, month</w:t>
      </w:r>
      <w:r w:rsidR="00E1146C">
        <w:rPr>
          <w:rFonts w:asciiTheme="minorHAnsi" w:hAnsiTheme="minorHAnsi" w:cstheme="minorHAnsi"/>
          <w:lang w:val="en-AU"/>
        </w:rPr>
        <w:t>,</w:t>
      </w:r>
      <w:r w:rsidRPr="00A66C15">
        <w:rPr>
          <w:rFonts w:asciiTheme="minorHAnsi" w:hAnsiTheme="minorHAnsi" w:cstheme="minorHAnsi"/>
          <w:lang w:val="en-AU"/>
        </w:rPr>
        <w:t xml:space="preserve"> or date which is not specified must be included in the encoding (with no space between the dashes).</w:t>
      </w:r>
    </w:p>
    <w:p w14:paraId="340270D5" w14:textId="77777777" w:rsidR="00D64344" w:rsidRPr="00A66C15" w:rsidRDefault="00D64344" w:rsidP="00D64344">
      <w:pPr>
        <w:pStyle w:val="Heading4"/>
        <w:numPr>
          <w:ilvl w:val="3"/>
          <w:numId w:val="13"/>
        </w:numPr>
        <w:rPr>
          <w:rFonts w:asciiTheme="minorHAnsi" w:hAnsiTheme="minorHAnsi" w:cstheme="minorHAnsi"/>
          <w:lang w:val="en-AU"/>
        </w:rPr>
      </w:pPr>
      <w:bookmarkStart w:id="141" w:name="_Toc490817321"/>
      <w:bookmarkStart w:id="142" w:name="_Toc451254975"/>
      <w:r w:rsidRPr="00A66C15">
        <w:rPr>
          <w:rFonts w:asciiTheme="minorHAnsi" w:hAnsiTheme="minorHAnsi" w:cstheme="minorHAnsi"/>
          <w:lang w:val="en-AU"/>
        </w:rPr>
        <w:t>Start and end of ranges</w:t>
      </w:r>
      <w:bookmarkEnd w:id="141"/>
      <w:bookmarkEnd w:id="142"/>
    </w:p>
    <w:p w14:paraId="5CAF7824" w14:textId="692B7498" w:rsidR="00D64344" w:rsidRPr="00A66C15" w:rsidRDefault="00D64344" w:rsidP="00D64344">
      <w:pPr>
        <w:rPr>
          <w:rFonts w:cstheme="minorHAnsi"/>
          <w:lang w:val="en-AU"/>
        </w:rPr>
      </w:pPr>
      <w:r w:rsidRPr="00ED455F">
        <w:rPr>
          <w:rFonts w:cstheme="minorHAnsi"/>
          <w:lang w:val="en-AU"/>
        </w:rPr>
        <w:t xml:space="preserve">In accordance with S-100 Ed. </w:t>
      </w:r>
      <w:r w:rsidR="00212F75">
        <w:rPr>
          <w:rFonts w:cstheme="minorHAnsi"/>
          <w:lang w:val="en-AU"/>
        </w:rPr>
        <w:t>4.0.0</w:t>
      </w:r>
      <w:r w:rsidRPr="00ED455F">
        <w:rPr>
          <w:rFonts w:cstheme="minorHAnsi"/>
          <w:lang w:val="en-AU"/>
        </w:rPr>
        <w:t xml:space="preserve"> </w:t>
      </w:r>
      <w:r w:rsidRPr="00A66C15">
        <w:rPr>
          <w:rFonts w:cstheme="minorHAnsi"/>
          <w:lang w:val="en-AU"/>
        </w:rPr>
        <w:t>§ 3-8, the start and end instants of a range or period are included in the range or period.</w:t>
      </w:r>
    </w:p>
    <w:p w14:paraId="52A0D1F9" w14:textId="77777777" w:rsidR="00D64344" w:rsidRPr="00A66C15" w:rsidRDefault="00D64344" w:rsidP="00D64344">
      <w:pPr>
        <w:rPr>
          <w:rFonts w:cstheme="minorHAnsi"/>
          <w:lang w:val="en-AU"/>
        </w:rPr>
      </w:pPr>
      <w:r w:rsidRPr="00A66C15">
        <w:rPr>
          <w:rFonts w:cstheme="minorHAnsi"/>
          <w:lang w:val="en-AU"/>
        </w:rPr>
        <w:t>EXAMPLE 1: If the beginning of a date range is encoded as the complete date 01 January 2016, the period begins at 00:00:00 on 1 January 2016, and the whole of New Year’s Day is included in the period. If the end of the date range is encoded as 01 January 2016, the period ends at 24:00:00 on 1 January 2016, i.e., again the whole of New Year’s Day is included in the period.</w:t>
      </w:r>
    </w:p>
    <w:p w14:paraId="7EA40F93" w14:textId="77777777" w:rsidR="00D64344" w:rsidRPr="00A66C15" w:rsidRDefault="00D64344" w:rsidP="00D64344">
      <w:pPr>
        <w:rPr>
          <w:rFonts w:cstheme="minorHAnsi"/>
          <w:lang w:val="en-AU"/>
        </w:rPr>
      </w:pPr>
      <w:r w:rsidRPr="00A66C15">
        <w:rPr>
          <w:rFonts w:cstheme="minorHAnsi"/>
          <w:lang w:val="en-AU"/>
        </w:rPr>
        <w:t xml:space="preserve">EXAMPLE 2: If the beginning of a period is encoded in truncated date format as </w:t>
      </w:r>
      <w:r w:rsidRPr="00A66C15">
        <w:rPr>
          <w:rFonts w:cstheme="minorHAnsi"/>
        </w:rPr>
        <w:t>– – – –</w:t>
      </w:r>
      <w:r w:rsidRPr="00A66C15">
        <w:rPr>
          <w:rFonts w:cstheme="minorHAnsi"/>
          <w:lang w:val="en-AU"/>
        </w:rPr>
        <w:t>01</w:t>
      </w:r>
      <w:r w:rsidRPr="00A66C15">
        <w:rPr>
          <w:rFonts w:cstheme="minorHAnsi"/>
        </w:rPr>
        <w:t>– –</w:t>
      </w:r>
      <w:r w:rsidRPr="00A66C15">
        <w:rPr>
          <w:rFonts w:cstheme="minorHAnsi"/>
          <w:lang w:val="en-AU"/>
        </w:rPr>
        <w:t xml:space="preserve"> (i.e., year and day not specified), the period begins at 00:00:00 on 1 January each year. If the end of the period is encoded as </w:t>
      </w:r>
      <w:r w:rsidRPr="00A66C15">
        <w:rPr>
          <w:rFonts w:cstheme="minorHAnsi"/>
        </w:rPr>
        <w:t>– – – –</w:t>
      </w:r>
      <w:r w:rsidRPr="00A66C15">
        <w:rPr>
          <w:rFonts w:cstheme="minorHAnsi"/>
          <w:lang w:val="en-AU"/>
        </w:rPr>
        <w:t>01</w:t>
      </w:r>
      <w:r w:rsidRPr="00A66C15">
        <w:rPr>
          <w:rFonts w:cstheme="minorHAnsi"/>
        </w:rPr>
        <w:t>– –</w:t>
      </w:r>
      <w:r w:rsidRPr="00A66C15">
        <w:rPr>
          <w:rFonts w:cstheme="minorHAnsi"/>
          <w:lang w:val="en-AU"/>
        </w:rPr>
        <w:t>, the period ends at 24:00:00 on 31 January each year.</w:t>
      </w:r>
    </w:p>
    <w:p w14:paraId="76F67D99" w14:textId="62B9A68A" w:rsidR="00D64344" w:rsidRPr="00A66C15" w:rsidRDefault="00D64344" w:rsidP="00D64344">
      <w:pPr>
        <w:pStyle w:val="Tab1"/>
        <w:tabs>
          <w:tab w:val="clear" w:pos="567"/>
          <w:tab w:val="left" w:pos="720"/>
        </w:tabs>
        <w:ind w:left="0" w:firstLine="0"/>
        <w:rPr>
          <w:rFonts w:asciiTheme="minorHAnsi" w:hAnsiTheme="minorHAnsi" w:cstheme="minorHAnsi"/>
        </w:rPr>
      </w:pPr>
      <w:r w:rsidRPr="00A66C15">
        <w:rPr>
          <w:rFonts w:asciiTheme="minorHAnsi" w:hAnsiTheme="minorHAnsi" w:cstheme="minorHAnsi"/>
          <w:lang w:val="en-AU"/>
        </w:rPr>
        <w:lastRenderedPageBreak/>
        <w:t xml:space="preserve">Note 1) Particular care should be taken if the start or end date is 28 or 29 February. S-100 Ed. </w:t>
      </w:r>
      <w:r w:rsidR="00212F75">
        <w:rPr>
          <w:rFonts w:asciiTheme="minorHAnsi" w:hAnsiTheme="minorHAnsi" w:cstheme="minorHAnsi"/>
          <w:lang w:val="en-AU"/>
        </w:rPr>
        <w:t>4.0.0</w:t>
      </w:r>
      <w:r w:rsidRPr="00A66C15">
        <w:rPr>
          <w:rFonts w:asciiTheme="minorHAnsi" w:hAnsiTheme="minorHAnsi" w:cstheme="minorHAnsi"/>
          <w:lang w:val="en-AU"/>
        </w:rPr>
        <w:t xml:space="preserve"> § 3-8 explains the implications for end of February. For example, the truncated date </w:t>
      </w:r>
      <w:r w:rsidRPr="00A66C15">
        <w:rPr>
          <w:rFonts w:asciiTheme="minorHAnsi" w:hAnsiTheme="minorHAnsi" w:cstheme="minorHAnsi"/>
        </w:rPr>
        <w:t>– – – –02– – will be interpreted as 29 February in leap years and 28 February in non-leap years, while – –</w:t>
      </w:r>
      <w:ins w:id="143" w:author="Raphael Malyankar" w:date="2019-06-23T22:14:00Z">
        <w:r w:rsidR="009E6C09">
          <w:rPr>
            <w:rFonts w:asciiTheme="minorHAnsi" w:hAnsiTheme="minorHAnsi" w:cstheme="minorHAnsi"/>
          </w:rPr>
          <w:t xml:space="preserve"> </w:t>
        </w:r>
      </w:ins>
      <w:r w:rsidRPr="00A66C15">
        <w:rPr>
          <w:rFonts w:asciiTheme="minorHAnsi" w:hAnsiTheme="minorHAnsi" w:cstheme="minorHAnsi"/>
        </w:rPr>
        <w:t>– –0228 will be interpreted as 28 February in every year.</w:t>
      </w:r>
    </w:p>
    <w:p w14:paraId="693D58E1" w14:textId="77777777" w:rsidR="00D64344" w:rsidRPr="00A66C15" w:rsidRDefault="00D64344" w:rsidP="00D64344">
      <w:pPr>
        <w:pStyle w:val="Tab1"/>
        <w:tabs>
          <w:tab w:val="clear" w:pos="567"/>
          <w:tab w:val="left" w:pos="720"/>
        </w:tabs>
        <w:ind w:left="0" w:firstLine="0"/>
        <w:rPr>
          <w:rFonts w:asciiTheme="minorHAnsi" w:hAnsiTheme="minorHAnsi" w:cstheme="minorHAnsi"/>
          <w:lang w:val="en-AU"/>
        </w:rPr>
      </w:pPr>
      <w:r w:rsidRPr="00A66C15">
        <w:rPr>
          <w:rFonts w:asciiTheme="minorHAnsi" w:hAnsiTheme="minorHAnsi" w:cstheme="minorHAnsi"/>
        </w:rPr>
        <w:t>Note 2) In accordance with ISO practice, 00:00:00 means midnight at the start of a day and 24:00:00 means midnight at the end of a day.</w:t>
      </w:r>
    </w:p>
    <w:p w14:paraId="7187AB24" w14:textId="77777777" w:rsidR="00D64344" w:rsidRPr="00A66C15" w:rsidRDefault="00D64344" w:rsidP="00D64344">
      <w:pPr>
        <w:pStyle w:val="Heading4"/>
        <w:numPr>
          <w:ilvl w:val="3"/>
          <w:numId w:val="13"/>
        </w:numPr>
        <w:rPr>
          <w:rFonts w:asciiTheme="minorHAnsi" w:hAnsiTheme="minorHAnsi" w:cstheme="minorHAnsi"/>
          <w:lang w:val="en-AU"/>
        </w:rPr>
      </w:pPr>
      <w:bookmarkStart w:id="144" w:name="_Toc490817322"/>
      <w:bookmarkStart w:id="145" w:name="_Ref451433874"/>
      <w:bookmarkStart w:id="146" w:name="_Ref451433867"/>
      <w:bookmarkStart w:id="147" w:name="_Toc451254976"/>
      <w:r w:rsidRPr="00A66C15">
        <w:rPr>
          <w:rFonts w:asciiTheme="minorHAnsi" w:hAnsiTheme="minorHAnsi" w:cstheme="minorHAnsi"/>
          <w:lang w:val="en-AU"/>
        </w:rPr>
        <w:t>Schedules</w:t>
      </w:r>
      <w:bookmarkEnd w:id="144"/>
      <w:bookmarkEnd w:id="145"/>
      <w:bookmarkEnd w:id="146"/>
      <w:bookmarkEnd w:id="147"/>
    </w:p>
    <w:p w14:paraId="7CBD8A7F" w14:textId="77777777" w:rsidR="00D64344" w:rsidRPr="00A66C15" w:rsidRDefault="00D64344" w:rsidP="00D64344">
      <w:pPr>
        <w:rPr>
          <w:rFonts w:cstheme="minorHAnsi"/>
          <w:lang w:val="en-US"/>
        </w:rPr>
      </w:pPr>
      <w:r w:rsidRPr="00ED455F">
        <w:rPr>
          <w:rFonts w:cstheme="minorHAnsi"/>
          <w:lang w:val="en-US"/>
        </w:rPr>
        <w:t xml:space="preserve">Weekly service schedules of a feature can be comprehensively described by using the information types </w:t>
      </w:r>
      <w:proofErr w:type="spellStart"/>
      <w:r w:rsidRPr="00A66C15">
        <w:rPr>
          <w:rFonts w:cstheme="minorHAnsi"/>
          <w:b/>
          <w:lang w:val="en-US"/>
        </w:rPr>
        <w:t>ServiceHours</w:t>
      </w:r>
      <w:proofErr w:type="spellEnd"/>
      <w:r w:rsidRPr="00A66C15">
        <w:rPr>
          <w:rFonts w:cstheme="minorHAnsi"/>
          <w:lang w:val="en-US"/>
        </w:rPr>
        <w:t xml:space="preserve"> and </w:t>
      </w:r>
      <w:proofErr w:type="spellStart"/>
      <w:r w:rsidRPr="00A66C15">
        <w:rPr>
          <w:rFonts w:cstheme="minorHAnsi"/>
          <w:b/>
          <w:lang w:val="en-US"/>
        </w:rPr>
        <w:t>NonStandardWorkingDay</w:t>
      </w:r>
      <w:proofErr w:type="spellEnd"/>
      <w:r w:rsidRPr="00A66C15">
        <w:rPr>
          <w:rFonts w:cstheme="minorHAnsi"/>
          <w:lang w:val="en-US"/>
        </w:rPr>
        <w:t>.</w:t>
      </w:r>
    </w:p>
    <w:p w14:paraId="0E77253F" w14:textId="77777777" w:rsidR="00D64344" w:rsidRPr="00A66C15" w:rsidRDefault="00D64344" w:rsidP="00D64344">
      <w:pPr>
        <w:rPr>
          <w:rFonts w:cstheme="minorHAnsi"/>
          <w:lang w:val="en-AU"/>
        </w:rPr>
      </w:pPr>
      <w:r w:rsidRPr="00A66C15">
        <w:rPr>
          <w:rFonts w:cstheme="minorHAnsi"/>
          <w:lang w:val="en-AU"/>
        </w:rPr>
        <w:t>EXAMPLE: A feature service is available under normal operation status 24 hours/day on Monday and Wednesday and from 08:00 to 16:00 LT</w:t>
      </w:r>
      <w:r w:rsidRPr="00ED455F">
        <w:rPr>
          <w:rFonts w:cstheme="minorHAnsi"/>
          <w:lang w:val="en-AU"/>
        </w:rPr>
        <w:t xml:space="preserve"> from Thursday to Saturday.  The service is not available on public holidays and the 5 of August of each year.</w:t>
      </w:r>
    </w:p>
    <w:p w14:paraId="0BDCA626" w14:textId="77777777" w:rsidR="00D64344" w:rsidRPr="00A66C15" w:rsidRDefault="00D64344" w:rsidP="00CD2D21">
      <w:pPr>
        <w:spacing w:after="40" w:line="240" w:lineRule="auto"/>
        <w:rPr>
          <w:rFonts w:cstheme="minorHAnsi"/>
          <w:b/>
          <w:lang w:val="en-AU"/>
        </w:rPr>
      </w:pPr>
      <w:proofErr w:type="spellStart"/>
      <w:r w:rsidRPr="00A66C15">
        <w:rPr>
          <w:rFonts w:cstheme="minorHAnsi"/>
          <w:b/>
          <w:lang w:val="en-AU"/>
        </w:rPr>
        <w:t>ServiceHours</w:t>
      </w:r>
      <w:proofErr w:type="spellEnd"/>
    </w:p>
    <w:p w14:paraId="2ADEC57D" w14:textId="113420AD" w:rsidR="00D64344" w:rsidRPr="00A66C15" w:rsidRDefault="00D64344" w:rsidP="00CD2D21">
      <w:pPr>
        <w:spacing w:after="40" w:line="240" w:lineRule="auto"/>
        <w:rPr>
          <w:rFonts w:cstheme="minorHAnsi"/>
          <w:b/>
          <w:lang w:val="en-AU"/>
        </w:rPr>
      </w:pPr>
      <w:r w:rsidRPr="00A66C15">
        <w:rPr>
          <w:rFonts w:cstheme="minorHAnsi"/>
          <w:lang w:val="en-AU"/>
        </w:rPr>
        <w:tab/>
      </w:r>
      <w:proofErr w:type="spellStart"/>
      <w:r w:rsidR="003A06B7" w:rsidRPr="00A66C15">
        <w:rPr>
          <w:rFonts w:cstheme="minorHAnsi"/>
          <w:b/>
          <w:lang w:val="en-AU"/>
        </w:rPr>
        <w:t>scheduleByD</w:t>
      </w:r>
      <w:r w:rsidR="003A06B7">
        <w:rPr>
          <w:rFonts w:cstheme="minorHAnsi"/>
          <w:b/>
          <w:lang w:val="en-AU"/>
        </w:rPr>
        <w:t>ayOfWeek</w:t>
      </w:r>
      <w:proofErr w:type="spellEnd"/>
    </w:p>
    <w:p w14:paraId="3F4B2367" w14:textId="77777777"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proofErr w:type="spellStart"/>
      <w:r w:rsidRPr="00A66C15">
        <w:rPr>
          <w:rFonts w:cstheme="minorHAnsi"/>
          <w:b/>
          <w:lang w:val="en-AU"/>
        </w:rPr>
        <w:t>categoryOfSchedule</w:t>
      </w:r>
      <w:proofErr w:type="spellEnd"/>
      <w:r w:rsidRPr="00A66C15">
        <w:rPr>
          <w:rFonts w:cstheme="minorHAnsi"/>
          <w:lang w:val="en-AU"/>
        </w:rPr>
        <w:t xml:space="preserve"> =1 (normal operation)</w:t>
      </w:r>
    </w:p>
    <w:p w14:paraId="4099FBD6" w14:textId="17D634CA" w:rsidR="00D64344" w:rsidRPr="00A66C15" w:rsidRDefault="00D64344" w:rsidP="00CD2D21">
      <w:pPr>
        <w:spacing w:after="40" w:line="240" w:lineRule="auto"/>
        <w:rPr>
          <w:rFonts w:cstheme="minorHAnsi"/>
          <w:b/>
          <w:lang w:val="en-AU"/>
        </w:rPr>
      </w:pPr>
      <w:r w:rsidRPr="00A66C15">
        <w:rPr>
          <w:rFonts w:cstheme="minorHAnsi"/>
          <w:lang w:val="en-AU"/>
        </w:rPr>
        <w:tab/>
      </w:r>
      <w:r w:rsidRPr="00A66C15">
        <w:rPr>
          <w:rFonts w:cstheme="minorHAnsi"/>
          <w:lang w:val="en-AU"/>
        </w:rPr>
        <w:tab/>
      </w:r>
      <w:proofErr w:type="spellStart"/>
      <w:r w:rsidR="003A06B7" w:rsidRPr="00A66C15">
        <w:rPr>
          <w:rFonts w:cstheme="minorHAnsi"/>
          <w:b/>
          <w:lang w:val="en-AU"/>
        </w:rPr>
        <w:t>t</w:t>
      </w:r>
      <w:r w:rsidR="003A06B7">
        <w:rPr>
          <w:rFonts w:cstheme="minorHAnsi"/>
          <w:b/>
          <w:lang w:val="en-AU"/>
        </w:rPr>
        <w:t>ime</w:t>
      </w:r>
      <w:r w:rsidR="003A06B7" w:rsidRPr="00A66C15">
        <w:rPr>
          <w:rFonts w:cstheme="minorHAnsi"/>
          <w:b/>
          <w:lang w:val="en-AU"/>
        </w:rPr>
        <w:t>IntervalsByD</w:t>
      </w:r>
      <w:r w:rsidR="003A06B7">
        <w:rPr>
          <w:rFonts w:cstheme="minorHAnsi"/>
          <w:b/>
          <w:lang w:val="en-AU"/>
        </w:rPr>
        <w:t>ay</w:t>
      </w:r>
      <w:r w:rsidR="003A06B7" w:rsidRPr="00A66C15">
        <w:rPr>
          <w:rFonts w:cstheme="minorHAnsi"/>
          <w:b/>
          <w:lang w:val="en-AU"/>
        </w:rPr>
        <w:t>o</w:t>
      </w:r>
      <w:r w:rsidR="003A06B7">
        <w:rPr>
          <w:rFonts w:cstheme="minorHAnsi"/>
          <w:b/>
          <w:lang w:val="en-AU"/>
        </w:rPr>
        <w:t>f</w:t>
      </w:r>
      <w:r w:rsidR="003A06B7" w:rsidRPr="00A66C15">
        <w:rPr>
          <w:rFonts w:cstheme="minorHAnsi"/>
          <w:b/>
          <w:lang w:val="en-AU"/>
        </w:rPr>
        <w:t>W</w:t>
      </w:r>
      <w:r w:rsidR="003A06B7">
        <w:rPr>
          <w:rFonts w:cstheme="minorHAnsi"/>
          <w:b/>
          <w:lang w:val="en-AU"/>
        </w:rPr>
        <w:t>eek</w:t>
      </w:r>
      <w:proofErr w:type="spellEnd"/>
    </w:p>
    <w:p w14:paraId="6E5F1D47" w14:textId="011BA1E2"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proofErr w:type="spellEnd"/>
      <w:r w:rsidRPr="00A66C15">
        <w:rPr>
          <w:rFonts w:cstheme="minorHAnsi"/>
          <w:lang w:val="en-AU"/>
        </w:rPr>
        <w:t xml:space="preserve"> =</w:t>
      </w:r>
      <w:r w:rsidR="007B69CA">
        <w:rPr>
          <w:rFonts w:cstheme="minorHAnsi"/>
          <w:lang w:val="en-AU"/>
        </w:rPr>
        <w:t>2</w:t>
      </w:r>
      <w:r w:rsidRPr="00A66C15">
        <w:rPr>
          <w:rFonts w:cstheme="minorHAnsi"/>
          <w:lang w:val="en-AU"/>
        </w:rPr>
        <w:t xml:space="preserve">(Monday), </w:t>
      </w:r>
      <w:r w:rsidR="007B69CA">
        <w:rPr>
          <w:rFonts w:cstheme="minorHAnsi"/>
          <w:lang w:val="en-AU"/>
        </w:rPr>
        <w:t>4</w:t>
      </w:r>
      <w:r w:rsidRPr="00A66C15">
        <w:rPr>
          <w:rFonts w:cstheme="minorHAnsi"/>
          <w:lang w:val="en-AU"/>
        </w:rPr>
        <w:t>(Wednesday)</w:t>
      </w:r>
    </w:p>
    <w:p w14:paraId="51F31325" w14:textId="56DAA6A4" w:rsidR="00D64344" w:rsidRDefault="00D64344" w:rsidP="00CD2D21">
      <w:pPr>
        <w:spacing w:after="40" w:line="240" w:lineRule="auto"/>
        <w:rPr>
          <w:ins w:id="148" w:author="Raphael Malyankar" w:date="2019-06-23T21:59:00Z"/>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r w:rsidR="003A06B7">
        <w:rPr>
          <w:rFonts w:cstheme="minorHAnsi"/>
          <w:b/>
          <w:lang w:val="en-AU"/>
        </w:rPr>
        <w:t>Is</w:t>
      </w:r>
      <w:r w:rsidRPr="00A66C15">
        <w:rPr>
          <w:rFonts w:cstheme="minorHAnsi"/>
          <w:b/>
          <w:lang w:val="en-AU"/>
        </w:rPr>
        <w:t>Range</w:t>
      </w:r>
      <w:proofErr w:type="spellEnd"/>
      <w:r w:rsidRPr="00A66C15">
        <w:rPr>
          <w:rFonts w:cstheme="minorHAnsi"/>
          <w:lang w:val="en-AU"/>
        </w:rPr>
        <w:t xml:space="preserve"> =0 (false)</w:t>
      </w:r>
    </w:p>
    <w:p w14:paraId="1D37C1DD" w14:textId="6A8E5C0D" w:rsidR="004225E1" w:rsidRDefault="004225E1" w:rsidP="00CD2D21">
      <w:pPr>
        <w:spacing w:after="40" w:line="240" w:lineRule="auto"/>
        <w:rPr>
          <w:ins w:id="149" w:author="Raphael Malyankar" w:date="2019-06-23T22:00:00Z"/>
          <w:rFonts w:cstheme="minorHAnsi"/>
          <w:lang w:val="en-AU"/>
        </w:rPr>
      </w:pPr>
      <w:ins w:id="150" w:author="Raphael Malyankar" w:date="2019-06-23T21:59:00Z">
        <w:r>
          <w:rPr>
            <w:rFonts w:cstheme="minorHAnsi"/>
            <w:lang w:val="en-AU"/>
          </w:rPr>
          <w:tab/>
        </w:r>
        <w:r>
          <w:rPr>
            <w:rFonts w:cstheme="minorHAnsi"/>
            <w:lang w:val="en-AU"/>
          </w:rPr>
          <w:tab/>
        </w:r>
        <w:r>
          <w:rPr>
            <w:rFonts w:cstheme="minorHAnsi"/>
            <w:lang w:val="en-AU"/>
          </w:rPr>
          <w:tab/>
        </w:r>
        <w:proofErr w:type="spellStart"/>
        <w:r w:rsidRPr="009E6C09">
          <w:rPr>
            <w:rFonts w:cstheme="minorHAnsi"/>
            <w:b/>
            <w:bCs/>
            <w:lang w:val="en-AU"/>
          </w:rPr>
          <w:t>timeOfDayStart</w:t>
        </w:r>
        <w:proofErr w:type="spellEnd"/>
        <w:r>
          <w:rPr>
            <w:rFonts w:cstheme="minorHAnsi"/>
            <w:lang w:val="en-AU"/>
          </w:rPr>
          <w:t xml:space="preserve"> = </w:t>
        </w:r>
      </w:ins>
      <w:ins w:id="151" w:author="Raphael Malyankar" w:date="2019-06-23T22:00:00Z">
        <w:r>
          <w:rPr>
            <w:rFonts w:cstheme="minorHAnsi"/>
            <w:lang w:val="en-AU"/>
          </w:rPr>
          <w:t>000000</w:t>
        </w:r>
      </w:ins>
    </w:p>
    <w:p w14:paraId="726E5329" w14:textId="0786A72F" w:rsidR="004225E1" w:rsidRPr="00A66C15" w:rsidRDefault="004225E1" w:rsidP="00CD2D21">
      <w:pPr>
        <w:spacing w:after="40" w:line="240" w:lineRule="auto"/>
        <w:rPr>
          <w:rFonts w:cstheme="minorHAnsi"/>
          <w:lang w:val="en-AU"/>
        </w:rPr>
      </w:pPr>
      <w:ins w:id="152" w:author="Raphael Malyankar" w:date="2019-06-23T22:00:00Z">
        <w:r>
          <w:rPr>
            <w:rFonts w:cstheme="minorHAnsi"/>
            <w:lang w:val="en-AU"/>
          </w:rPr>
          <w:tab/>
        </w:r>
        <w:r>
          <w:rPr>
            <w:rFonts w:cstheme="minorHAnsi"/>
            <w:lang w:val="en-AU"/>
          </w:rPr>
          <w:tab/>
        </w:r>
        <w:r>
          <w:rPr>
            <w:rFonts w:cstheme="minorHAnsi"/>
            <w:lang w:val="en-AU"/>
          </w:rPr>
          <w:tab/>
        </w:r>
        <w:proofErr w:type="spellStart"/>
        <w:r w:rsidRPr="009E6C09">
          <w:rPr>
            <w:rFonts w:cstheme="minorHAnsi"/>
            <w:b/>
            <w:bCs/>
            <w:lang w:val="en-AU"/>
          </w:rPr>
          <w:t>timeOfDayEnd</w:t>
        </w:r>
        <w:proofErr w:type="spellEnd"/>
        <w:r>
          <w:rPr>
            <w:rFonts w:cstheme="minorHAnsi"/>
            <w:lang w:val="en-AU"/>
          </w:rPr>
          <w:t xml:space="preserve"> = 240000</w:t>
        </w:r>
      </w:ins>
    </w:p>
    <w:p w14:paraId="265D2F8E" w14:textId="7726E5EF" w:rsidR="00D64344" w:rsidRPr="00A66C15" w:rsidRDefault="00D64344" w:rsidP="00CD2D21">
      <w:pPr>
        <w:spacing w:after="40" w:line="240" w:lineRule="auto"/>
        <w:rPr>
          <w:rFonts w:cstheme="minorHAnsi"/>
          <w:b/>
          <w:lang w:val="en-AU"/>
        </w:rPr>
      </w:pPr>
      <w:r w:rsidRPr="00A66C15">
        <w:rPr>
          <w:rFonts w:cstheme="minorHAnsi"/>
          <w:lang w:val="en-AU"/>
        </w:rPr>
        <w:tab/>
      </w:r>
      <w:r w:rsidRPr="00A66C15">
        <w:rPr>
          <w:rFonts w:cstheme="minorHAnsi"/>
          <w:lang w:val="en-AU"/>
        </w:rPr>
        <w:tab/>
      </w:r>
      <w:bookmarkStart w:id="153" w:name="_Hlk522707622"/>
      <w:proofErr w:type="spellStart"/>
      <w:r w:rsidR="003A06B7" w:rsidRPr="00A66C15">
        <w:rPr>
          <w:rFonts w:cstheme="minorHAnsi"/>
          <w:b/>
          <w:lang w:val="en-AU"/>
        </w:rPr>
        <w:t>t</w:t>
      </w:r>
      <w:r w:rsidR="003A06B7">
        <w:rPr>
          <w:rFonts w:cstheme="minorHAnsi"/>
          <w:b/>
          <w:lang w:val="en-AU"/>
        </w:rPr>
        <w:t>ime</w:t>
      </w:r>
      <w:r w:rsidR="003A06B7" w:rsidRPr="00A66C15">
        <w:rPr>
          <w:rFonts w:cstheme="minorHAnsi"/>
          <w:b/>
          <w:lang w:val="en-AU"/>
        </w:rPr>
        <w:t>IntervalsByD</w:t>
      </w:r>
      <w:r w:rsidR="003A06B7">
        <w:rPr>
          <w:rFonts w:cstheme="minorHAnsi"/>
          <w:b/>
          <w:lang w:val="en-AU"/>
        </w:rPr>
        <w:t>ay</w:t>
      </w:r>
      <w:r w:rsidR="003A06B7" w:rsidRPr="00A66C15">
        <w:rPr>
          <w:rFonts w:cstheme="minorHAnsi"/>
          <w:b/>
          <w:lang w:val="en-AU"/>
        </w:rPr>
        <w:t>o</w:t>
      </w:r>
      <w:r w:rsidR="003A06B7">
        <w:rPr>
          <w:rFonts w:cstheme="minorHAnsi"/>
          <w:b/>
          <w:lang w:val="en-AU"/>
        </w:rPr>
        <w:t>f</w:t>
      </w:r>
      <w:r w:rsidR="003A06B7" w:rsidRPr="00A66C15">
        <w:rPr>
          <w:rFonts w:cstheme="minorHAnsi"/>
          <w:b/>
          <w:lang w:val="en-AU"/>
        </w:rPr>
        <w:t>W</w:t>
      </w:r>
      <w:r w:rsidR="003A06B7">
        <w:rPr>
          <w:rFonts w:cstheme="minorHAnsi"/>
          <w:b/>
          <w:lang w:val="en-AU"/>
        </w:rPr>
        <w:t>eek</w:t>
      </w:r>
      <w:bookmarkEnd w:id="153"/>
      <w:proofErr w:type="spellEnd"/>
    </w:p>
    <w:p w14:paraId="5FF6128E" w14:textId="59F79D76"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proofErr w:type="spellEnd"/>
      <w:r w:rsidRPr="00A66C15">
        <w:rPr>
          <w:rFonts w:cstheme="minorHAnsi"/>
          <w:lang w:val="en-AU"/>
        </w:rPr>
        <w:t xml:space="preserve"> =</w:t>
      </w:r>
      <w:r w:rsidR="007B69CA">
        <w:rPr>
          <w:rFonts w:cstheme="minorHAnsi"/>
          <w:lang w:val="en-AU"/>
        </w:rPr>
        <w:t>5</w:t>
      </w:r>
      <w:r w:rsidRPr="00A66C15">
        <w:rPr>
          <w:rFonts w:cstheme="minorHAnsi"/>
          <w:lang w:val="en-AU"/>
        </w:rPr>
        <w:t xml:space="preserve">(Thursday), </w:t>
      </w:r>
      <w:r w:rsidR="007B69CA">
        <w:rPr>
          <w:rFonts w:cstheme="minorHAnsi"/>
          <w:lang w:val="en-AU"/>
        </w:rPr>
        <w:t>7</w:t>
      </w:r>
      <w:r w:rsidRPr="00A66C15">
        <w:rPr>
          <w:rFonts w:cstheme="minorHAnsi"/>
          <w:lang w:val="en-AU"/>
        </w:rPr>
        <w:t>(Saturday)</w:t>
      </w:r>
    </w:p>
    <w:p w14:paraId="7E32C5B9" w14:textId="0B60A39E"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r w:rsidR="003A06B7">
        <w:rPr>
          <w:rFonts w:cstheme="minorHAnsi"/>
          <w:b/>
          <w:lang w:val="en-AU"/>
        </w:rPr>
        <w:t>Is</w:t>
      </w:r>
      <w:r w:rsidRPr="00A66C15">
        <w:rPr>
          <w:rFonts w:cstheme="minorHAnsi"/>
          <w:b/>
          <w:lang w:val="en-AU"/>
        </w:rPr>
        <w:t>Range</w:t>
      </w:r>
      <w:proofErr w:type="spellEnd"/>
      <w:r w:rsidRPr="00A66C15">
        <w:rPr>
          <w:rFonts w:cstheme="minorHAnsi"/>
          <w:lang w:val="en-AU"/>
        </w:rPr>
        <w:t xml:space="preserve"> =1 (true)</w:t>
      </w:r>
    </w:p>
    <w:p w14:paraId="0E0ACE28" w14:textId="77777777"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timeOfDayStart</w:t>
      </w:r>
      <w:proofErr w:type="spellEnd"/>
      <w:r w:rsidRPr="00A66C15">
        <w:rPr>
          <w:rFonts w:cstheme="minorHAnsi"/>
          <w:lang w:val="en-AU"/>
        </w:rPr>
        <w:t xml:space="preserve"> = 080000</w:t>
      </w:r>
    </w:p>
    <w:p w14:paraId="4F9393D8" w14:textId="77777777" w:rsidR="00D64344" w:rsidRPr="00A66C15" w:rsidRDefault="00D64344" w:rsidP="00CD2D21">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timeOfDayEnd</w:t>
      </w:r>
      <w:proofErr w:type="spellEnd"/>
      <w:r w:rsidRPr="00A66C15">
        <w:rPr>
          <w:rFonts w:cstheme="minorHAnsi"/>
          <w:lang w:val="en-AU"/>
        </w:rPr>
        <w:t xml:space="preserve"> = 160000</w:t>
      </w:r>
    </w:p>
    <w:p w14:paraId="6B9BB1F6" w14:textId="77777777" w:rsidR="00D64344" w:rsidRPr="00A66C15" w:rsidRDefault="00D64344" w:rsidP="00D64344">
      <w:pPr>
        <w:rPr>
          <w:rFonts w:cstheme="minorHAnsi"/>
          <w:b/>
          <w:lang w:val="en-AU"/>
        </w:rPr>
      </w:pPr>
      <w:proofErr w:type="spellStart"/>
      <w:r w:rsidRPr="00A66C15">
        <w:rPr>
          <w:rFonts w:cstheme="minorHAnsi"/>
          <w:b/>
          <w:lang w:val="en-AU"/>
        </w:rPr>
        <w:t>NonStandardWorkingDay</w:t>
      </w:r>
      <w:proofErr w:type="spellEnd"/>
    </w:p>
    <w:p w14:paraId="4F072B2B" w14:textId="430170DB" w:rsidR="00D64344" w:rsidRPr="00A66C15" w:rsidRDefault="00D64344" w:rsidP="00CD2D21">
      <w:pPr>
        <w:spacing w:after="40" w:line="240" w:lineRule="auto"/>
        <w:rPr>
          <w:rFonts w:cstheme="minorHAnsi"/>
          <w:lang w:val="en-AU"/>
        </w:rPr>
      </w:pPr>
      <w:r w:rsidRPr="00A66C15">
        <w:rPr>
          <w:rFonts w:cstheme="minorHAnsi"/>
          <w:lang w:val="en-AU"/>
        </w:rPr>
        <w:tab/>
      </w:r>
      <w:proofErr w:type="spellStart"/>
      <w:r w:rsidR="003A06B7">
        <w:rPr>
          <w:rFonts w:cstheme="minorHAnsi"/>
          <w:b/>
          <w:lang w:val="en-AU"/>
        </w:rPr>
        <w:t>dateFixed</w:t>
      </w:r>
      <w:proofErr w:type="spellEnd"/>
      <w:r w:rsidR="003A06B7" w:rsidRPr="00A66C15">
        <w:rPr>
          <w:rFonts w:cstheme="minorHAnsi"/>
          <w:lang w:val="en-AU"/>
        </w:rPr>
        <w:t xml:space="preserve"> </w:t>
      </w:r>
      <w:r w:rsidRPr="00A66C15">
        <w:rPr>
          <w:rFonts w:cstheme="minorHAnsi"/>
          <w:lang w:val="en-AU"/>
        </w:rPr>
        <w:t>= – – – – 0805 (5 August)</w:t>
      </w:r>
    </w:p>
    <w:p w14:paraId="610FF3C0" w14:textId="7E1427A7" w:rsidR="00D64344" w:rsidRPr="00A66C15" w:rsidRDefault="00D64344" w:rsidP="00CD2D21">
      <w:pPr>
        <w:spacing w:after="40" w:line="240" w:lineRule="auto"/>
        <w:rPr>
          <w:rFonts w:cstheme="minorHAnsi"/>
          <w:lang w:val="en-AU"/>
        </w:rPr>
      </w:pPr>
      <w:r w:rsidRPr="00A66C15">
        <w:rPr>
          <w:rFonts w:cstheme="minorHAnsi"/>
          <w:lang w:val="en-AU"/>
        </w:rPr>
        <w:tab/>
      </w:r>
      <w:proofErr w:type="spellStart"/>
      <w:r w:rsidR="003A06B7">
        <w:rPr>
          <w:rFonts w:cstheme="minorHAnsi"/>
          <w:b/>
          <w:lang w:val="en-AU"/>
        </w:rPr>
        <w:t>dateVariable</w:t>
      </w:r>
      <w:proofErr w:type="spellEnd"/>
      <w:r w:rsidR="003A06B7" w:rsidRPr="00A66C15">
        <w:rPr>
          <w:rFonts w:cstheme="minorHAnsi"/>
          <w:lang w:val="en-AU"/>
        </w:rPr>
        <w:t xml:space="preserve"> </w:t>
      </w:r>
      <w:r w:rsidRPr="00A66C15">
        <w:rPr>
          <w:rFonts w:cstheme="minorHAnsi"/>
          <w:lang w:val="en-AU"/>
        </w:rPr>
        <w:t xml:space="preserve">= public holidays </w:t>
      </w:r>
    </w:p>
    <w:p w14:paraId="4E688AC4" w14:textId="101339C9" w:rsidR="00FF3DFC" w:rsidRDefault="00FF3DFC" w:rsidP="00D64344">
      <w:pPr>
        <w:rPr>
          <w:ins w:id="154" w:author="Raphael Malyankar" w:date="2019-06-23T21:33:00Z"/>
          <w:rFonts w:cstheme="minorHAnsi"/>
          <w:lang w:val="en-AU"/>
        </w:rPr>
      </w:pPr>
    </w:p>
    <w:p w14:paraId="4C9C8BEA" w14:textId="1B123546" w:rsidR="00AA3FAF" w:rsidRDefault="00AA3FAF" w:rsidP="00D64344">
      <w:pPr>
        <w:rPr>
          <w:ins w:id="155" w:author="Raphael Malyankar" w:date="2019-06-23T21:37:00Z"/>
          <w:rFonts w:cstheme="minorHAnsi"/>
          <w:lang w:val="en-AU"/>
        </w:rPr>
      </w:pPr>
      <w:ins w:id="156" w:author="Raphael Malyankar" w:date="2019-06-23T21:33:00Z">
        <w:r>
          <w:rPr>
            <w:rFonts w:cstheme="minorHAnsi"/>
            <w:lang w:val="en-AU"/>
          </w:rPr>
          <w:t xml:space="preserve">The above example would be encoded in the </w:t>
        </w:r>
      </w:ins>
      <w:ins w:id="157" w:author="Raphael Malyankar" w:date="2019-06-23T22:03:00Z">
        <w:r w:rsidR="004225E1">
          <w:rPr>
            <w:rFonts w:cstheme="minorHAnsi"/>
            <w:lang w:val="en-AU"/>
          </w:rPr>
          <w:t xml:space="preserve">Edition 1.0.x </w:t>
        </w:r>
      </w:ins>
      <w:ins w:id="158" w:author="Raphael Malyankar" w:date="2019-06-23T21:33:00Z">
        <w:r>
          <w:rPr>
            <w:rFonts w:cstheme="minorHAnsi"/>
            <w:lang w:val="en-AU"/>
          </w:rPr>
          <w:t>GML format as follows:</w:t>
        </w:r>
      </w:ins>
    </w:p>
    <w:p w14:paraId="688C1DC5" w14:textId="17C8A481" w:rsidR="004225E1" w:rsidRPr="00F50E84" w:rsidRDefault="004225E1" w:rsidP="00F50E84">
      <w:pPr>
        <w:spacing w:after="0" w:line="240" w:lineRule="auto"/>
        <w:rPr>
          <w:ins w:id="159" w:author="Raphael Malyankar" w:date="2019-06-23T22:05:00Z"/>
          <w:rFonts w:cstheme="minorHAnsi"/>
          <w:sz w:val="20"/>
          <w:szCs w:val="20"/>
          <w:lang w:val="en-AU"/>
        </w:rPr>
      </w:pPr>
      <w:ins w:id="160" w:author="Raphael Malyankar" w:date="2019-06-23T22:06:00Z">
        <w:r w:rsidRPr="00F50E84">
          <w:rPr>
            <w:rFonts w:cstheme="minorHAnsi"/>
            <w:sz w:val="20"/>
            <w:szCs w:val="20"/>
            <w:lang w:val="en-AU"/>
          </w:rPr>
          <w:t xml:space="preserve">        </w:t>
        </w:r>
      </w:ins>
      <w:ins w:id="161" w:author="Raphael Malyankar" w:date="2019-06-23T22:05:00Z">
        <w:r w:rsidRPr="00F50E84">
          <w:rPr>
            <w:rFonts w:cstheme="minorHAnsi"/>
            <w:sz w:val="20"/>
            <w:szCs w:val="20"/>
            <w:lang w:val="en-AU"/>
          </w:rPr>
          <w:t xml:space="preserve">&lt;S127:ServiceHours </w:t>
        </w:r>
        <w:proofErr w:type="spellStart"/>
        <w:r w:rsidRPr="00F50E84">
          <w:rPr>
            <w:rFonts w:cstheme="minorHAnsi"/>
            <w:sz w:val="20"/>
            <w:szCs w:val="20"/>
            <w:lang w:val="en-AU"/>
          </w:rPr>
          <w:t>gml:id</w:t>
        </w:r>
        <w:proofErr w:type="spellEnd"/>
        <w:r w:rsidRPr="00F50E84">
          <w:rPr>
            <w:rFonts w:cstheme="minorHAnsi"/>
            <w:sz w:val="20"/>
            <w:szCs w:val="20"/>
            <w:lang w:val="en-AU"/>
          </w:rPr>
          <w:t>="</w:t>
        </w:r>
      </w:ins>
      <w:ins w:id="162" w:author="Raphael Malyankar" w:date="2019-06-23T22:08:00Z">
        <w:r>
          <w:rPr>
            <w:rFonts w:cstheme="minorHAnsi"/>
            <w:sz w:val="20"/>
            <w:szCs w:val="20"/>
            <w:lang w:val="en-AU"/>
          </w:rPr>
          <w:t xml:space="preserve">(GML ID of </w:t>
        </w:r>
        <w:proofErr w:type="spellStart"/>
        <w:r>
          <w:rPr>
            <w:rFonts w:cstheme="minorHAnsi"/>
            <w:sz w:val="20"/>
            <w:szCs w:val="20"/>
            <w:lang w:val="en-AU"/>
          </w:rPr>
          <w:t>ServiceHours</w:t>
        </w:r>
        <w:proofErr w:type="spellEnd"/>
        <w:r>
          <w:rPr>
            <w:rFonts w:cstheme="minorHAnsi"/>
            <w:sz w:val="20"/>
            <w:szCs w:val="20"/>
            <w:lang w:val="en-AU"/>
          </w:rPr>
          <w:t>)</w:t>
        </w:r>
      </w:ins>
      <w:ins w:id="163" w:author="Raphael Malyankar" w:date="2019-06-23T22:05:00Z">
        <w:r w:rsidRPr="00F50E84">
          <w:rPr>
            <w:rFonts w:cstheme="minorHAnsi"/>
            <w:sz w:val="20"/>
            <w:szCs w:val="20"/>
            <w:lang w:val="en-AU"/>
          </w:rPr>
          <w:t>"&gt;</w:t>
        </w:r>
      </w:ins>
    </w:p>
    <w:p w14:paraId="625EFFC8" w14:textId="77777777" w:rsidR="004225E1" w:rsidRPr="00F50E84" w:rsidRDefault="004225E1" w:rsidP="00F50E84">
      <w:pPr>
        <w:spacing w:after="0" w:line="240" w:lineRule="auto"/>
        <w:rPr>
          <w:ins w:id="164" w:author="Raphael Malyankar" w:date="2019-06-23T22:05:00Z"/>
          <w:rFonts w:cstheme="minorHAnsi"/>
          <w:sz w:val="20"/>
          <w:szCs w:val="20"/>
          <w:lang w:val="en-AU"/>
        </w:rPr>
      </w:pPr>
      <w:ins w:id="165"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scheduleByDayOfWeek</w:t>
        </w:r>
        <w:proofErr w:type="spellEnd"/>
        <w:r w:rsidRPr="00F50E84">
          <w:rPr>
            <w:rFonts w:cstheme="minorHAnsi"/>
            <w:sz w:val="20"/>
            <w:szCs w:val="20"/>
            <w:lang w:val="en-AU"/>
          </w:rPr>
          <w:t>&gt;</w:t>
        </w:r>
      </w:ins>
    </w:p>
    <w:p w14:paraId="7187871A" w14:textId="77777777" w:rsidR="004225E1" w:rsidRPr="00F50E84" w:rsidRDefault="004225E1" w:rsidP="00F50E84">
      <w:pPr>
        <w:spacing w:after="0" w:line="240" w:lineRule="auto"/>
        <w:rPr>
          <w:ins w:id="166" w:author="Raphael Malyankar" w:date="2019-06-23T22:05:00Z"/>
          <w:rFonts w:cstheme="minorHAnsi"/>
          <w:sz w:val="20"/>
          <w:szCs w:val="20"/>
          <w:lang w:val="en-AU"/>
        </w:rPr>
      </w:pPr>
      <w:ins w:id="167"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categoryOfSchedule</w:t>
        </w:r>
        <w:proofErr w:type="spellEnd"/>
        <w:r w:rsidRPr="00F50E84">
          <w:rPr>
            <w:rFonts w:cstheme="minorHAnsi"/>
            <w:sz w:val="20"/>
            <w:szCs w:val="20"/>
            <w:lang w:val="en-AU"/>
          </w:rPr>
          <w:t>&gt;normal operation&lt;/</w:t>
        </w:r>
        <w:proofErr w:type="spellStart"/>
        <w:r w:rsidRPr="00F50E84">
          <w:rPr>
            <w:rFonts w:cstheme="minorHAnsi"/>
            <w:sz w:val="20"/>
            <w:szCs w:val="20"/>
            <w:lang w:val="en-AU"/>
          </w:rPr>
          <w:t>categoryOfSchedule</w:t>
        </w:r>
        <w:proofErr w:type="spellEnd"/>
        <w:r w:rsidRPr="00F50E84">
          <w:rPr>
            <w:rFonts w:cstheme="minorHAnsi"/>
            <w:sz w:val="20"/>
            <w:szCs w:val="20"/>
            <w:lang w:val="en-AU"/>
          </w:rPr>
          <w:t>&gt;</w:t>
        </w:r>
      </w:ins>
    </w:p>
    <w:p w14:paraId="7756DC6A" w14:textId="77777777" w:rsidR="004225E1" w:rsidRPr="00F50E84" w:rsidRDefault="004225E1" w:rsidP="00F50E84">
      <w:pPr>
        <w:spacing w:after="0" w:line="240" w:lineRule="auto"/>
        <w:rPr>
          <w:ins w:id="168" w:author="Raphael Malyankar" w:date="2019-06-23T22:05:00Z"/>
          <w:rFonts w:cstheme="minorHAnsi"/>
          <w:sz w:val="20"/>
          <w:szCs w:val="20"/>
          <w:lang w:val="en-AU"/>
        </w:rPr>
      </w:pPr>
      <w:ins w:id="169"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timeIntervalsByDayOfWeek</w:t>
        </w:r>
        <w:proofErr w:type="spellEnd"/>
        <w:r w:rsidRPr="00F50E84">
          <w:rPr>
            <w:rFonts w:cstheme="minorHAnsi"/>
            <w:sz w:val="20"/>
            <w:szCs w:val="20"/>
            <w:lang w:val="en-AU"/>
          </w:rPr>
          <w:t>&gt;</w:t>
        </w:r>
      </w:ins>
    </w:p>
    <w:p w14:paraId="5A52C4F8" w14:textId="77777777" w:rsidR="004225E1" w:rsidRPr="00F50E84" w:rsidRDefault="004225E1" w:rsidP="00F50E84">
      <w:pPr>
        <w:spacing w:after="0" w:line="240" w:lineRule="auto"/>
        <w:rPr>
          <w:ins w:id="170" w:author="Raphael Malyankar" w:date="2019-06-23T22:05:00Z"/>
          <w:rFonts w:cstheme="minorHAnsi"/>
          <w:sz w:val="20"/>
          <w:szCs w:val="20"/>
          <w:lang w:val="en-AU"/>
        </w:rPr>
      </w:pPr>
      <w:ins w:id="171"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dayOfWeek</w:t>
        </w:r>
        <w:proofErr w:type="spellEnd"/>
        <w:r w:rsidRPr="00F50E84">
          <w:rPr>
            <w:rFonts w:cstheme="minorHAnsi"/>
            <w:sz w:val="20"/>
            <w:szCs w:val="20"/>
            <w:lang w:val="en-AU"/>
          </w:rPr>
          <w:t>&gt;Monday&lt;/</w:t>
        </w:r>
        <w:proofErr w:type="spellStart"/>
        <w:r w:rsidRPr="00F50E84">
          <w:rPr>
            <w:rFonts w:cstheme="minorHAnsi"/>
            <w:sz w:val="20"/>
            <w:szCs w:val="20"/>
            <w:lang w:val="en-AU"/>
          </w:rPr>
          <w:t>dayOfWeek</w:t>
        </w:r>
        <w:proofErr w:type="spellEnd"/>
        <w:r w:rsidRPr="00F50E84">
          <w:rPr>
            <w:rFonts w:cstheme="minorHAnsi"/>
            <w:sz w:val="20"/>
            <w:szCs w:val="20"/>
            <w:lang w:val="en-AU"/>
          </w:rPr>
          <w:t>&gt;</w:t>
        </w:r>
      </w:ins>
    </w:p>
    <w:p w14:paraId="345B3EAD" w14:textId="77777777" w:rsidR="004225E1" w:rsidRPr="00F50E84" w:rsidRDefault="004225E1" w:rsidP="00F50E84">
      <w:pPr>
        <w:spacing w:after="0" w:line="240" w:lineRule="auto"/>
        <w:rPr>
          <w:ins w:id="172" w:author="Raphael Malyankar" w:date="2019-06-23T22:05:00Z"/>
          <w:rFonts w:cstheme="minorHAnsi"/>
          <w:sz w:val="20"/>
          <w:szCs w:val="20"/>
          <w:lang w:val="en-AU"/>
        </w:rPr>
      </w:pPr>
      <w:ins w:id="173"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dayOfWeek</w:t>
        </w:r>
        <w:proofErr w:type="spellEnd"/>
        <w:r w:rsidRPr="00F50E84">
          <w:rPr>
            <w:rFonts w:cstheme="minorHAnsi"/>
            <w:sz w:val="20"/>
            <w:szCs w:val="20"/>
            <w:lang w:val="en-AU"/>
          </w:rPr>
          <w:t>&gt;Wednesday&lt;/</w:t>
        </w:r>
        <w:proofErr w:type="spellStart"/>
        <w:r w:rsidRPr="00F50E84">
          <w:rPr>
            <w:rFonts w:cstheme="minorHAnsi"/>
            <w:sz w:val="20"/>
            <w:szCs w:val="20"/>
            <w:lang w:val="en-AU"/>
          </w:rPr>
          <w:t>dayOfWeek</w:t>
        </w:r>
        <w:proofErr w:type="spellEnd"/>
        <w:r w:rsidRPr="00F50E84">
          <w:rPr>
            <w:rFonts w:cstheme="minorHAnsi"/>
            <w:sz w:val="20"/>
            <w:szCs w:val="20"/>
            <w:lang w:val="en-AU"/>
          </w:rPr>
          <w:t>&gt;</w:t>
        </w:r>
      </w:ins>
    </w:p>
    <w:p w14:paraId="2B8051DC" w14:textId="77777777" w:rsidR="004225E1" w:rsidRPr="00F50E84" w:rsidRDefault="004225E1" w:rsidP="00F50E84">
      <w:pPr>
        <w:spacing w:after="0" w:line="240" w:lineRule="auto"/>
        <w:rPr>
          <w:ins w:id="174" w:author="Raphael Malyankar" w:date="2019-06-23T22:05:00Z"/>
          <w:rFonts w:cstheme="minorHAnsi"/>
          <w:sz w:val="20"/>
          <w:szCs w:val="20"/>
          <w:lang w:val="en-AU"/>
        </w:rPr>
      </w:pPr>
      <w:ins w:id="175"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dayOfWeekIsRange</w:t>
        </w:r>
        <w:proofErr w:type="spellEnd"/>
        <w:r w:rsidRPr="00F50E84">
          <w:rPr>
            <w:rFonts w:cstheme="minorHAnsi"/>
            <w:sz w:val="20"/>
            <w:szCs w:val="20"/>
            <w:lang w:val="en-AU"/>
          </w:rPr>
          <w:t>&gt;0&lt;/</w:t>
        </w:r>
        <w:proofErr w:type="spellStart"/>
        <w:r w:rsidRPr="00F50E84">
          <w:rPr>
            <w:rFonts w:cstheme="minorHAnsi"/>
            <w:sz w:val="20"/>
            <w:szCs w:val="20"/>
            <w:lang w:val="en-AU"/>
          </w:rPr>
          <w:t>dayOfWeekIsRange</w:t>
        </w:r>
        <w:proofErr w:type="spellEnd"/>
        <w:r w:rsidRPr="00F50E84">
          <w:rPr>
            <w:rFonts w:cstheme="minorHAnsi"/>
            <w:sz w:val="20"/>
            <w:szCs w:val="20"/>
            <w:lang w:val="en-AU"/>
          </w:rPr>
          <w:t>&gt;</w:t>
        </w:r>
      </w:ins>
    </w:p>
    <w:p w14:paraId="74D124AF" w14:textId="77777777" w:rsidR="004225E1" w:rsidRPr="00F50E84" w:rsidRDefault="004225E1" w:rsidP="00F50E84">
      <w:pPr>
        <w:spacing w:after="0" w:line="240" w:lineRule="auto"/>
        <w:rPr>
          <w:ins w:id="176" w:author="Raphael Malyankar" w:date="2019-06-23T22:05:00Z"/>
          <w:rFonts w:cstheme="minorHAnsi"/>
          <w:sz w:val="20"/>
          <w:szCs w:val="20"/>
          <w:lang w:val="en-AU"/>
        </w:rPr>
      </w:pPr>
      <w:ins w:id="177"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timeOfDayStart</w:t>
        </w:r>
        <w:proofErr w:type="spellEnd"/>
        <w:r w:rsidRPr="00F50E84">
          <w:rPr>
            <w:rFonts w:cstheme="minorHAnsi"/>
            <w:sz w:val="20"/>
            <w:szCs w:val="20"/>
            <w:lang w:val="en-AU"/>
          </w:rPr>
          <w:t>&gt;00:00:00&lt;/</w:t>
        </w:r>
        <w:proofErr w:type="spellStart"/>
        <w:r w:rsidRPr="00F50E84">
          <w:rPr>
            <w:rFonts w:cstheme="minorHAnsi"/>
            <w:sz w:val="20"/>
            <w:szCs w:val="20"/>
            <w:lang w:val="en-AU"/>
          </w:rPr>
          <w:t>timeOfDayStart</w:t>
        </w:r>
        <w:proofErr w:type="spellEnd"/>
        <w:r w:rsidRPr="00F50E84">
          <w:rPr>
            <w:rFonts w:cstheme="minorHAnsi"/>
            <w:sz w:val="20"/>
            <w:szCs w:val="20"/>
            <w:lang w:val="en-AU"/>
          </w:rPr>
          <w:t>&gt;</w:t>
        </w:r>
      </w:ins>
    </w:p>
    <w:p w14:paraId="16793D85" w14:textId="77777777" w:rsidR="004225E1" w:rsidRPr="00F50E84" w:rsidRDefault="004225E1" w:rsidP="00F50E84">
      <w:pPr>
        <w:spacing w:after="0" w:line="240" w:lineRule="auto"/>
        <w:rPr>
          <w:ins w:id="178" w:author="Raphael Malyankar" w:date="2019-06-23T22:05:00Z"/>
          <w:rFonts w:cstheme="minorHAnsi"/>
          <w:sz w:val="20"/>
          <w:szCs w:val="20"/>
          <w:lang w:val="en-AU"/>
        </w:rPr>
      </w:pPr>
      <w:ins w:id="179"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timeOfDayEnd</w:t>
        </w:r>
        <w:proofErr w:type="spellEnd"/>
        <w:r w:rsidRPr="00F50E84">
          <w:rPr>
            <w:rFonts w:cstheme="minorHAnsi"/>
            <w:sz w:val="20"/>
            <w:szCs w:val="20"/>
            <w:lang w:val="en-AU"/>
          </w:rPr>
          <w:t>&gt;24:00:00&lt;/</w:t>
        </w:r>
        <w:proofErr w:type="spellStart"/>
        <w:r w:rsidRPr="00F50E84">
          <w:rPr>
            <w:rFonts w:cstheme="minorHAnsi"/>
            <w:sz w:val="20"/>
            <w:szCs w:val="20"/>
            <w:lang w:val="en-AU"/>
          </w:rPr>
          <w:t>timeOfDayEnd</w:t>
        </w:r>
        <w:proofErr w:type="spellEnd"/>
        <w:r w:rsidRPr="00F50E84">
          <w:rPr>
            <w:rFonts w:cstheme="minorHAnsi"/>
            <w:sz w:val="20"/>
            <w:szCs w:val="20"/>
            <w:lang w:val="en-AU"/>
          </w:rPr>
          <w:t>&gt;</w:t>
        </w:r>
      </w:ins>
    </w:p>
    <w:p w14:paraId="4439D92E" w14:textId="77777777" w:rsidR="004225E1" w:rsidRPr="00F50E84" w:rsidRDefault="004225E1" w:rsidP="00F50E84">
      <w:pPr>
        <w:spacing w:after="0" w:line="240" w:lineRule="auto"/>
        <w:rPr>
          <w:ins w:id="180" w:author="Raphael Malyankar" w:date="2019-06-23T22:05:00Z"/>
          <w:rFonts w:cstheme="minorHAnsi"/>
          <w:sz w:val="20"/>
          <w:szCs w:val="20"/>
          <w:lang w:val="en-AU"/>
        </w:rPr>
      </w:pPr>
      <w:ins w:id="181"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timeIntervalsByDayOfWeek</w:t>
        </w:r>
        <w:proofErr w:type="spellEnd"/>
        <w:r w:rsidRPr="00F50E84">
          <w:rPr>
            <w:rFonts w:cstheme="minorHAnsi"/>
            <w:sz w:val="20"/>
            <w:szCs w:val="20"/>
            <w:lang w:val="en-AU"/>
          </w:rPr>
          <w:t>&gt;</w:t>
        </w:r>
      </w:ins>
    </w:p>
    <w:p w14:paraId="7A4D8696" w14:textId="77777777" w:rsidR="004225E1" w:rsidRPr="00F50E84" w:rsidRDefault="004225E1" w:rsidP="00F50E84">
      <w:pPr>
        <w:spacing w:after="0" w:line="240" w:lineRule="auto"/>
        <w:rPr>
          <w:ins w:id="182" w:author="Raphael Malyankar" w:date="2019-06-23T22:05:00Z"/>
          <w:rFonts w:cstheme="minorHAnsi"/>
          <w:sz w:val="20"/>
          <w:szCs w:val="20"/>
          <w:lang w:val="en-AU"/>
        </w:rPr>
      </w:pPr>
      <w:ins w:id="183"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timeIntervalsByDayOfWeek</w:t>
        </w:r>
        <w:proofErr w:type="spellEnd"/>
        <w:r w:rsidRPr="00F50E84">
          <w:rPr>
            <w:rFonts w:cstheme="minorHAnsi"/>
            <w:sz w:val="20"/>
            <w:szCs w:val="20"/>
            <w:lang w:val="en-AU"/>
          </w:rPr>
          <w:t>&gt;</w:t>
        </w:r>
      </w:ins>
    </w:p>
    <w:p w14:paraId="0B311045" w14:textId="77777777" w:rsidR="004225E1" w:rsidRPr="00F50E84" w:rsidRDefault="004225E1" w:rsidP="00F50E84">
      <w:pPr>
        <w:spacing w:after="0" w:line="240" w:lineRule="auto"/>
        <w:rPr>
          <w:ins w:id="184" w:author="Raphael Malyankar" w:date="2019-06-23T22:05:00Z"/>
          <w:rFonts w:cstheme="minorHAnsi"/>
          <w:sz w:val="20"/>
          <w:szCs w:val="20"/>
          <w:lang w:val="en-AU"/>
        </w:rPr>
      </w:pPr>
      <w:ins w:id="185"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dayOfWeek</w:t>
        </w:r>
        <w:proofErr w:type="spellEnd"/>
        <w:r w:rsidRPr="00F50E84">
          <w:rPr>
            <w:rFonts w:cstheme="minorHAnsi"/>
            <w:sz w:val="20"/>
            <w:szCs w:val="20"/>
            <w:lang w:val="en-AU"/>
          </w:rPr>
          <w:t>&gt;Thursday&lt;/</w:t>
        </w:r>
        <w:proofErr w:type="spellStart"/>
        <w:r w:rsidRPr="00F50E84">
          <w:rPr>
            <w:rFonts w:cstheme="minorHAnsi"/>
            <w:sz w:val="20"/>
            <w:szCs w:val="20"/>
            <w:lang w:val="en-AU"/>
          </w:rPr>
          <w:t>dayOfWeek</w:t>
        </w:r>
        <w:proofErr w:type="spellEnd"/>
        <w:r w:rsidRPr="00F50E84">
          <w:rPr>
            <w:rFonts w:cstheme="minorHAnsi"/>
            <w:sz w:val="20"/>
            <w:szCs w:val="20"/>
            <w:lang w:val="en-AU"/>
          </w:rPr>
          <w:t>&gt;</w:t>
        </w:r>
      </w:ins>
    </w:p>
    <w:p w14:paraId="7449F091" w14:textId="77777777" w:rsidR="004225E1" w:rsidRPr="00F50E84" w:rsidRDefault="004225E1" w:rsidP="00F50E84">
      <w:pPr>
        <w:spacing w:after="0" w:line="240" w:lineRule="auto"/>
        <w:rPr>
          <w:ins w:id="186" w:author="Raphael Malyankar" w:date="2019-06-23T22:05:00Z"/>
          <w:rFonts w:cstheme="minorHAnsi"/>
          <w:sz w:val="20"/>
          <w:szCs w:val="20"/>
          <w:lang w:val="en-AU"/>
        </w:rPr>
      </w:pPr>
      <w:ins w:id="187" w:author="Raphael Malyankar" w:date="2019-06-23T22:05:00Z">
        <w:r w:rsidRPr="00F50E84">
          <w:rPr>
            <w:rFonts w:cstheme="minorHAnsi"/>
            <w:sz w:val="20"/>
            <w:szCs w:val="20"/>
            <w:lang w:val="en-AU"/>
          </w:rPr>
          <w:lastRenderedPageBreak/>
          <w:t xml:space="preserve">                    &lt;</w:t>
        </w:r>
        <w:proofErr w:type="spellStart"/>
        <w:r w:rsidRPr="00F50E84">
          <w:rPr>
            <w:rFonts w:cstheme="minorHAnsi"/>
            <w:sz w:val="20"/>
            <w:szCs w:val="20"/>
            <w:lang w:val="en-AU"/>
          </w:rPr>
          <w:t>dayOfWeek</w:t>
        </w:r>
        <w:proofErr w:type="spellEnd"/>
        <w:r w:rsidRPr="00F50E84">
          <w:rPr>
            <w:rFonts w:cstheme="minorHAnsi"/>
            <w:sz w:val="20"/>
            <w:szCs w:val="20"/>
            <w:lang w:val="en-AU"/>
          </w:rPr>
          <w:t>&gt;Saturday&lt;/</w:t>
        </w:r>
        <w:proofErr w:type="spellStart"/>
        <w:r w:rsidRPr="00F50E84">
          <w:rPr>
            <w:rFonts w:cstheme="minorHAnsi"/>
            <w:sz w:val="20"/>
            <w:szCs w:val="20"/>
            <w:lang w:val="en-AU"/>
          </w:rPr>
          <w:t>dayOfWeek</w:t>
        </w:r>
        <w:proofErr w:type="spellEnd"/>
        <w:r w:rsidRPr="00F50E84">
          <w:rPr>
            <w:rFonts w:cstheme="minorHAnsi"/>
            <w:sz w:val="20"/>
            <w:szCs w:val="20"/>
            <w:lang w:val="en-AU"/>
          </w:rPr>
          <w:t>&gt;</w:t>
        </w:r>
      </w:ins>
    </w:p>
    <w:p w14:paraId="539EF225" w14:textId="77777777" w:rsidR="004225E1" w:rsidRPr="00F50E84" w:rsidRDefault="004225E1" w:rsidP="00F50E84">
      <w:pPr>
        <w:spacing w:after="0" w:line="240" w:lineRule="auto"/>
        <w:rPr>
          <w:ins w:id="188" w:author="Raphael Malyankar" w:date="2019-06-23T22:05:00Z"/>
          <w:rFonts w:cstheme="minorHAnsi"/>
          <w:sz w:val="20"/>
          <w:szCs w:val="20"/>
          <w:lang w:val="en-AU"/>
        </w:rPr>
      </w:pPr>
      <w:ins w:id="189"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dayOfWeekIsRange</w:t>
        </w:r>
        <w:proofErr w:type="spellEnd"/>
        <w:r w:rsidRPr="00F50E84">
          <w:rPr>
            <w:rFonts w:cstheme="minorHAnsi"/>
            <w:sz w:val="20"/>
            <w:szCs w:val="20"/>
            <w:lang w:val="en-AU"/>
          </w:rPr>
          <w:t>&gt;0&lt;/</w:t>
        </w:r>
        <w:proofErr w:type="spellStart"/>
        <w:r w:rsidRPr="00F50E84">
          <w:rPr>
            <w:rFonts w:cstheme="minorHAnsi"/>
            <w:sz w:val="20"/>
            <w:szCs w:val="20"/>
            <w:lang w:val="en-AU"/>
          </w:rPr>
          <w:t>dayOfWeekIsRange</w:t>
        </w:r>
        <w:proofErr w:type="spellEnd"/>
        <w:r w:rsidRPr="00F50E84">
          <w:rPr>
            <w:rFonts w:cstheme="minorHAnsi"/>
            <w:sz w:val="20"/>
            <w:szCs w:val="20"/>
            <w:lang w:val="en-AU"/>
          </w:rPr>
          <w:t>&gt;</w:t>
        </w:r>
      </w:ins>
    </w:p>
    <w:p w14:paraId="13BC5EDE" w14:textId="77777777" w:rsidR="004225E1" w:rsidRPr="00F50E84" w:rsidRDefault="004225E1" w:rsidP="00F50E84">
      <w:pPr>
        <w:spacing w:after="0" w:line="240" w:lineRule="auto"/>
        <w:rPr>
          <w:ins w:id="190" w:author="Raphael Malyankar" w:date="2019-06-23T22:05:00Z"/>
          <w:rFonts w:cstheme="minorHAnsi"/>
          <w:sz w:val="20"/>
          <w:szCs w:val="20"/>
          <w:lang w:val="en-AU"/>
        </w:rPr>
      </w:pPr>
      <w:ins w:id="191"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timeOfDayStart</w:t>
        </w:r>
        <w:proofErr w:type="spellEnd"/>
        <w:r w:rsidRPr="00F50E84">
          <w:rPr>
            <w:rFonts w:cstheme="minorHAnsi"/>
            <w:sz w:val="20"/>
            <w:szCs w:val="20"/>
            <w:lang w:val="en-AU"/>
          </w:rPr>
          <w:t>&gt;08:00:00&lt;/</w:t>
        </w:r>
        <w:proofErr w:type="spellStart"/>
        <w:r w:rsidRPr="00F50E84">
          <w:rPr>
            <w:rFonts w:cstheme="minorHAnsi"/>
            <w:sz w:val="20"/>
            <w:szCs w:val="20"/>
            <w:lang w:val="en-AU"/>
          </w:rPr>
          <w:t>timeOfDayStart</w:t>
        </w:r>
        <w:proofErr w:type="spellEnd"/>
        <w:r w:rsidRPr="00F50E84">
          <w:rPr>
            <w:rFonts w:cstheme="minorHAnsi"/>
            <w:sz w:val="20"/>
            <w:szCs w:val="20"/>
            <w:lang w:val="en-AU"/>
          </w:rPr>
          <w:t>&gt;</w:t>
        </w:r>
      </w:ins>
    </w:p>
    <w:p w14:paraId="3C9033EE" w14:textId="77777777" w:rsidR="004225E1" w:rsidRPr="00F50E84" w:rsidRDefault="004225E1" w:rsidP="00F50E84">
      <w:pPr>
        <w:spacing w:after="0" w:line="240" w:lineRule="auto"/>
        <w:rPr>
          <w:ins w:id="192" w:author="Raphael Malyankar" w:date="2019-06-23T22:05:00Z"/>
          <w:rFonts w:cstheme="minorHAnsi"/>
          <w:sz w:val="20"/>
          <w:szCs w:val="20"/>
          <w:lang w:val="en-AU"/>
        </w:rPr>
      </w:pPr>
      <w:ins w:id="193"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timeOfDayEnd</w:t>
        </w:r>
        <w:proofErr w:type="spellEnd"/>
        <w:r w:rsidRPr="00F50E84">
          <w:rPr>
            <w:rFonts w:cstheme="minorHAnsi"/>
            <w:sz w:val="20"/>
            <w:szCs w:val="20"/>
            <w:lang w:val="en-AU"/>
          </w:rPr>
          <w:t>&gt;16:00:00&lt;/</w:t>
        </w:r>
        <w:proofErr w:type="spellStart"/>
        <w:r w:rsidRPr="00F50E84">
          <w:rPr>
            <w:rFonts w:cstheme="minorHAnsi"/>
            <w:sz w:val="20"/>
            <w:szCs w:val="20"/>
            <w:lang w:val="en-AU"/>
          </w:rPr>
          <w:t>timeOfDayEnd</w:t>
        </w:r>
        <w:proofErr w:type="spellEnd"/>
        <w:r w:rsidRPr="00F50E84">
          <w:rPr>
            <w:rFonts w:cstheme="minorHAnsi"/>
            <w:sz w:val="20"/>
            <w:szCs w:val="20"/>
            <w:lang w:val="en-AU"/>
          </w:rPr>
          <w:t>&gt;</w:t>
        </w:r>
      </w:ins>
    </w:p>
    <w:p w14:paraId="0324FDAB" w14:textId="77777777" w:rsidR="004225E1" w:rsidRPr="00F50E84" w:rsidRDefault="004225E1" w:rsidP="00F50E84">
      <w:pPr>
        <w:spacing w:after="0" w:line="240" w:lineRule="auto"/>
        <w:rPr>
          <w:ins w:id="194" w:author="Raphael Malyankar" w:date="2019-06-23T22:05:00Z"/>
          <w:rFonts w:cstheme="minorHAnsi"/>
          <w:sz w:val="20"/>
          <w:szCs w:val="20"/>
          <w:lang w:val="en-AU"/>
        </w:rPr>
      </w:pPr>
      <w:ins w:id="195"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timeIntervalsByDayOfWeek</w:t>
        </w:r>
        <w:proofErr w:type="spellEnd"/>
        <w:r w:rsidRPr="00F50E84">
          <w:rPr>
            <w:rFonts w:cstheme="minorHAnsi"/>
            <w:sz w:val="20"/>
            <w:szCs w:val="20"/>
            <w:lang w:val="en-AU"/>
          </w:rPr>
          <w:t>&gt;</w:t>
        </w:r>
      </w:ins>
    </w:p>
    <w:p w14:paraId="3D24322F" w14:textId="77777777" w:rsidR="004225E1" w:rsidRPr="00F50E84" w:rsidRDefault="004225E1" w:rsidP="00F50E84">
      <w:pPr>
        <w:spacing w:after="0" w:line="240" w:lineRule="auto"/>
        <w:rPr>
          <w:ins w:id="196" w:author="Raphael Malyankar" w:date="2019-06-23T22:05:00Z"/>
          <w:rFonts w:cstheme="minorHAnsi"/>
          <w:sz w:val="20"/>
          <w:szCs w:val="20"/>
          <w:lang w:val="en-AU"/>
        </w:rPr>
      </w:pPr>
      <w:ins w:id="197"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scheduleByDayOfWeek</w:t>
        </w:r>
        <w:proofErr w:type="spellEnd"/>
        <w:r w:rsidRPr="00F50E84">
          <w:rPr>
            <w:rFonts w:cstheme="minorHAnsi"/>
            <w:sz w:val="20"/>
            <w:szCs w:val="20"/>
            <w:lang w:val="en-AU"/>
          </w:rPr>
          <w:t>&gt;</w:t>
        </w:r>
      </w:ins>
    </w:p>
    <w:p w14:paraId="30A5FD3C" w14:textId="4885C9CC" w:rsidR="004225E1" w:rsidRPr="00F50E84" w:rsidRDefault="004225E1" w:rsidP="00F50E84">
      <w:pPr>
        <w:spacing w:after="0" w:line="240" w:lineRule="auto"/>
        <w:rPr>
          <w:ins w:id="198" w:author="Raphael Malyankar" w:date="2019-06-23T22:05:00Z"/>
          <w:rFonts w:cstheme="minorHAnsi"/>
          <w:sz w:val="20"/>
          <w:szCs w:val="20"/>
          <w:lang w:val="en-AU"/>
        </w:rPr>
      </w:pPr>
      <w:ins w:id="199" w:author="Raphael Malyankar" w:date="2019-06-23T22:05:00Z">
        <w:r w:rsidRPr="00F50E84">
          <w:rPr>
            <w:rFonts w:cstheme="minorHAnsi"/>
            <w:sz w:val="20"/>
            <w:szCs w:val="20"/>
            <w:lang w:val="en-AU"/>
          </w:rPr>
          <w:t xml:space="preserve">            &lt;</w:t>
        </w:r>
        <w:proofErr w:type="spellStart"/>
        <w:r w:rsidRPr="00F50E84">
          <w:rPr>
            <w:rFonts w:cstheme="minorHAnsi"/>
            <w:sz w:val="20"/>
            <w:szCs w:val="20"/>
            <w:lang w:val="en-AU"/>
          </w:rPr>
          <w:t>partialWorkingDay</w:t>
        </w:r>
        <w:proofErr w:type="spellEnd"/>
        <w:r w:rsidRPr="00F50E84">
          <w:rPr>
            <w:rFonts w:cstheme="minorHAnsi"/>
            <w:sz w:val="20"/>
            <w:szCs w:val="20"/>
            <w:lang w:val="en-AU"/>
          </w:rPr>
          <w:t xml:space="preserve"> </w:t>
        </w:r>
        <w:proofErr w:type="spellStart"/>
        <w:r w:rsidRPr="00F50E84">
          <w:rPr>
            <w:rFonts w:cstheme="minorHAnsi"/>
            <w:sz w:val="20"/>
            <w:szCs w:val="20"/>
            <w:lang w:val="en-AU"/>
          </w:rPr>
          <w:t>xlink:href</w:t>
        </w:r>
        <w:proofErr w:type="spellEnd"/>
        <w:r w:rsidRPr="00F50E84">
          <w:rPr>
            <w:rFonts w:cstheme="minorHAnsi"/>
            <w:sz w:val="20"/>
            <w:szCs w:val="20"/>
            <w:lang w:val="en-AU"/>
          </w:rPr>
          <w:t>="</w:t>
        </w:r>
      </w:ins>
      <w:ins w:id="200" w:author="Raphael Malyankar" w:date="2019-06-23T22:08:00Z">
        <w:r>
          <w:rPr>
            <w:rFonts w:cstheme="minorHAnsi"/>
            <w:sz w:val="20"/>
            <w:szCs w:val="20"/>
            <w:lang w:val="en-AU"/>
          </w:rPr>
          <w:t xml:space="preserve">(reference to </w:t>
        </w:r>
        <w:proofErr w:type="spellStart"/>
        <w:r>
          <w:rPr>
            <w:rFonts w:cstheme="minorHAnsi"/>
            <w:sz w:val="20"/>
            <w:szCs w:val="20"/>
            <w:lang w:val="en-AU"/>
          </w:rPr>
          <w:t>NonStandardWorkingDay</w:t>
        </w:r>
        <w:proofErr w:type="spellEnd"/>
        <w:r>
          <w:rPr>
            <w:rFonts w:cstheme="minorHAnsi"/>
            <w:sz w:val="20"/>
            <w:szCs w:val="20"/>
            <w:lang w:val="en-AU"/>
          </w:rPr>
          <w:t>)</w:t>
        </w:r>
      </w:ins>
      <w:ins w:id="201" w:author="Raphael Malyankar" w:date="2019-06-23T22:05:00Z">
        <w:r w:rsidRPr="00F50E84">
          <w:rPr>
            <w:rFonts w:cstheme="minorHAnsi"/>
            <w:sz w:val="20"/>
            <w:szCs w:val="20"/>
            <w:lang w:val="en-AU"/>
          </w:rPr>
          <w:t>"/&gt;</w:t>
        </w:r>
      </w:ins>
    </w:p>
    <w:p w14:paraId="36248F28" w14:textId="05A271AC" w:rsidR="00AA3FAF" w:rsidRDefault="004225E1" w:rsidP="00F50E84">
      <w:pPr>
        <w:spacing w:after="0" w:line="240" w:lineRule="auto"/>
        <w:rPr>
          <w:ins w:id="202" w:author="Raphael Malyankar" w:date="2019-06-23T22:09:00Z"/>
          <w:rFonts w:cstheme="minorHAnsi"/>
          <w:sz w:val="20"/>
          <w:szCs w:val="20"/>
          <w:lang w:val="en-AU"/>
        </w:rPr>
      </w:pPr>
      <w:ins w:id="203" w:author="Raphael Malyankar" w:date="2019-06-23T22:05:00Z">
        <w:r w:rsidRPr="00F50E84">
          <w:rPr>
            <w:rFonts w:cstheme="minorHAnsi"/>
            <w:sz w:val="20"/>
            <w:szCs w:val="20"/>
            <w:lang w:val="en-AU"/>
          </w:rPr>
          <w:t xml:space="preserve">        &lt;/S127:ServiceHours&gt;</w:t>
        </w:r>
      </w:ins>
    </w:p>
    <w:p w14:paraId="43EF8DEE" w14:textId="77777777" w:rsidR="00F50E84" w:rsidRPr="00F50E84" w:rsidRDefault="00F50E84" w:rsidP="00F50E84">
      <w:pPr>
        <w:spacing w:after="0" w:line="240" w:lineRule="auto"/>
        <w:rPr>
          <w:ins w:id="204" w:author="Raphael Malyankar" w:date="2019-06-23T22:05:00Z"/>
          <w:rFonts w:cstheme="minorHAnsi"/>
          <w:sz w:val="20"/>
          <w:szCs w:val="20"/>
          <w:lang w:val="en-AU"/>
        </w:rPr>
      </w:pPr>
    </w:p>
    <w:p w14:paraId="2C3F171D" w14:textId="1C650DDC" w:rsidR="004225E1" w:rsidRPr="00F50E84" w:rsidRDefault="004225E1" w:rsidP="00F50E84">
      <w:pPr>
        <w:spacing w:after="0" w:line="240" w:lineRule="auto"/>
        <w:rPr>
          <w:ins w:id="205" w:author="Raphael Malyankar" w:date="2019-06-23T22:06:00Z"/>
          <w:rFonts w:cstheme="minorHAnsi"/>
          <w:sz w:val="20"/>
          <w:szCs w:val="20"/>
          <w:lang w:val="en-AU"/>
        </w:rPr>
      </w:pPr>
      <w:ins w:id="206" w:author="Raphael Malyankar" w:date="2019-06-23T22:06:00Z">
        <w:r w:rsidRPr="00F50E84">
          <w:rPr>
            <w:rFonts w:cstheme="minorHAnsi"/>
            <w:sz w:val="20"/>
            <w:szCs w:val="20"/>
            <w:lang w:val="en-AU"/>
          </w:rPr>
          <w:t xml:space="preserve">        &lt;S127:NonStandardWorkingDay </w:t>
        </w:r>
        <w:proofErr w:type="spellStart"/>
        <w:r w:rsidRPr="00F50E84">
          <w:rPr>
            <w:rFonts w:cstheme="minorHAnsi"/>
            <w:sz w:val="20"/>
            <w:szCs w:val="20"/>
            <w:lang w:val="en-AU"/>
          </w:rPr>
          <w:t>gml:id</w:t>
        </w:r>
        <w:proofErr w:type="spellEnd"/>
        <w:r w:rsidRPr="00F50E84">
          <w:rPr>
            <w:rFonts w:cstheme="minorHAnsi"/>
            <w:sz w:val="20"/>
            <w:szCs w:val="20"/>
            <w:lang w:val="en-AU"/>
          </w:rPr>
          <w:t>="</w:t>
        </w:r>
      </w:ins>
      <w:ins w:id="207" w:author="Raphael Malyankar" w:date="2019-06-23T22:08:00Z">
        <w:r>
          <w:rPr>
            <w:rFonts w:cstheme="minorHAnsi"/>
            <w:sz w:val="20"/>
            <w:szCs w:val="20"/>
            <w:lang w:val="en-AU"/>
          </w:rPr>
          <w:t>(GML ID o</w:t>
        </w:r>
      </w:ins>
      <w:ins w:id="208" w:author="Raphael Malyankar" w:date="2019-06-23T22:09:00Z">
        <w:r>
          <w:rPr>
            <w:rFonts w:cstheme="minorHAnsi"/>
            <w:sz w:val="20"/>
            <w:szCs w:val="20"/>
            <w:lang w:val="en-AU"/>
          </w:rPr>
          <w:t xml:space="preserve">f </w:t>
        </w:r>
        <w:proofErr w:type="spellStart"/>
        <w:r>
          <w:rPr>
            <w:rFonts w:cstheme="minorHAnsi"/>
            <w:sz w:val="20"/>
            <w:szCs w:val="20"/>
            <w:lang w:val="en-AU"/>
          </w:rPr>
          <w:t>NonStandardWorkingDay</w:t>
        </w:r>
        <w:proofErr w:type="spellEnd"/>
        <w:r>
          <w:rPr>
            <w:rFonts w:cstheme="minorHAnsi"/>
            <w:sz w:val="20"/>
            <w:szCs w:val="20"/>
            <w:lang w:val="en-AU"/>
          </w:rPr>
          <w:t>)</w:t>
        </w:r>
      </w:ins>
      <w:ins w:id="209" w:author="Raphael Malyankar" w:date="2019-06-23T22:06:00Z">
        <w:r w:rsidRPr="00F50E84">
          <w:rPr>
            <w:rFonts w:cstheme="minorHAnsi"/>
            <w:sz w:val="20"/>
            <w:szCs w:val="20"/>
            <w:lang w:val="en-AU"/>
          </w:rPr>
          <w:t>"&gt;</w:t>
        </w:r>
      </w:ins>
    </w:p>
    <w:p w14:paraId="0B6686B6" w14:textId="77777777" w:rsidR="004225E1" w:rsidRPr="00F50E84" w:rsidRDefault="004225E1" w:rsidP="00F50E84">
      <w:pPr>
        <w:spacing w:after="0" w:line="240" w:lineRule="auto"/>
        <w:rPr>
          <w:ins w:id="210" w:author="Raphael Malyankar" w:date="2019-06-23T22:06:00Z"/>
          <w:rFonts w:cstheme="minorHAnsi"/>
          <w:sz w:val="20"/>
          <w:szCs w:val="20"/>
          <w:lang w:val="en-AU"/>
        </w:rPr>
      </w:pPr>
      <w:ins w:id="211" w:author="Raphael Malyankar" w:date="2019-06-23T22:06:00Z">
        <w:r w:rsidRPr="00F50E84">
          <w:rPr>
            <w:rFonts w:cstheme="minorHAnsi"/>
            <w:sz w:val="20"/>
            <w:szCs w:val="20"/>
            <w:lang w:val="en-AU"/>
          </w:rPr>
          <w:t xml:space="preserve">            &lt;</w:t>
        </w:r>
        <w:proofErr w:type="spellStart"/>
        <w:r w:rsidRPr="00F50E84">
          <w:rPr>
            <w:rFonts w:cstheme="minorHAnsi"/>
            <w:sz w:val="20"/>
            <w:szCs w:val="20"/>
            <w:lang w:val="en-AU"/>
          </w:rPr>
          <w:t>dateFixed</w:t>
        </w:r>
        <w:proofErr w:type="spellEnd"/>
        <w:r w:rsidRPr="00F50E84">
          <w:rPr>
            <w:rFonts w:cstheme="minorHAnsi"/>
            <w:sz w:val="20"/>
            <w:szCs w:val="20"/>
            <w:lang w:val="en-AU"/>
          </w:rPr>
          <w:t>&gt;&lt;</w:t>
        </w:r>
        <w:proofErr w:type="spellStart"/>
        <w:r w:rsidRPr="00F50E84">
          <w:rPr>
            <w:rFonts w:cstheme="minorHAnsi"/>
            <w:sz w:val="20"/>
            <w:szCs w:val="20"/>
            <w:lang w:val="en-AU"/>
          </w:rPr>
          <w:t>gMonthDay</w:t>
        </w:r>
        <w:proofErr w:type="spellEnd"/>
        <w:r w:rsidRPr="00F50E84">
          <w:rPr>
            <w:rFonts w:cstheme="minorHAnsi"/>
            <w:sz w:val="20"/>
            <w:szCs w:val="20"/>
            <w:lang w:val="en-AU"/>
          </w:rPr>
          <w:t>&gt;--08-05&lt;/</w:t>
        </w:r>
        <w:proofErr w:type="spellStart"/>
        <w:r w:rsidRPr="00F50E84">
          <w:rPr>
            <w:rFonts w:cstheme="minorHAnsi"/>
            <w:sz w:val="20"/>
            <w:szCs w:val="20"/>
            <w:lang w:val="en-AU"/>
          </w:rPr>
          <w:t>gMonthDay</w:t>
        </w:r>
        <w:proofErr w:type="spellEnd"/>
        <w:r w:rsidRPr="00F50E84">
          <w:rPr>
            <w:rFonts w:cstheme="minorHAnsi"/>
            <w:sz w:val="20"/>
            <w:szCs w:val="20"/>
            <w:lang w:val="en-AU"/>
          </w:rPr>
          <w:t>&gt;&lt;/</w:t>
        </w:r>
        <w:proofErr w:type="spellStart"/>
        <w:r w:rsidRPr="00F50E84">
          <w:rPr>
            <w:rFonts w:cstheme="minorHAnsi"/>
            <w:sz w:val="20"/>
            <w:szCs w:val="20"/>
            <w:lang w:val="en-AU"/>
          </w:rPr>
          <w:t>dateFixed</w:t>
        </w:r>
        <w:proofErr w:type="spellEnd"/>
        <w:r w:rsidRPr="00F50E84">
          <w:rPr>
            <w:rFonts w:cstheme="minorHAnsi"/>
            <w:sz w:val="20"/>
            <w:szCs w:val="20"/>
            <w:lang w:val="en-AU"/>
          </w:rPr>
          <w:t>&gt;</w:t>
        </w:r>
      </w:ins>
    </w:p>
    <w:p w14:paraId="774A990E" w14:textId="77777777" w:rsidR="004225E1" w:rsidRPr="00F50E84" w:rsidRDefault="004225E1" w:rsidP="00F50E84">
      <w:pPr>
        <w:spacing w:after="0" w:line="240" w:lineRule="auto"/>
        <w:rPr>
          <w:ins w:id="212" w:author="Raphael Malyankar" w:date="2019-06-23T22:06:00Z"/>
          <w:rFonts w:cstheme="minorHAnsi"/>
          <w:sz w:val="20"/>
          <w:szCs w:val="20"/>
          <w:lang w:val="en-AU"/>
        </w:rPr>
      </w:pPr>
      <w:ins w:id="213" w:author="Raphael Malyankar" w:date="2019-06-23T22:06:00Z">
        <w:r w:rsidRPr="00F50E84">
          <w:rPr>
            <w:rFonts w:cstheme="minorHAnsi"/>
            <w:sz w:val="20"/>
            <w:szCs w:val="20"/>
            <w:lang w:val="en-AU"/>
          </w:rPr>
          <w:t xml:space="preserve">            &lt;</w:t>
        </w:r>
        <w:proofErr w:type="spellStart"/>
        <w:r w:rsidRPr="00F50E84">
          <w:rPr>
            <w:rFonts w:cstheme="minorHAnsi"/>
            <w:sz w:val="20"/>
            <w:szCs w:val="20"/>
            <w:lang w:val="en-AU"/>
          </w:rPr>
          <w:t>dateVariable</w:t>
        </w:r>
        <w:proofErr w:type="spellEnd"/>
        <w:r w:rsidRPr="00F50E84">
          <w:rPr>
            <w:rFonts w:cstheme="minorHAnsi"/>
            <w:sz w:val="20"/>
            <w:szCs w:val="20"/>
            <w:lang w:val="en-AU"/>
          </w:rPr>
          <w:t>&gt;public holidays&lt;/</w:t>
        </w:r>
        <w:proofErr w:type="spellStart"/>
        <w:r w:rsidRPr="00F50E84">
          <w:rPr>
            <w:rFonts w:cstheme="minorHAnsi"/>
            <w:sz w:val="20"/>
            <w:szCs w:val="20"/>
            <w:lang w:val="en-AU"/>
          </w:rPr>
          <w:t>dateVariable</w:t>
        </w:r>
        <w:proofErr w:type="spellEnd"/>
        <w:r w:rsidRPr="00F50E84">
          <w:rPr>
            <w:rFonts w:cstheme="minorHAnsi"/>
            <w:sz w:val="20"/>
            <w:szCs w:val="20"/>
            <w:lang w:val="en-AU"/>
          </w:rPr>
          <w:t>&gt;</w:t>
        </w:r>
      </w:ins>
    </w:p>
    <w:p w14:paraId="03DE9CFC" w14:textId="650F7FA3" w:rsidR="004225E1" w:rsidRPr="00F50E84" w:rsidRDefault="004225E1" w:rsidP="00F50E84">
      <w:pPr>
        <w:spacing w:after="0" w:line="240" w:lineRule="auto"/>
        <w:rPr>
          <w:ins w:id="214" w:author="Raphael Malyankar" w:date="2019-06-23T22:06:00Z"/>
          <w:rFonts w:cstheme="minorHAnsi"/>
          <w:sz w:val="20"/>
          <w:szCs w:val="20"/>
          <w:lang w:val="en-AU"/>
        </w:rPr>
      </w:pPr>
      <w:ins w:id="215" w:author="Raphael Malyankar" w:date="2019-06-23T22:06:00Z">
        <w:r w:rsidRPr="00F50E84">
          <w:rPr>
            <w:rFonts w:cstheme="minorHAnsi"/>
            <w:sz w:val="20"/>
            <w:szCs w:val="20"/>
            <w:lang w:val="en-AU"/>
          </w:rPr>
          <w:t xml:space="preserve">            &lt;</w:t>
        </w:r>
        <w:proofErr w:type="spellStart"/>
        <w:r w:rsidRPr="00F50E84">
          <w:rPr>
            <w:rFonts w:cstheme="minorHAnsi"/>
            <w:sz w:val="20"/>
            <w:szCs w:val="20"/>
            <w:lang w:val="en-AU"/>
          </w:rPr>
          <w:t>theServiceHours_nsdy</w:t>
        </w:r>
        <w:proofErr w:type="spellEnd"/>
        <w:r w:rsidRPr="00F50E84">
          <w:rPr>
            <w:rFonts w:cstheme="minorHAnsi"/>
            <w:sz w:val="20"/>
            <w:szCs w:val="20"/>
            <w:lang w:val="en-AU"/>
          </w:rPr>
          <w:t xml:space="preserve"> </w:t>
        </w:r>
        <w:proofErr w:type="spellStart"/>
        <w:r w:rsidRPr="00F50E84">
          <w:rPr>
            <w:rFonts w:cstheme="minorHAnsi"/>
            <w:sz w:val="20"/>
            <w:szCs w:val="20"/>
            <w:lang w:val="en-AU"/>
          </w:rPr>
          <w:t>xlink:href</w:t>
        </w:r>
        <w:proofErr w:type="spellEnd"/>
        <w:r w:rsidRPr="00F50E84">
          <w:rPr>
            <w:rFonts w:cstheme="minorHAnsi"/>
            <w:sz w:val="20"/>
            <w:szCs w:val="20"/>
            <w:lang w:val="en-AU"/>
          </w:rPr>
          <w:t>="</w:t>
        </w:r>
      </w:ins>
      <w:ins w:id="216" w:author="Raphael Malyankar" w:date="2019-06-23T22:07:00Z">
        <w:r>
          <w:rPr>
            <w:rFonts w:cstheme="minorHAnsi"/>
            <w:sz w:val="20"/>
            <w:szCs w:val="20"/>
            <w:lang w:val="en-AU"/>
          </w:rPr>
          <w:t xml:space="preserve">(reference to </w:t>
        </w:r>
        <w:proofErr w:type="spellStart"/>
        <w:r>
          <w:rPr>
            <w:rFonts w:cstheme="minorHAnsi"/>
            <w:sz w:val="20"/>
            <w:szCs w:val="20"/>
            <w:lang w:val="en-AU"/>
          </w:rPr>
          <w:t>ServiceHours</w:t>
        </w:r>
      </w:ins>
      <w:proofErr w:type="spellEnd"/>
      <w:ins w:id="217" w:author="Raphael Malyankar" w:date="2019-06-23T22:08:00Z">
        <w:r>
          <w:rPr>
            <w:rFonts w:cstheme="minorHAnsi"/>
            <w:sz w:val="20"/>
            <w:szCs w:val="20"/>
            <w:lang w:val="en-AU"/>
          </w:rPr>
          <w:t>)</w:t>
        </w:r>
      </w:ins>
      <w:ins w:id="218" w:author="Raphael Malyankar" w:date="2019-06-23T22:06:00Z">
        <w:r w:rsidRPr="00F50E84">
          <w:rPr>
            <w:rFonts w:cstheme="minorHAnsi"/>
            <w:sz w:val="20"/>
            <w:szCs w:val="20"/>
            <w:lang w:val="en-AU"/>
          </w:rPr>
          <w:t>"/&gt;</w:t>
        </w:r>
      </w:ins>
    </w:p>
    <w:p w14:paraId="7C0762BF" w14:textId="0E391C6F" w:rsidR="004225E1" w:rsidRPr="00F50E84" w:rsidRDefault="004225E1" w:rsidP="00F50E84">
      <w:pPr>
        <w:spacing w:after="0" w:line="240" w:lineRule="auto"/>
        <w:rPr>
          <w:ins w:id="219" w:author="Raphael Malyankar" w:date="2019-06-23T22:05:00Z"/>
          <w:rFonts w:cstheme="minorHAnsi"/>
          <w:sz w:val="20"/>
          <w:szCs w:val="20"/>
          <w:lang w:val="en-AU"/>
        </w:rPr>
      </w:pPr>
      <w:ins w:id="220" w:author="Raphael Malyankar" w:date="2019-06-23T22:06:00Z">
        <w:r w:rsidRPr="00F50E84">
          <w:rPr>
            <w:rFonts w:cstheme="minorHAnsi"/>
            <w:sz w:val="20"/>
            <w:szCs w:val="20"/>
            <w:lang w:val="en-AU"/>
          </w:rPr>
          <w:t xml:space="preserve">        &lt;/S127:NonStandardWorkingDay&gt;</w:t>
        </w:r>
      </w:ins>
    </w:p>
    <w:p w14:paraId="2F3586D0" w14:textId="77777777" w:rsidR="00AA3FAF" w:rsidRDefault="00AA3FAF" w:rsidP="00D64344">
      <w:pPr>
        <w:rPr>
          <w:rFonts w:cstheme="minorHAnsi"/>
          <w:lang w:val="en-AU"/>
        </w:rPr>
      </w:pPr>
    </w:p>
    <w:p w14:paraId="3C06F281" w14:textId="39A07CA6" w:rsidR="00D64344" w:rsidRPr="00A66C15" w:rsidRDefault="00D64344" w:rsidP="00D64344">
      <w:pPr>
        <w:rPr>
          <w:rFonts w:cstheme="minorHAnsi"/>
          <w:lang w:val="en-AU"/>
        </w:rPr>
      </w:pPr>
      <w:r w:rsidRPr="00A66C15">
        <w:rPr>
          <w:rFonts w:cstheme="minorHAnsi"/>
          <w:lang w:val="en-AU"/>
        </w:rPr>
        <w:t>If the days of week are known but the hours of availability are unknown, there is no time</w:t>
      </w:r>
      <w:r w:rsidR="00D74AAC">
        <w:rPr>
          <w:rFonts w:cstheme="minorHAnsi"/>
          <w:lang w:val="en-AU"/>
        </w:rPr>
        <w:t xml:space="preserve"> attribute</w:t>
      </w:r>
      <w:r w:rsidRPr="00A66C15">
        <w:rPr>
          <w:rFonts w:cstheme="minorHAnsi"/>
          <w:lang w:val="en-AU"/>
        </w:rPr>
        <w:t>.</w:t>
      </w:r>
      <w:r w:rsidR="003A06B7">
        <w:rPr>
          <w:rFonts w:cstheme="minorHAnsi"/>
          <w:lang w:val="en-AU"/>
        </w:rPr>
        <w:t xml:space="preserve"> Twenty-four availability is indicated by encoding the availability period as 000000-240000.</w:t>
      </w:r>
      <w:r w:rsidR="009A7930">
        <w:rPr>
          <w:rFonts w:cstheme="minorHAnsi"/>
          <w:lang w:val="en-AU"/>
        </w:rPr>
        <w:t xml:space="preserve"> </w:t>
      </w:r>
      <w:r w:rsidR="009A7930" w:rsidRPr="009A7930">
        <w:rPr>
          <w:rFonts w:cstheme="minorHAnsi"/>
          <w:lang w:val="en-AU"/>
        </w:rPr>
        <w:t xml:space="preserve">Special cases such as unknown </w:t>
      </w:r>
      <w:ins w:id="221" w:author="Raphael Malyankar" w:date="2019-06-23T22:13:00Z">
        <w:r w:rsidR="009E6C09">
          <w:rPr>
            <w:rFonts w:cstheme="minorHAnsi"/>
            <w:lang w:val="en-AU"/>
          </w:rPr>
          <w:t xml:space="preserve">schedules </w:t>
        </w:r>
      </w:ins>
      <w:r w:rsidR="009A7930" w:rsidRPr="009A7930">
        <w:rPr>
          <w:rFonts w:cstheme="minorHAnsi"/>
          <w:lang w:val="en-AU"/>
        </w:rPr>
        <w:t xml:space="preserve">can be explained in the </w:t>
      </w:r>
      <w:proofErr w:type="spellStart"/>
      <w:r w:rsidR="009A7930" w:rsidRPr="009A7930">
        <w:rPr>
          <w:rFonts w:cstheme="minorHAnsi"/>
          <w:b/>
          <w:lang w:val="en-AU"/>
        </w:rPr>
        <w:t>textContent</w:t>
      </w:r>
      <w:proofErr w:type="spellEnd"/>
      <w:r w:rsidR="009A7930" w:rsidRPr="009A7930">
        <w:rPr>
          <w:rFonts w:cstheme="minorHAnsi"/>
          <w:lang w:val="en-AU"/>
        </w:rPr>
        <w:t xml:space="preserve"> or </w:t>
      </w:r>
      <w:r w:rsidR="009A7930" w:rsidRPr="009A7930">
        <w:rPr>
          <w:rFonts w:cstheme="minorHAnsi"/>
          <w:b/>
          <w:lang w:val="en-AU"/>
        </w:rPr>
        <w:t>information</w:t>
      </w:r>
      <w:r w:rsidR="009A7930" w:rsidRPr="009A7930">
        <w:rPr>
          <w:rFonts w:cstheme="minorHAnsi"/>
          <w:lang w:val="en-AU"/>
        </w:rPr>
        <w:t xml:space="preserve"> attribute</w:t>
      </w:r>
      <w:r w:rsidR="009A7930">
        <w:rPr>
          <w:rFonts w:cstheme="minorHAnsi"/>
          <w:lang w:val="en-AU"/>
        </w:rPr>
        <w:t xml:space="preserve"> of </w:t>
      </w:r>
      <w:proofErr w:type="spellStart"/>
      <w:r w:rsidR="009A7930" w:rsidRPr="009A7930">
        <w:rPr>
          <w:rFonts w:cstheme="minorHAnsi"/>
          <w:b/>
          <w:lang w:val="en-AU"/>
        </w:rPr>
        <w:t>ServiceHours</w:t>
      </w:r>
      <w:proofErr w:type="spellEnd"/>
      <w:r w:rsidR="009A7930">
        <w:rPr>
          <w:rFonts w:cstheme="minorHAnsi"/>
          <w:lang w:val="en-AU"/>
        </w:rPr>
        <w:t>.</w:t>
      </w:r>
    </w:p>
    <w:p w14:paraId="71920BF6" w14:textId="160CB7EA" w:rsidR="00D64344" w:rsidRPr="00A66C15" w:rsidRDefault="00D64344" w:rsidP="00D64344">
      <w:pPr>
        <w:rPr>
          <w:rFonts w:cstheme="minorHAnsi"/>
          <w:lang w:val="en-AU"/>
        </w:rPr>
      </w:pPr>
      <w:r w:rsidRPr="00A66C15">
        <w:rPr>
          <w:rFonts w:cstheme="minorHAnsi"/>
          <w:lang w:val="en-AU"/>
        </w:rPr>
        <w:t xml:space="preserve">To encode two or more periods within the same day, repeat the </w:t>
      </w:r>
      <w:proofErr w:type="spellStart"/>
      <w:r w:rsidRPr="00A66C15">
        <w:rPr>
          <w:rFonts w:cstheme="minorHAnsi"/>
          <w:b/>
          <w:lang w:val="en-AU"/>
        </w:rPr>
        <w:t>timeOfDayStart</w:t>
      </w:r>
      <w:proofErr w:type="spellEnd"/>
      <w:r w:rsidRPr="00A66C15">
        <w:rPr>
          <w:rFonts w:cstheme="minorHAnsi"/>
          <w:lang w:val="en-AU"/>
        </w:rPr>
        <w:t xml:space="preserve"> and </w:t>
      </w:r>
      <w:proofErr w:type="spellStart"/>
      <w:r w:rsidRPr="00A66C15">
        <w:rPr>
          <w:rFonts w:cstheme="minorHAnsi"/>
          <w:b/>
          <w:lang w:val="en-AU"/>
        </w:rPr>
        <w:t>timeOfDayEnd</w:t>
      </w:r>
      <w:proofErr w:type="spellEnd"/>
      <w:r w:rsidRPr="00A66C15">
        <w:rPr>
          <w:rFonts w:cstheme="minorHAnsi"/>
          <w:lang w:val="en-AU"/>
        </w:rPr>
        <w:t xml:space="preserve"> attributes. If one of the times is not known, it may be </w:t>
      </w:r>
      <w:proofErr w:type="spellStart"/>
      <w:r w:rsidRPr="00A66C15">
        <w:rPr>
          <w:rFonts w:cstheme="minorHAnsi"/>
          <w:lang w:val="en-AU"/>
        </w:rPr>
        <w:t>nilled</w:t>
      </w:r>
      <w:proofErr w:type="spellEnd"/>
      <w:r w:rsidRPr="00A66C15">
        <w:rPr>
          <w:rFonts w:cstheme="minorHAnsi"/>
          <w:lang w:val="en-AU"/>
        </w:rPr>
        <w:t xml:space="preserve"> as described in </w:t>
      </w:r>
      <w:r w:rsidR="00C44E77">
        <w:rPr>
          <w:rFonts w:cstheme="minorHAnsi"/>
          <w:lang w:val="en-AU"/>
        </w:rPr>
        <w:t>clause</w:t>
      </w:r>
      <w:r w:rsidR="00C44E77" w:rsidRPr="00A66C15">
        <w:rPr>
          <w:rFonts w:cstheme="minorHAnsi"/>
          <w:lang w:val="en-AU"/>
        </w:rPr>
        <w:t xml:space="preserve"> </w:t>
      </w:r>
      <w:r w:rsidRPr="00A66C15">
        <w:rPr>
          <w:rFonts w:cstheme="minorHAnsi"/>
          <w:lang w:val="en-AU"/>
        </w:rPr>
        <w:t>2.4.4.</w:t>
      </w:r>
    </w:p>
    <w:p w14:paraId="0AE1D90D" w14:textId="77777777" w:rsidR="00D64344" w:rsidRPr="00A66C15" w:rsidRDefault="00D64344" w:rsidP="00D64344">
      <w:pPr>
        <w:rPr>
          <w:rFonts w:cstheme="minorHAnsi"/>
          <w:lang w:val="en-AU"/>
        </w:rPr>
      </w:pPr>
      <w:r w:rsidRPr="00A66C15">
        <w:rPr>
          <w:rFonts w:cstheme="minorHAnsi"/>
          <w:lang w:val="en-AU"/>
        </w:rPr>
        <w:t>For example, to encode open hours of 8 a.m. to 12 noon and 1 p.m. to 5 p.m. on Thursdays and Saturdays:</w:t>
      </w:r>
    </w:p>
    <w:p w14:paraId="155084CB" w14:textId="50A512D4" w:rsidR="00D64344" w:rsidRPr="00A66C15" w:rsidRDefault="00D64344" w:rsidP="00D64344">
      <w:pPr>
        <w:rPr>
          <w:rFonts w:cstheme="minorHAnsi"/>
          <w:b/>
          <w:lang w:val="en-AU"/>
        </w:rPr>
      </w:pPr>
      <w:r w:rsidRPr="00A66C15">
        <w:rPr>
          <w:rFonts w:cstheme="minorHAnsi"/>
          <w:lang w:val="en-AU"/>
        </w:rPr>
        <w:tab/>
      </w:r>
      <w:r w:rsidRPr="00A66C15">
        <w:rPr>
          <w:rFonts w:cstheme="minorHAnsi"/>
          <w:lang w:val="en-AU"/>
        </w:rPr>
        <w:tab/>
      </w:r>
      <w:proofErr w:type="spellStart"/>
      <w:r w:rsidR="00A164BF" w:rsidRPr="00A66C15">
        <w:rPr>
          <w:rFonts w:cstheme="minorHAnsi"/>
          <w:b/>
          <w:lang w:val="en-AU"/>
        </w:rPr>
        <w:t>t</w:t>
      </w:r>
      <w:r w:rsidR="00A164BF">
        <w:rPr>
          <w:rFonts w:cstheme="minorHAnsi"/>
          <w:b/>
          <w:lang w:val="en-AU"/>
        </w:rPr>
        <w:t>ime</w:t>
      </w:r>
      <w:r w:rsidR="00A164BF" w:rsidRPr="00A66C15">
        <w:rPr>
          <w:rFonts w:cstheme="minorHAnsi"/>
          <w:b/>
          <w:lang w:val="en-AU"/>
        </w:rPr>
        <w:t>IntervalsByD</w:t>
      </w:r>
      <w:r w:rsidR="00A164BF">
        <w:rPr>
          <w:rFonts w:cstheme="minorHAnsi"/>
          <w:b/>
          <w:lang w:val="en-AU"/>
        </w:rPr>
        <w:t>ay</w:t>
      </w:r>
      <w:r w:rsidR="00A164BF" w:rsidRPr="00A66C15">
        <w:rPr>
          <w:rFonts w:cstheme="minorHAnsi"/>
          <w:b/>
          <w:lang w:val="en-AU"/>
        </w:rPr>
        <w:t>o</w:t>
      </w:r>
      <w:r w:rsidR="00A164BF">
        <w:rPr>
          <w:rFonts w:cstheme="minorHAnsi"/>
          <w:b/>
          <w:lang w:val="en-AU"/>
        </w:rPr>
        <w:t>f</w:t>
      </w:r>
      <w:r w:rsidR="00A164BF" w:rsidRPr="00A66C15">
        <w:rPr>
          <w:rFonts w:cstheme="minorHAnsi"/>
          <w:b/>
          <w:lang w:val="en-AU"/>
        </w:rPr>
        <w:t>W</w:t>
      </w:r>
      <w:r w:rsidR="00A164BF">
        <w:rPr>
          <w:rFonts w:cstheme="minorHAnsi"/>
          <w:b/>
          <w:lang w:val="en-AU"/>
        </w:rPr>
        <w:t>eek</w:t>
      </w:r>
      <w:proofErr w:type="spellEnd"/>
    </w:p>
    <w:p w14:paraId="4D0314A5" w14:textId="3796D860"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proofErr w:type="spellEnd"/>
      <w:r w:rsidRPr="00A66C15">
        <w:rPr>
          <w:rFonts w:cstheme="minorHAnsi"/>
          <w:lang w:val="en-AU"/>
        </w:rPr>
        <w:t xml:space="preserve"> =</w:t>
      </w:r>
      <w:r w:rsidR="007B69CA">
        <w:rPr>
          <w:rFonts w:cstheme="minorHAnsi"/>
          <w:lang w:val="en-AU"/>
        </w:rPr>
        <w:t>5</w:t>
      </w:r>
      <w:r w:rsidRPr="00A66C15">
        <w:rPr>
          <w:rFonts w:cstheme="minorHAnsi"/>
          <w:lang w:val="en-AU"/>
        </w:rPr>
        <w:t xml:space="preserve">(Thursday), </w:t>
      </w:r>
      <w:r w:rsidR="007B69CA">
        <w:rPr>
          <w:rFonts w:cstheme="minorHAnsi"/>
          <w:lang w:val="en-AU"/>
        </w:rPr>
        <w:t>7</w:t>
      </w:r>
      <w:r w:rsidRPr="00A66C15">
        <w:rPr>
          <w:rFonts w:cstheme="minorHAnsi"/>
          <w:lang w:val="en-AU"/>
        </w:rPr>
        <w:t>(Saturday)</w:t>
      </w:r>
    </w:p>
    <w:p w14:paraId="0A3BE0ED" w14:textId="30F7BB75"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dayOfWeek</w:t>
      </w:r>
      <w:r w:rsidR="00A164BF">
        <w:rPr>
          <w:rFonts w:cstheme="minorHAnsi"/>
          <w:b/>
          <w:lang w:val="en-AU"/>
        </w:rPr>
        <w:t>Is</w:t>
      </w:r>
      <w:r w:rsidRPr="00A66C15">
        <w:rPr>
          <w:rFonts w:cstheme="minorHAnsi"/>
          <w:b/>
          <w:lang w:val="en-AU"/>
        </w:rPr>
        <w:t>Range</w:t>
      </w:r>
      <w:proofErr w:type="spellEnd"/>
      <w:r w:rsidRPr="00A66C15">
        <w:rPr>
          <w:rFonts w:cstheme="minorHAnsi"/>
          <w:lang w:val="en-AU"/>
        </w:rPr>
        <w:t xml:space="preserve"> =1 (true)</w:t>
      </w:r>
    </w:p>
    <w:p w14:paraId="00E61792" w14:textId="77777777"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timeOfDayStart</w:t>
      </w:r>
      <w:proofErr w:type="spellEnd"/>
      <w:r w:rsidRPr="00A66C15">
        <w:rPr>
          <w:rFonts w:cstheme="minorHAnsi"/>
          <w:lang w:val="en-AU"/>
        </w:rPr>
        <w:t xml:space="preserve"> = 080000</w:t>
      </w:r>
    </w:p>
    <w:p w14:paraId="1622EB3F" w14:textId="77777777"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timeOfDayStart</w:t>
      </w:r>
      <w:proofErr w:type="spellEnd"/>
      <w:r w:rsidRPr="00A66C15">
        <w:rPr>
          <w:rFonts w:cstheme="minorHAnsi"/>
          <w:lang w:val="en-AU"/>
        </w:rPr>
        <w:t xml:space="preserve"> = 130000</w:t>
      </w:r>
    </w:p>
    <w:p w14:paraId="54A793FF" w14:textId="77777777"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timeOfDayEnd</w:t>
      </w:r>
      <w:proofErr w:type="spellEnd"/>
      <w:r w:rsidRPr="00A66C15">
        <w:rPr>
          <w:rFonts w:cstheme="minorHAnsi"/>
          <w:lang w:val="en-AU"/>
        </w:rPr>
        <w:t xml:space="preserve"> = 120000</w:t>
      </w:r>
    </w:p>
    <w:p w14:paraId="3BE58740" w14:textId="77777777" w:rsidR="00D64344" w:rsidRPr="00A66C15" w:rsidRDefault="00D64344" w:rsidP="00D85336">
      <w:pPr>
        <w:spacing w:after="40" w:line="240" w:lineRule="auto"/>
        <w:rPr>
          <w:rFonts w:cstheme="minorHAnsi"/>
          <w:lang w:val="en-AU"/>
        </w:rPr>
      </w:pPr>
      <w:r w:rsidRPr="00A66C15">
        <w:rPr>
          <w:rFonts w:cstheme="minorHAnsi"/>
          <w:lang w:val="en-AU"/>
        </w:rPr>
        <w:tab/>
      </w:r>
      <w:r w:rsidRPr="00A66C15">
        <w:rPr>
          <w:rFonts w:cstheme="minorHAnsi"/>
          <w:lang w:val="en-AU"/>
        </w:rPr>
        <w:tab/>
      </w:r>
      <w:r w:rsidRPr="00A66C15">
        <w:rPr>
          <w:rFonts w:cstheme="minorHAnsi"/>
          <w:lang w:val="en-AU"/>
        </w:rPr>
        <w:tab/>
      </w:r>
      <w:proofErr w:type="spellStart"/>
      <w:r w:rsidRPr="00A66C15">
        <w:rPr>
          <w:rFonts w:cstheme="minorHAnsi"/>
          <w:b/>
          <w:lang w:val="en-AU"/>
        </w:rPr>
        <w:t>timeOfDayEnd</w:t>
      </w:r>
      <w:proofErr w:type="spellEnd"/>
      <w:r w:rsidRPr="00A66C15">
        <w:rPr>
          <w:rFonts w:cstheme="minorHAnsi"/>
          <w:lang w:val="en-AU"/>
        </w:rPr>
        <w:t xml:space="preserve"> = 170000</w:t>
      </w:r>
    </w:p>
    <w:p w14:paraId="0AB93A9C" w14:textId="77777777" w:rsidR="00D85336" w:rsidRDefault="00D85336" w:rsidP="00D64344">
      <w:pPr>
        <w:rPr>
          <w:rFonts w:cstheme="minorHAnsi"/>
          <w:lang w:val="en-AU"/>
        </w:rPr>
      </w:pPr>
    </w:p>
    <w:p w14:paraId="6F8269BB" w14:textId="74CA29F9" w:rsidR="00D64344" w:rsidRDefault="00D64344" w:rsidP="00D64344">
      <w:pPr>
        <w:rPr>
          <w:rFonts w:cstheme="minorHAnsi"/>
          <w:lang w:val="en-AU"/>
        </w:rPr>
      </w:pPr>
      <w:r w:rsidRPr="00A66C15">
        <w:rPr>
          <w:rFonts w:cstheme="minorHAnsi"/>
          <w:lang w:val="en-AU"/>
        </w:rPr>
        <w:t xml:space="preserve">The order of repeated </w:t>
      </w:r>
      <w:proofErr w:type="spellStart"/>
      <w:r w:rsidRPr="00A66C15">
        <w:rPr>
          <w:rFonts w:cstheme="minorHAnsi"/>
          <w:b/>
          <w:lang w:val="en-AU"/>
        </w:rPr>
        <w:t>timeOfDayStart</w:t>
      </w:r>
      <w:proofErr w:type="spellEnd"/>
      <w:r w:rsidRPr="00A66C15">
        <w:rPr>
          <w:rFonts w:cstheme="minorHAnsi"/>
          <w:lang w:val="en-AU"/>
        </w:rPr>
        <w:t xml:space="preserve"> and </w:t>
      </w:r>
      <w:proofErr w:type="spellStart"/>
      <w:r w:rsidRPr="00A66C15">
        <w:rPr>
          <w:rFonts w:cstheme="minorHAnsi"/>
          <w:b/>
          <w:lang w:val="en-AU"/>
        </w:rPr>
        <w:t>timeOfDayEnd</w:t>
      </w:r>
      <w:proofErr w:type="spellEnd"/>
      <w:r w:rsidRPr="00A66C15">
        <w:rPr>
          <w:rFonts w:cstheme="minorHAnsi"/>
          <w:lang w:val="en-AU"/>
        </w:rPr>
        <w:t xml:space="preserve"> attributes is significant, since intervals are specified by matching them pairwise in order.</w:t>
      </w:r>
    </w:p>
    <w:p w14:paraId="3CE9358A" w14:textId="39E86324" w:rsidR="00AB1493" w:rsidRPr="00A66C15" w:rsidRDefault="00AB1493" w:rsidP="00D64344">
      <w:pPr>
        <w:rPr>
          <w:rFonts w:cstheme="minorHAnsi"/>
          <w:lang w:val="en-AU"/>
        </w:rPr>
      </w:pPr>
      <w:r>
        <w:rPr>
          <w:rFonts w:cstheme="minorHAnsi"/>
          <w:lang w:val="en-AU"/>
        </w:rPr>
        <w:t>UTC is indicated by the Z suffix</w:t>
      </w:r>
      <w:r w:rsidR="00FB22E8">
        <w:rPr>
          <w:rFonts w:cstheme="minorHAnsi"/>
          <w:lang w:val="en-AU"/>
        </w:rPr>
        <w:t>. The absence of the Z suffix indicates local time.</w:t>
      </w:r>
    </w:p>
    <w:p w14:paraId="791F0FB6"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222" w:name="_Toc490817323"/>
      <w:bookmarkStart w:id="223" w:name="_Toc451254977"/>
      <w:bookmarkStart w:id="224" w:name="_Toc531133463"/>
      <w:r w:rsidRPr="00A66C15">
        <w:rPr>
          <w:rFonts w:asciiTheme="minorHAnsi" w:hAnsiTheme="minorHAnsi" w:cstheme="minorHAnsi"/>
          <w:lang w:val="en-AU"/>
        </w:rPr>
        <w:t>Times</w:t>
      </w:r>
      <w:bookmarkEnd w:id="222"/>
      <w:bookmarkEnd w:id="223"/>
      <w:bookmarkEnd w:id="224"/>
    </w:p>
    <w:p w14:paraId="37AA9ECC" w14:textId="77777777" w:rsidR="00D64344" w:rsidRPr="00A66C15" w:rsidRDefault="00D64344" w:rsidP="00D64344">
      <w:pPr>
        <w:rPr>
          <w:rFonts w:cstheme="minorHAnsi"/>
          <w:lang w:val="en-AU"/>
        </w:rPr>
      </w:pPr>
      <w:r w:rsidRPr="00ED455F">
        <w:rPr>
          <w:rFonts w:cstheme="minorHAnsi"/>
          <w:lang w:val="en-AU"/>
        </w:rPr>
        <w:t>If it is required to provide information of the start time and end time of an active period of a feature, it must be encoded</w:t>
      </w:r>
      <w:r w:rsidRPr="00A66C15">
        <w:rPr>
          <w:rFonts w:cstheme="minorHAnsi"/>
          <w:lang w:val="en-AU"/>
        </w:rPr>
        <w:t xml:space="preserve"> using the attributes </w:t>
      </w:r>
      <w:proofErr w:type="spellStart"/>
      <w:r w:rsidRPr="00A66C15">
        <w:rPr>
          <w:rFonts w:cstheme="minorHAnsi"/>
          <w:b/>
          <w:lang w:val="en-AU"/>
        </w:rPr>
        <w:t>timeOfDayStart</w:t>
      </w:r>
      <w:proofErr w:type="spellEnd"/>
      <w:r w:rsidRPr="00A66C15">
        <w:rPr>
          <w:rFonts w:cstheme="minorHAnsi"/>
          <w:lang w:val="en-AU"/>
        </w:rPr>
        <w:t xml:space="preserve"> and </w:t>
      </w:r>
      <w:proofErr w:type="spellStart"/>
      <w:r w:rsidRPr="00A66C15">
        <w:rPr>
          <w:rFonts w:cstheme="minorHAnsi"/>
          <w:b/>
          <w:lang w:val="en-AU"/>
        </w:rPr>
        <w:t>timeOfDayEnd</w:t>
      </w:r>
      <w:proofErr w:type="spellEnd"/>
      <w:r w:rsidRPr="00A66C15">
        <w:rPr>
          <w:rFonts w:cstheme="minorHAnsi"/>
          <w:lang w:val="en-AU"/>
        </w:rPr>
        <w:t>. The order has significance.</w:t>
      </w:r>
    </w:p>
    <w:p w14:paraId="279ABE52"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225" w:name="_Toc490817324"/>
      <w:bookmarkStart w:id="226" w:name="_Toc451254978"/>
      <w:bookmarkStart w:id="227" w:name="_Toc531133464"/>
      <w:r w:rsidRPr="00A66C15">
        <w:rPr>
          <w:rFonts w:asciiTheme="minorHAnsi" w:hAnsiTheme="minorHAnsi" w:cstheme="minorHAnsi"/>
          <w:lang w:val="en-AU"/>
        </w:rPr>
        <w:t>Combination of date schedules and times</w:t>
      </w:r>
      <w:bookmarkEnd w:id="225"/>
      <w:bookmarkEnd w:id="226"/>
      <w:bookmarkEnd w:id="227"/>
    </w:p>
    <w:p w14:paraId="76840AD4" w14:textId="0CEA04CC" w:rsidR="00D64344" w:rsidRPr="00A66C15" w:rsidRDefault="00D64344" w:rsidP="00D64344">
      <w:pPr>
        <w:rPr>
          <w:rFonts w:cstheme="minorHAnsi"/>
          <w:lang w:val="en-AU"/>
        </w:rPr>
      </w:pPr>
      <w:r w:rsidRPr="00ED455F">
        <w:rPr>
          <w:rFonts w:cstheme="minorHAnsi"/>
          <w:lang w:val="en-AU"/>
        </w:rPr>
        <w:t xml:space="preserve">Schedule information can also include time of day. The complex attribute </w:t>
      </w:r>
      <w:proofErr w:type="spellStart"/>
      <w:r w:rsidR="003A06B7" w:rsidRPr="00A66C15">
        <w:rPr>
          <w:rFonts w:cstheme="minorHAnsi"/>
          <w:b/>
          <w:lang w:val="en-AU"/>
        </w:rPr>
        <w:t>t</w:t>
      </w:r>
      <w:r w:rsidR="003A06B7">
        <w:rPr>
          <w:rFonts w:cstheme="minorHAnsi"/>
          <w:b/>
          <w:lang w:val="en-AU"/>
        </w:rPr>
        <w:t>ime</w:t>
      </w:r>
      <w:r w:rsidR="003A06B7" w:rsidRPr="00A66C15">
        <w:rPr>
          <w:rFonts w:cstheme="minorHAnsi"/>
          <w:b/>
          <w:lang w:val="en-AU"/>
        </w:rPr>
        <w:t>IntervalsByD</w:t>
      </w:r>
      <w:r w:rsidR="003A06B7">
        <w:rPr>
          <w:rFonts w:cstheme="minorHAnsi"/>
          <w:b/>
          <w:lang w:val="en-AU"/>
        </w:rPr>
        <w:t>ay</w:t>
      </w:r>
      <w:r w:rsidR="003A06B7" w:rsidRPr="00A66C15">
        <w:rPr>
          <w:rFonts w:cstheme="minorHAnsi"/>
          <w:b/>
          <w:lang w:val="en-AU"/>
        </w:rPr>
        <w:t>o</w:t>
      </w:r>
      <w:r w:rsidR="003A06B7">
        <w:rPr>
          <w:rFonts w:cstheme="minorHAnsi"/>
          <w:b/>
          <w:lang w:val="en-AU"/>
        </w:rPr>
        <w:t>f</w:t>
      </w:r>
      <w:r w:rsidR="003A06B7" w:rsidRPr="00A66C15">
        <w:rPr>
          <w:rFonts w:cstheme="minorHAnsi"/>
          <w:b/>
          <w:lang w:val="en-AU"/>
        </w:rPr>
        <w:t>W</w:t>
      </w:r>
      <w:r w:rsidR="003A06B7">
        <w:rPr>
          <w:rFonts w:cstheme="minorHAnsi"/>
          <w:b/>
          <w:lang w:val="en-AU"/>
        </w:rPr>
        <w:t>eek</w:t>
      </w:r>
      <w:proofErr w:type="spellEnd"/>
      <w:r w:rsidR="003A06B7" w:rsidRPr="00A66C15">
        <w:rPr>
          <w:rFonts w:cstheme="minorHAnsi"/>
          <w:b/>
          <w:lang w:val="en-AU"/>
        </w:rPr>
        <w:t xml:space="preserve"> </w:t>
      </w:r>
      <w:r w:rsidRPr="00A66C15">
        <w:rPr>
          <w:rFonts w:cstheme="minorHAnsi"/>
          <w:lang w:val="en-AU"/>
        </w:rPr>
        <w:t xml:space="preserve">also includes </w:t>
      </w:r>
      <w:proofErr w:type="spellStart"/>
      <w:r w:rsidRPr="00A66C15">
        <w:rPr>
          <w:rFonts w:cstheme="minorHAnsi"/>
          <w:b/>
          <w:lang w:val="en-AU"/>
        </w:rPr>
        <w:t>timeOfDayStart</w:t>
      </w:r>
      <w:proofErr w:type="spellEnd"/>
      <w:r w:rsidRPr="00A66C15">
        <w:rPr>
          <w:rFonts w:cstheme="minorHAnsi"/>
          <w:lang w:val="en-AU"/>
        </w:rPr>
        <w:t xml:space="preserve"> and </w:t>
      </w:r>
      <w:proofErr w:type="spellStart"/>
      <w:r w:rsidRPr="00A66C15">
        <w:rPr>
          <w:rFonts w:cstheme="minorHAnsi"/>
          <w:b/>
          <w:lang w:val="en-AU"/>
        </w:rPr>
        <w:t>timeOfDayEnd</w:t>
      </w:r>
      <w:proofErr w:type="spellEnd"/>
      <w:r w:rsidRPr="00A66C15">
        <w:rPr>
          <w:rFonts w:cstheme="minorHAnsi"/>
          <w:b/>
          <w:lang w:val="en-AU"/>
        </w:rPr>
        <w:t xml:space="preserve"> </w:t>
      </w:r>
      <w:r w:rsidRPr="00A66C15">
        <w:rPr>
          <w:rFonts w:cstheme="minorHAnsi"/>
          <w:lang w:val="en-AU"/>
        </w:rPr>
        <w:t xml:space="preserve">attributes to encode the daily start and end times of service. Complete instructions on how to encode schedules are described in </w:t>
      </w:r>
      <w:r w:rsidR="00C44E77">
        <w:rPr>
          <w:rFonts w:cstheme="minorHAnsi"/>
          <w:lang w:val="en-AU"/>
        </w:rPr>
        <w:t>clause</w:t>
      </w:r>
      <w:r w:rsidR="00C44E77" w:rsidRPr="00A66C15">
        <w:rPr>
          <w:rFonts w:cstheme="minorHAnsi"/>
          <w:lang w:val="en-AU"/>
        </w:rPr>
        <w:t xml:space="preserve"> </w:t>
      </w:r>
      <w:r w:rsidRPr="00A66C15">
        <w:rPr>
          <w:rFonts w:cstheme="minorHAnsi"/>
          <w:lang w:val="en-AU"/>
        </w:rPr>
        <w:fldChar w:fldCharType="begin"/>
      </w:r>
      <w:r w:rsidRPr="00A66C15">
        <w:rPr>
          <w:rFonts w:cstheme="minorHAnsi"/>
          <w:lang w:val="en-AU"/>
        </w:rPr>
        <w:instrText xml:space="preserve"> REF _Ref451433874 \r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Pr>
          <w:rFonts w:cstheme="minorHAnsi"/>
          <w:lang w:val="en-AU"/>
        </w:rPr>
        <w:t>2.4.10.4</w:t>
      </w:r>
      <w:r w:rsidRPr="00A66C15">
        <w:rPr>
          <w:rFonts w:cstheme="minorHAnsi"/>
          <w:lang w:val="en-AU"/>
        </w:rPr>
        <w:fldChar w:fldCharType="end"/>
      </w:r>
      <w:r w:rsidRPr="00ED455F">
        <w:rPr>
          <w:rFonts w:cstheme="minorHAnsi"/>
          <w:lang w:val="en-AU"/>
        </w:rPr>
        <w:t>.</w:t>
      </w:r>
    </w:p>
    <w:p w14:paraId="42A06C50"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228" w:name="_Toc490817325"/>
      <w:bookmarkStart w:id="229" w:name="_Toc451254979"/>
      <w:bookmarkStart w:id="230" w:name="_Ref451252569"/>
      <w:bookmarkStart w:id="231" w:name="_Toc531133465"/>
      <w:r w:rsidRPr="00A66C15">
        <w:rPr>
          <w:rFonts w:asciiTheme="minorHAnsi" w:hAnsiTheme="minorHAnsi" w:cstheme="minorHAnsi"/>
          <w:lang w:val="en-AU"/>
        </w:rPr>
        <w:lastRenderedPageBreak/>
        <w:t>Graphic information</w:t>
      </w:r>
      <w:bookmarkEnd w:id="228"/>
      <w:bookmarkEnd w:id="229"/>
      <w:bookmarkEnd w:id="230"/>
      <w:bookmarkEnd w:id="231"/>
    </w:p>
    <w:p w14:paraId="1F68184C" w14:textId="77777777" w:rsidR="00D64344" w:rsidRPr="00A66C15" w:rsidRDefault="00D64344" w:rsidP="00D64344">
      <w:pPr>
        <w:rPr>
          <w:rFonts w:eastAsiaTheme="majorEastAsia" w:cstheme="minorHAnsi"/>
          <w:lang w:val="en-GB"/>
        </w:rPr>
      </w:pPr>
      <w:r w:rsidRPr="00ED455F">
        <w:rPr>
          <w:rFonts w:eastAsiaTheme="majorEastAsia" w:cstheme="minorHAnsi"/>
        </w:rPr>
        <w:t xml:space="preserve">A graphic file should be appropriate for the purpose and should supplement the information in terms of navigational relevance.  Preferably, the graphic </w:t>
      </w:r>
      <w:r w:rsidRPr="00A66C15">
        <w:rPr>
          <w:rFonts w:cstheme="minorHAnsi"/>
        </w:rPr>
        <w:t>should provide perspective relevant to the view of the mariner. Graphics should be such that all the information in the graphic is legible in the application display.</w:t>
      </w:r>
    </w:p>
    <w:p w14:paraId="7778F046" w14:textId="77777777" w:rsidR="00D64344" w:rsidRPr="00A66C15" w:rsidRDefault="00D64344" w:rsidP="00D64344">
      <w:pPr>
        <w:rPr>
          <w:rFonts w:eastAsiaTheme="minorEastAsia" w:cstheme="minorHAnsi"/>
          <w:lang w:val="en-AU"/>
        </w:rPr>
      </w:pPr>
      <w:r w:rsidRPr="00A66C15">
        <w:rPr>
          <w:rFonts w:cstheme="minorHAnsi"/>
          <w:lang w:val="en-AU"/>
        </w:rPr>
        <w:t xml:space="preserve">Graphic information must be encoded using the complex attribute </w:t>
      </w:r>
      <w:r w:rsidRPr="00A66C15">
        <w:rPr>
          <w:rFonts w:cstheme="minorHAnsi"/>
          <w:b/>
          <w:lang w:val="en-AU"/>
        </w:rPr>
        <w:t>graphic</w:t>
      </w:r>
      <w:r w:rsidRPr="00A66C15">
        <w:rPr>
          <w:rFonts w:cstheme="minorHAnsi"/>
          <w:lang w:val="en-AU"/>
        </w:rPr>
        <w:t xml:space="preserve">.  The simple sub-attribute </w:t>
      </w:r>
      <w:proofErr w:type="spellStart"/>
      <w:r w:rsidRPr="00A66C15">
        <w:rPr>
          <w:rFonts w:cstheme="minorHAnsi"/>
          <w:b/>
          <w:lang w:val="en-AU"/>
        </w:rPr>
        <w:t>pictureInformation</w:t>
      </w:r>
      <w:proofErr w:type="spellEnd"/>
      <w:r w:rsidRPr="00A66C15">
        <w:rPr>
          <w:rFonts w:cstheme="minorHAnsi"/>
          <w:lang w:val="en-AU"/>
        </w:rPr>
        <w:t xml:space="preserve"> should be used to provide credits to the picture creator, copyright owner etc. </w:t>
      </w:r>
    </w:p>
    <w:p w14:paraId="75A6B75F" w14:textId="4ADEA042" w:rsidR="00D64344" w:rsidRPr="00A66C15" w:rsidRDefault="00D64344" w:rsidP="00D64344">
      <w:pPr>
        <w:rPr>
          <w:rFonts w:cstheme="minorHAnsi"/>
          <w:lang w:val="en-AU"/>
        </w:rPr>
      </w:pPr>
      <w:r w:rsidRPr="00A66C15">
        <w:rPr>
          <w:rFonts w:cstheme="minorHAnsi"/>
          <w:lang w:val="en-AU"/>
        </w:rPr>
        <w:t xml:space="preserve">The source date can either be of a complete date (see </w:t>
      </w:r>
      <w:r w:rsidR="00C44E77">
        <w:rPr>
          <w:rFonts w:cstheme="minorHAnsi"/>
          <w:lang w:val="en-AU"/>
        </w:rPr>
        <w:t>clause</w:t>
      </w:r>
      <w:r w:rsidR="00C44E77" w:rsidRPr="00A66C15">
        <w:rPr>
          <w:rFonts w:cstheme="minorHAnsi"/>
          <w:lang w:val="en-AU"/>
        </w:rPr>
        <w:t xml:space="preserve"> </w:t>
      </w:r>
      <w:r w:rsidRPr="00A66C15">
        <w:rPr>
          <w:rFonts w:cstheme="minorHAnsi"/>
          <w:lang w:val="en-AU"/>
        </w:rPr>
        <w:fldChar w:fldCharType="begin"/>
      </w:r>
      <w:r w:rsidRPr="00A66C15">
        <w:rPr>
          <w:rFonts w:cstheme="minorHAnsi"/>
          <w:lang w:val="en-AU"/>
        </w:rPr>
        <w:instrText xml:space="preserve"> REF _Ref451253474 \r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Pr>
          <w:rFonts w:cstheme="minorHAnsi"/>
          <w:lang w:val="en-AU"/>
        </w:rPr>
        <w:t>2.4.10.1</w:t>
      </w:r>
      <w:r w:rsidRPr="00A66C15">
        <w:rPr>
          <w:rFonts w:cstheme="minorHAnsi"/>
          <w:lang w:val="en-AU"/>
        </w:rPr>
        <w:fldChar w:fldCharType="end"/>
      </w:r>
      <w:r w:rsidRPr="00ED455F">
        <w:rPr>
          <w:rFonts w:cstheme="minorHAnsi"/>
          <w:lang w:val="en-AU"/>
        </w:rPr>
        <w:t xml:space="preserve">) or truncated date (see </w:t>
      </w:r>
      <w:r w:rsidR="00C44E77">
        <w:rPr>
          <w:rFonts w:cstheme="minorHAnsi"/>
          <w:lang w:val="en-AU"/>
        </w:rPr>
        <w:t>clause</w:t>
      </w:r>
      <w:r w:rsidR="00C44E77" w:rsidRPr="00ED455F">
        <w:rPr>
          <w:rFonts w:cstheme="minorHAnsi"/>
          <w:lang w:val="en-AU"/>
        </w:rPr>
        <w:t xml:space="preserve"> </w:t>
      </w:r>
      <w:r w:rsidRPr="00A66C15">
        <w:rPr>
          <w:rFonts w:cstheme="minorHAnsi"/>
          <w:lang w:val="en-AU"/>
        </w:rPr>
        <w:fldChar w:fldCharType="begin"/>
      </w:r>
      <w:r w:rsidRPr="00A66C15">
        <w:rPr>
          <w:rFonts w:cstheme="minorHAnsi"/>
          <w:lang w:val="en-AU"/>
        </w:rPr>
        <w:instrText xml:space="preserve"> REF _Ref451253496 \r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Pr>
          <w:rFonts w:cstheme="minorHAnsi"/>
          <w:lang w:val="en-AU"/>
        </w:rPr>
        <w:t>2.4.10.2</w:t>
      </w:r>
      <w:r w:rsidRPr="00A66C15">
        <w:rPr>
          <w:rFonts w:cstheme="minorHAnsi"/>
          <w:lang w:val="en-AU"/>
        </w:rPr>
        <w:fldChar w:fldCharType="end"/>
      </w:r>
      <w:r w:rsidRPr="00ED455F">
        <w:rPr>
          <w:rFonts w:cstheme="minorHAnsi"/>
          <w:lang w:val="en-AU"/>
        </w:rPr>
        <w:t>) type.</w:t>
      </w:r>
    </w:p>
    <w:p w14:paraId="17D5A0CA" w14:textId="59B6E6E1" w:rsidR="00D64344" w:rsidRPr="00A66C15" w:rsidRDefault="00D64344" w:rsidP="00D64344">
      <w:pPr>
        <w:rPr>
          <w:rFonts w:cstheme="minorHAnsi"/>
          <w:lang w:val="en-AU"/>
        </w:rPr>
      </w:pPr>
      <w:r w:rsidRPr="00A66C15">
        <w:rPr>
          <w:rFonts w:cstheme="minorHAnsi"/>
          <w:lang w:val="en-AU"/>
        </w:rPr>
        <w:t xml:space="preserve">Assuming that graphic information provides a coastal view, mariners are interested in knowing from which point on sea that graphic has been taken.  The complex attribute </w:t>
      </w:r>
      <w:proofErr w:type="spellStart"/>
      <w:r w:rsidRPr="00A66C15">
        <w:rPr>
          <w:rFonts w:cstheme="minorHAnsi"/>
          <w:b/>
          <w:lang w:val="en-AU"/>
        </w:rPr>
        <w:t>bearingInformation</w:t>
      </w:r>
      <w:proofErr w:type="spellEnd"/>
      <w:r w:rsidRPr="00A66C15">
        <w:rPr>
          <w:rFonts w:cstheme="minorHAnsi"/>
          <w:lang w:val="en-AU"/>
        </w:rPr>
        <w:t xml:space="preserve"> (see </w:t>
      </w:r>
      <w:r w:rsidR="00097E85">
        <w:rPr>
          <w:rFonts w:cstheme="minorHAnsi"/>
          <w:lang w:val="en-AU"/>
        </w:rPr>
        <w:t>clause</w:t>
      </w:r>
      <w:r w:rsidR="00097E85" w:rsidRPr="00A66C15">
        <w:rPr>
          <w:rFonts w:cstheme="minorHAnsi"/>
          <w:lang w:val="en-AU"/>
        </w:rPr>
        <w:t xml:space="preserve"> </w:t>
      </w:r>
      <w:r w:rsidRPr="00A66C15">
        <w:rPr>
          <w:rFonts w:cstheme="minorHAnsi"/>
          <w:lang w:val="en-AU"/>
        </w:rPr>
        <w:fldChar w:fldCharType="begin"/>
      </w:r>
      <w:r w:rsidRPr="00A66C15">
        <w:rPr>
          <w:rFonts w:cstheme="minorHAnsi"/>
          <w:lang w:val="en-AU"/>
        </w:rPr>
        <w:instrText xml:space="preserve"> REF _Ref451253695 \r \h </w:instrText>
      </w:r>
      <w:r w:rsidR="00D90A3A">
        <w:rPr>
          <w:rFonts w:cstheme="minorHAnsi"/>
          <w:lang w:val="en-AU"/>
        </w:rPr>
        <w:instrText xml:space="preserve"> \* MERGEFORMAT </w:instrText>
      </w:r>
      <w:r w:rsidRPr="00A66C15">
        <w:rPr>
          <w:rFonts w:cstheme="minorHAnsi"/>
          <w:lang w:val="en-AU"/>
        </w:rPr>
      </w:r>
      <w:r w:rsidRPr="00A66C15">
        <w:rPr>
          <w:rFonts w:cstheme="minorHAnsi"/>
          <w:lang w:val="en-AU"/>
        </w:rPr>
        <w:fldChar w:fldCharType="separate"/>
      </w:r>
      <w:r w:rsidR="00116C40">
        <w:rPr>
          <w:rFonts w:cstheme="minorHAnsi"/>
          <w:lang w:val="en-AU"/>
        </w:rPr>
        <w:t>2.4.13.1</w:t>
      </w:r>
      <w:r w:rsidRPr="00A66C15">
        <w:rPr>
          <w:rFonts w:cstheme="minorHAnsi"/>
          <w:lang w:val="en-AU"/>
        </w:rPr>
        <w:fldChar w:fldCharType="end"/>
      </w:r>
      <w:r w:rsidRPr="00ED455F">
        <w:rPr>
          <w:rFonts w:cstheme="minorHAnsi"/>
          <w:lang w:val="en-AU"/>
        </w:rPr>
        <w:t xml:space="preserve">) provides all necessary information. </w:t>
      </w:r>
    </w:p>
    <w:p w14:paraId="798620CC" w14:textId="77777777" w:rsidR="00D64344" w:rsidRPr="00A66C15" w:rsidRDefault="00D64344" w:rsidP="00D64344">
      <w:pPr>
        <w:pStyle w:val="Heading4"/>
        <w:numPr>
          <w:ilvl w:val="3"/>
          <w:numId w:val="13"/>
        </w:numPr>
        <w:rPr>
          <w:rFonts w:asciiTheme="minorHAnsi" w:hAnsiTheme="minorHAnsi" w:cstheme="minorHAnsi"/>
          <w:lang w:val="en-AU"/>
        </w:rPr>
      </w:pPr>
      <w:bookmarkStart w:id="232" w:name="_Toc490817326"/>
      <w:bookmarkStart w:id="233" w:name="_Toc451254980"/>
      <w:bookmarkStart w:id="234" w:name="_Ref451253695"/>
      <w:r w:rsidRPr="00A66C15">
        <w:rPr>
          <w:rFonts w:asciiTheme="minorHAnsi" w:hAnsiTheme="minorHAnsi" w:cstheme="minorHAnsi"/>
          <w:lang w:val="en-AU"/>
        </w:rPr>
        <w:t>Bearing information</w:t>
      </w:r>
      <w:bookmarkEnd w:id="232"/>
      <w:bookmarkEnd w:id="233"/>
      <w:bookmarkEnd w:id="234"/>
    </w:p>
    <w:p w14:paraId="29A533E3" w14:textId="77777777" w:rsidR="00D64344" w:rsidRPr="00A66C15" w:rsidRDefault="00D64344" w:rsidP="00D64344">
      <w:pPr>
        <w:rPr>
          <w:rFonts w:cstheme="minorHAnsi"/>
          <w:lang w:val="en-AU"/>
        </w:rPr>
      </w:pPr>
      <w:r w:rsidRPr="00ED455F">
        <w:rPr>
          <w:rFonts w:cstheme="minorHAnsi"/>
          <w:lang w:val="en-AU"/>
        </w:rPr>
        <w:t xml:space="preserve">The most accurate information should be provided if it is necessary to indicate a position from where a picture has been taken.  </w:t>
      </w:r>
      <w:r w:rsidRPr="00A66C15">
        <w:rPr>
          <w:rFonts w:cstheme="minorHAnsi"/>
          <w:b/>
          <w:lang w:val="en-AU"/>
        </w:rPr>
        <w:t>information</w:t>
      </w:r>
      <w:r w:rsidRPr="00A66C15">
        <w:rPr>
          <w:rFonts w:cstheme="minorHAnsi"/>
          <w:lang w:val="en-AU"/>
        </w:rPr>
        <w:t xml:space="preserve"> is a sub-complex attribute of </w:t>
      </w:r>
      <w:proofErr w:type="spellStart"/>
      <w:r w:rsidRPr="00A66C15">
        <w:rPr>
          <w:rFonts w:cstheme="minorHAnsi"/>
          <w:b/>
          <w:lang w:val="en-AU"/>
        </w:rPr>
        <w:t>bearingInformation</w:t>
      </w:r>
      <w:proofErr w:type="spellEnd"/>
      <w:r w:rsidRPr="00A66C15">
        <w:rPr>
          <w:rFonts w:cstheme="minorHAnsi"/>
          <w:lang w:val="en-AU"/>
        </w:rPr>
        <w:t xml:space="preserve"> and should be used to specify that no bearing information can be provided whenever such is the case. The sub-attributes </w:t>
      </w:r>
      <w:proofErr w:type="spellStart"/>
      <w:r w:rsidRPr="00A66C15">
        <w:rPr>
          <w:rFonts w:cstheme="minorHAnsi"/>
          <w:b/>
          <w:lang w:val="en-AU"/>
        </w:rPr>
        <w:t>sectorBearing</w:t>
      </w:r>
      <w:proofErr w:type="spellEnd"/>
      <w:r w:rsidRPr="00A66C15">
        <w:rPr>
          <w:rFonts w:cstheme="minorHAnsi"/>
          <w:lang w:val="en-AU"/>
        </w:rPr>
        <w:t xml:space="preserve"> and </w:t>
      </w:r>
      <w:r w:rsidRPr="00A66C15">
        <w:rPr>
          <w:rFonts w:cstheme="minorHAnsi"/>
          <w:b/>
          <w:lang w:val="en-AU"/>
        </w:rPr>
        <w:t>orientation</w:t>
      </w:r>
      <w:r w:rsidRPr="00A66C15">
        <w:rPr>
          <w:rFonts w:cstheme="minorHAnsi"/>
          <w:lang w:val="en-AU"/>
        </w:rPr>
        <w:t xml:space="preserve"> can be used to describe a certain level of inaccuracy in the position determination.</w:t>
      </w:r>
    </w:p>
    <w:p w14:paraId="41C45605" w14:textId="77777777" w:rsidR="00D64344" w:rsidRPr="00A66C15" w:rsidRDefault="00D64344" w:rsidP="00D64344">
      <w:pPr>
        <w:pStyle w:val="Heading2"/>
        <w:numPr>
          <w:ilvl w:val="1"/>
          <w:numId w:val="13"/>
        </w:numPr>
        <w:rPr>
          <w:rFonts w:asciiTheme="minorHAnsi" w:hAnsiTheme="minorHAnsi" w:cstheme="minorHAnsi"/>
        </w:rPr>
      </w:pPr>
      <w:bookmarkStart w:id="235" w:name="_Toc490817327"/>
      <w:bookmarkStart w:id="236" w:name="_Toc451527710"/>
      <w:bookmarkStart w:id="237" w:name="_Toc450121538"/>
      <w:bookmarkStart w:id="238" w:name="_Ref531051748"/>
      <w:bookmarkStart w:id="239" w:name="_Toc531133466"/>
      <w:r w:rsidRPr="00A66C15">
        <w:rPr>
          <w:rFonts w:asciiTheme="minorHAnsi" w:hAnsiTheme="minorHAnsi" w:cstheme="minorHAnsi"/>
        </w:rPr>
        <w:t>Associations</w:t>
      </w:r>
      <w:bookmarkEnd w:id="235"/>
      <w:bookmarkEnd w:id="236"/>
      <w:bookmarkEnd w:id="237"/>
      <w:bookmarkEnd w:id="238"/>
      <w:bookmarkEnd w:id="239"/>
    </w:p>
    <w:p w14:paraId="2424CD64"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40" w:name="_Toc490817328"/>
      <w:bookmarkStart w:id="241" w:name="_Toc451527711"/>
      <w:bookmarkStart w:id="242" w:name="_Toc450121539"/>
      <w:bookmarkStart w:id="243" w:name="_Toc531133467"/>
      <w:r w:rsidRPr="00A66C15">
        <w:rPr>
          <w:rFonts w:asciiTheme="minorHAnsi" w:hAnsiTheme="minorHAnsi" w:cstheme="minorHAnsi"/>
        </w:rPr>
        <w:t>Introduction</w:t>
      </w:r>
      <w:bookmarkEnd w:id="240"/>
      <w:bookmarkEnd w:id="241"/>
      <w:bookmarkEnd w:id="242"/>
      <w:bookmarkEnd w:id="243"/>
    </w:p>
    <w:p w14:paraId="32E84B6C" w14:textId="77777777"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An association expresses a relationship between two classes - features, information types, or a feature and an information type. Objects in the dataset (instances of feature/information types) are related only if the link between them is encoded in the dataset.</w:t>
      </w:r>
    </w:p>
    <w:p w14:paraId="14A23CC3" w14:textId="77777777" w:rsidR="00D64344" w:rsidRPr="00A66C15" w:rsidRDefault="00D64344" w:rsidP="00D64344">
      <w:pPr>
        <w:pStyle w:val="Small"/>
        <w:jc w:val="both"/>
        <w:rPr>
          <w:rFonts w:asciiTheme="minorHAnsi" w:hAnsiTheme="minorHAnsi" w:cstheme="minorHAnsi"/>
          <w:sz w:val="18"/>
          <w:szCs w:val="18"/>
        </w:rPr>
      </w:pPr>
    </w:p>
    <w:p w14:paraId="7E5B384D" w14:textId="33039B66" w:rsidR="00FB22E8" w:rsidRPr="00ED455F" w:rsidRDefault="00FB22E8" w:rsidP="00D64344">
      <w:pPr>
        <w:rPr>
          <w:rFonts w:cstheme="minorHAnsi"/>
          <w:szCs w:val="20"/>
        </w:rPr>
      </w:pPr>
      <w:r w:rsidRPr="00FB22E8">
        <w:rPr>
          <w:rFonts w:cstheme="minorHAnsi"/>
        </w:rPr>
        <w:t xml:space="preserve">EXAMPLE: An </w:t>
      </w:r>
      <w:r w:rsidRPr="00BD667F">
        <w:rPr>
          <w:rFonts w:cstheme="minorHAnsi"/>
          <w:b/>
        </w:rPr>
        <w:t>Authority</w:t>
      </w:r>
      <w:r w:rsidRPr="00FB22E8">
        <w:rPr>
          <w:rFonts w:cstheme="minorHAnsi"/>
        </w:rPr>
        <w:t xml:space="preserve"> information type provides the responsible authority information to the abstract  </w:t>
      </w:r>
      <w:proofErr w:type="spellStart"/>
      <w:r w:rsidRPr="00BD667F">
        <w:rPr>
          <w:rFonts w:cstheme="minorHAnsi"/>
          <w:b/>
        </w:rPr>
        <w:t>SupervisedArea</w:t>
      </w:r>
      <w:proofErr w:type="spellEnd"/>
      <w:r w:rsidRPr="00FB22E8">
        <w:rPr>
          <w:rFonts w:cstheme="minorHAnsi"/>
        </w:rPr>
        <w:t xml:space="preserve"> feature. An association named Service Control (</w:t>
      </w:r>
      <w:proofErr w:type="spellStart"/>
      <w:r w:rsidRPr="00BD667F">
        <w:rPr>
          <w:rFonts w:cstheme="minorHAnsi"/>
          <w:b/>
        </w:rPr>
        <w:t>srvControl</w:t>
      </w:r>
      <w:proofErr w:type="spellEnd"/>
      <w:r w:rsidRPr="00FB22E8">
        <w:rPr>
          <w:rFonts w:cstheme="minorHAnsi"/>
        </w:rPr>
        <w:t xml:space="preserve">) is used to relate the two classes; roles are used to convey the meaning of the relationship. The association is inherited by subclasses of </w:t>
      </w:r>
      <w:proofErr w:type="spellStart"/>
      <w:r w:rsidRPr="00BD667F">
        <w:rPr>
          <w:rFonts w:cstheme="minorHAnsi"/>
          <w:b/>
        </w:rPr>
        <w:t>SupervisedArea</w:t>
      </w:r>
      <w:proofErr w:type="spellEnd"/>
      <w:r w:rsidRPr="00FB22E8">
        <w:rPr>
          <w:rFonts w:cstheme="minorHAnsi"/>
        </w:rPr>
        <w:t xml:space="preserve"> and is thereby available to its subclass </w:t>
      </w:r>
      <w:proofErr w:type="spellStart"/>
      <w:r w:rsidRPr="00BD667F">
        <w:rPr>
          <w:rFonts w:cstheme="minorHAnsi"/>
          <w:b/>
        </w:rPr>
        <w:t>MilitaryPracticeArea</w:t>
      </w:r>
      <w:proofErr w:type="spellEnd"/>
      <w:r w:rsidRPr="00FB22E8">
        <w:rPr>
          <w:rFonts w:cstheme="minorHAnsi"/>
        </w:rPr>
        <w:t>.</w:t>
      </w:r>
    </w:p>
    <w:p w14:paraId="7219B54D" w14:textId="7893A4B6" w:rsidR="00D64344" w:rsidRPr="00ED455F" w:rsidRDefault="00D64344" w:rsidP="00BD667F">
      <w:pPr>
        <w:keepNext/>
        <w:jc w:val="center"/>
        <w:rPr>
          <w:rFonts w:cstheme="minorHAnsi"/>
        </w:rPr>
      </w:pPr>
      <w:r w:rsidRPr="00ED455F">
        <w:rPr>
          <w:rFonts w:cstheme="minorHAnsi"/>
          <w:noProof/>
          <w:lang w:val="en-US"/>
        </w:rPr>
        <w:drawing>
          <wp:inline distT="0" distB="0" distL="0" distR="0" wp14:anchorId="08D2FE44" wp14:editId="70039E2A">
            <wp:extent cx="3619500" cy="159804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40397" cy="1607270"/>
                    </a:xfrm>
                    <a:prstGeom prst="rect">
                      <a:avLst/>
                    </a:prstGeom>
                    <a:noFill/>
                    <a:ln>
                      <a:noFill/>
                    </a:ln>
                  </pic:spPr>
                </pic:pic>
              </a:graphicData>
            </a:graphic>
          </wp:inline>
        </w:drawing>
      </w:r>
    </w:p>
    <w:p w14:paraId="5F4D2D5A" w14:textId="5A0BE457" w:rsidR="00D64344" w:rsidRPr="00A66C15" w:rsidRDefault="00D64344" w:rsidP="00D64344">
      <w:pPr>
        <w:pStyle w:val="Caption"/>
        <w:jc w:val="center"/>
        <w:rPr>
          <w:rFonts w:asciiTheme="minorHAnsi" w:hAnsiTheme="minorHAnsi" w:cstheme="minorHAnsi"/>
          <w:color w:val="auto"/>
        </w:rPr>
      </w:pPr>
      <w:bookmarkStart w:id="244" w:name="_Ref451752106"/>
      <w:r w:rsidRPr="00A66C15">
        <w:rPr>
          <w:rFonts w:asciiTheme="minorHAnsi" w:hAnsiTheme="minorHAnsi" w:cstheme="minorHAnsi"/>
          <w:color w:val="auto"/>
        </w:rPr>
        <w:t xml:space="preserve">Figure </w:t>
      </w:r>
      <w:r w:rsidRPr="00A66C15">
        <w:rPr>
          <w:rFonts w:asciiTheme="minorHAnsi" w:hAnsiTheme="minorHAnsi" w:cstheme="minorHAnsi"/>
        </w:rPr>
        <w:fldChar w:fldCharType="begin"/>
      </w:r>
      <w:r w:rsidRPr="00A66C15">
        <w:rPr>
          <w:rFonts w:asciiTheme="minorHAnsi" w:hAnsiTheme="minorHAnsi" w:cstheme="minorHAnsi"/>
          <w:color w:val="auto"/>
        </w:rPr>
        <w:instrText xml:space="preserve"> SEQ Figure \* ARABIC </w:instrText>
      </w:r>
      <w:r w:rsidRPr="00A66C15">
        <w:rPr>
          <w:rFonts w:asciiTheme="minorHAnsi" w:hAnsiTheme="minorHAnsi" w:cstheme="minorHAnsi"/>
        </w:rPr>
        <w:fldChar w:fldCharType="separate"/>
      </w:r>
      <w:r w:rsidR="00116C40">
        <w:rPr>
          <w:rFonts w:asciiTheme="minorHAnsi" w:hAnsiTheme="minorHAnsi" w:cstheme="minorHAnsi"/>
          <w:noProof/>
          <w:color w:val="auto"/>
        </w:rPr>
        <w:t>2</w:t>
      </w:r>
      <w:r w:rsidRPr="00A66C15">
        <w:rPr>
          <w:rFonts w:asciiTheme="minorHAnsi" w:hAnsiTheme="minorHAnsi" w:cstheme="minorHAnsi"/>
        </w:rPr>
        <w:fldChar w:fldCharType="end"/>
      </w:r>
      <w:bookmarkEnd w:id="244"/>
      <w:r w:rsidRPr="00A66C15">
        <w:rPr>
          <w:rFonts w:asciiTheme="minorHAnsi" w:hAnsiTheme="minorHAnsi" w:cstheme="minorHAnsi"/>
          <w:color w:val="auto"/>
        </w:rPr>
        <w:t xml:space="preserve"> Information association relating a feature to an information type</w:t>
      </w:r>
    </w:p>
    <w:p w14:paraId="2ED1C291" w14:textId="58C43CF3"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lastRenderedPageBreak/>
        <w:t xml:space="preserve">An association end may have a multiplicity which describes how many instances the feature or information type instance at the other end is allowed to are to link to. In </w:t>
      </w:r>
      <w:r w:rsidR="00E1146C">
        <w:rPr>
          <w:rStyle w:val="Redtext"/>
          <w:rFonts w:asciiTheme="minorHAnsi" w:hAnsiTheme="minorHAnsi" w:cstheme="minorHAnsi"/>
          <w:color w:val="auto"/>
        </w:rPr>
        <w:t>F</w:t>
      </w:r>
      <w:r w:rsidRPr="00A66C15">
        <w:rPr>
          <w:rStyle w:val="Redtext"/>
          <w:rFonts w:asciiTheme="minorHAnsi" w:hAnsiTheme="minorHAnsi" w:cstheme="minorHAnsi"/>
          <w:color w:val="auto"/>
        </w:rPr>
        <w:t>igure</w:t>
      </w:r>
      <w:r w:rsidR="00E1146C">
        <w:rPr>
          <w:rStyle w:val="Redtext"/>
          <w:rFonts w:asciiTheme="minorHAnsi" w:hAnsiTheme="minorHAnsi" w:cstheme="minorHAnsi"/>
          <w:color w:val="auto"/>
        </w:rPr>
        <w:t xml:space="preserve"> 2</w:t>
      </w:r>
      <w:r w:rsidRPr="00A66C15">
        <w:rPr>
          <w:rStyle w:val="Redtext"/>
          <w:rFonts w:asciiTheme="minorHAnsi" w:hAnsiTheme="minorHAnsi" w:cstheme="minorHAnsi"/>
          <w:color w:val="auto"/>
        </w:rPr>
        <w:t xml:space="preserve">, any single instance of </w:t>
      </w:r>
      <w:r w:rsidR="00FB22E8">
        <w:rPr>
          <w:rStyle w:val="Redtext"/>
          <w:rFonts w:asciiTheme="minorHAnsi" w:hAnsiTheme="minorHAnsi" w:cstheme="minorHAnsi"/>
          <w:b/>
          <w:color w:val="auto"/>
        </w:rPr>
        <w:t>Authority</w:t>
      </w:r>
      <w:r w:rsidRPr="00A66C15">
        <w:rPr>
          <w:rStyle w:val="Redtext"/>
          <w:rFonts w:asciiTheme="minorHAnsi" w:hAnsiTheme="minorHAnsi" w:cstheme="minorHAnsi"/>
          <w:color w:val="auto"/>
        </w:rPr>
        <w:t xml:space="preserve"> may link to any number of </w:t>
      </w:r>
      <w:proofErr w:type="spellStart"/>
      <w:r w:rsidR="00FB22E8">
        <w:rPr>
          <w:rStyle w:val="Redtext"/>
          <w:rFonts w:asciiTheme="minorHAnsi" w:hAnsiTheme="minorHAnsi" w:cstheme="minorHAnsi"/>
          <w:b/>
          <w:color w:val="auto"/>
        </w:rPr>
        <w:t>MilitaryPracticeArea</w:t>
      </w:r>
      <w:proofErr w:type="spellEnd"/>
      <w:r w:rsidR="00FB22E8" w:rsidRPr="00A66C15">
        <w:rPr>
          <w:rStyle w:val="Redtext"/>
          <w:rFonts w:asciiTheme="minorHAnsi" w:hAnsiTheme="minorHAnsi" w:cstheme="minorHAnsi"/>
          <w:color w:val="auto"/>
        </w:rPr>
        <w:t xml:space="preserve"> </w:t>
      </w:r>
      <w:r w:rsidRPr="00A66C15">
        <w:rPr>
          <w:rStyle w:val="Redtext"/>
          <w:rFonts w:asciiTheme="minorHAnsi" w:hAnsiTheme="minorHAnsi" w:cstheme="minorHAnsi"/>
          <w:color w:val="auto"/>
        </w:rPr>
        <w:t>instances.</w:t>
      </w:r>
    </w:p>
    <w:p w14:paraId="40220B98"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45" w:name="_Toc451524787"/>
      <w:bookmarkStart w:id="246" w:name="_Toc451524929"/>
      <w:bookmarkStart w:id="247" w:name="_Toc451527712"/>
      <w:bookmarkStart w:id="248" w:name="_Toc451527713"/>
      <w:bookmarkStart w:id="249" w:name="_Toc490817329"/>
      <w:bookmarkStart w:id="250" w:name="_Toc531133468"/>
      <w:bookmarkEnd w:id="245"/>
      <w:bookmarkEnd w:id="246"/>
      <w:bookmarkEnd w:id="247"/>
      <w:r w:rsidRPr="00A66C15">
        <w:rPr>
          <w:rFonts w:asciiTheme="minorHAnsi" w:hAnsiTheme="minorHAnsi" w:cstheme="minorHAnsi"/>
        </w:rPr>
        <w:t>Association names</w:t>
      </w:r>
      <w:bookmarkEnd w:id="248"/>
      <w:bookmarkEnd w:id="249"/>
      <w:bookmarkEnd w:id="250"/>
    </w:p>
    <w:p w14:paraId="752394AA" w14:textId="77777777" w:rsidR="00D64344" w:rsidRPr="00A66C15" w:rsidRDefault="00D64344" w:rsidP="00D64344">
      <w:pPr>
        <w:rPr>
          <w:rFonts w:cstheme="minorHAnsi"/>
          <w:lang w:val="en-US"/>
        </w:rPr>
      </w:pPr>
      <w:r w:rsidRPr="00ED455F">
        <w:rPr>
          <w:rFonts w:cstheme="minorHAnsi"/>
          <w:lang w:val="en-US"/>
        </w:rPr>
        <w:t>The association name is normally provided by the UML diagram at the middle of the connection line/arrow between the two involved classes and can b</w:t>
      </w:r>
      <w:r w:rsidRPr="00A66C15">
        <w:rPr>
          <w:rFonts w:cstheme="minorHAnsi"/>
          <w:lang w:val="en-US"/>
        </w:rPr>
        <w:t>e obtained from the feature and information type tables provided in this document).</w:t>
      </w:r>
    </w:p>
    <w:p w14:paraId="710B44C7" w14:textId="77777777" w:rsidR="00D64344" w:rsidRPr="00A66C15" w:rsidRDefault="00D64344" w:rsidP="00D64344">
      <w:pPr>
        <w:rPr>
          <w:rFonts w:cstheme="minorHAnsi"/>
          <w:lang w:val="en-US"/>
        </w:rPr>
      </w:pPr>
      <w:r w:rsidRPr="00A66C15">
        <w:rPr>
          <w:rFonts w:cstheme="minorHAnsi"/>
          <w:lang w:val="en-US"/>
        </w:rPr>
        <w:t>Association names may be omitted in the UML diagrams for the following reasons:</w:t>
      </w:r>
    </w:p>
    <w:p w14:paraId="585A6C6B" w14:textId="7B630FBD" w:rsidR="00D64344" w:rsidRPr="00A66C15" w:rsidRDefault="00D64344" w:rsidP="00D64344">
      <w:pPr>
        <w:rPr>
          <w:rFonts w:cstheme="minorHAnsi"/>
          <w:lang w:val="en-US"/>
        </w:rPr>
      </w:pPr>
      <w:r w:rsidRPr="00A66C15">
        <w:rPr>
          <w:rFonts w:cstheme="minorHAnsi"/>
          <w:lang w:val="en-US"/>
        </w:rPr>
        <w:t xml:space="preserve">a) the association is defined by an association class, see </w:t>
      </w:r>
      <w:r w:rsidRPr="00A66C15">
        <w:rPr>
          <w:rFonts w:cstheme="minorHAnsi"/>
          <w:lang w:val="en-US"/>
        </w:rPr>
        <w:fldChar w:fldCharType="begin"/>
      </w:r>
      <w:r w:rsidRPr="00A66C15">
        <w:rPr>
          <w:rFonts w:cstheme="minorHAnsi"/>
          <w:lang w:val="en-US"/>
        </w:rPr>
        <w:instrText xml:space="preserve"> REF _Ref451509086 \r \h </w:instrText>
      </w:r>
      <w:r w:rsidR="00D90A3A">
        <w:rPr>
          <w:rFonts w:cstheme="minorHAnsi"/>
          <w:lang w:val="en-US"/>
        </w:rPr>
        <w:instrText xml:space="preserve"> \* MERGEFORMAT </w:instrText>
      </w:r>
      <w:r w:rsidRPr="00A66C15">
        <w:rPr>
          <w:rFonts w:cstheme="minorHAnsi"/>
          <w:lang w:val="en-US"/>
        </w:rPr>
      </w:r>
      <w:r w:rsidRPr="00A66C15">
        <w:rPr>
          <w:rFonts w:cstheme="minorHAnsi"/>
          <w:lang w:val="en-US"/>
        </w:rPr>
        <w:fldChar w:fldCharType="separate"/>
      </w:r>
      <w:r w:rsidR="00116C40">
        <w:rPr>
          <w:rFonts w:cstheme="minorHAnsi"/>
          <w:lang w:val="en-US"/>
        </w:rPr>
        <w:t>2.5.4</w:t>
      </w:r>
      <w:r w:rsidRPr="00A66C15">
        <w:rPr>
          <w:rFonts w:cstheme="minorHAnsi"/>
          <w:lang w:val="en-US"/>
        </w:rPr>
        <w:fldChar w:fldCharType="end"/>
      </w:r>
      <w:r w:rsidRPr="00ED455F">
        <w:rPr>
          <w:rFonts w:cstheme="minorHAnsi"/>
          <w:lang w:val="en-US"/>
        </w:rPr>
        <w:t xml:space="preserve"> (the name of the association class is used);</w:t>
      </w:r>
    </w:p>
    <w:p w14:paraId="1FFE34E4" w14:textId="77777777" w:rsidR="00D64344" w:rsidRPr="00A66C15" w:rsidRDefault="00D64344" w:rsidP="00D64344">
      <w:pPr>
        <w:rPr>
          <w:rFonts w:cstheme="minorHAnsi"/>
          <w:lang w:val="en-US"/>
        </w:rPr>
      </w:pPr>
      <w:r w:rsidRPr="00A66C15">
        <w:rPr>
          <w:rFonts w:cstheme="minorHAnsi"/>
          <w:lang w:val="en-US"/>
        </w:rPr>
        <w:t>b) to avoid cluttering the diagram – however, the name is always documented in the feature/information type tables.</w:t>
      </w:r>
      <w:bookmarkStart w:id="251" w:name="_Toc451524789"/>
      <w:bookmarkStart w:id="252" w:name="_Toc451524931"/>
      <w:bookmarkStart w:id="253" w:name="_Toc451527714"/>
      <w:bookmarkStart w:id="254" w:name="_Toc451524790"/>
      <w:bookmarkStart w:id="255" w:name="_Toc451524932"/>
      <w:bookmarkStart w:id="256" w:name="_Toc451527715"/>
      <w:bookmarkStart w:id="257" w:name="_Toc451527716"/>
      <w:bookmarkEnd w:id="251"/>
      <w:bookmarkEnd w:id="252"/>
      <w:bookmarkEnd w:id="253"/>
      <w:bookmarkEnd w:id="254"/>
      <w:bookmarkEnd w:id="255"/>
      <w:bookmarkEnd w:id="256"/>
    </w:p>
    <w:p w14:paraId="763FD781"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58" w:name="_Toc490817330"/>
      <w:bookmarkStart w:id="259" w:name="_Toc531133469"/>
      <w:r w:rsidRPr="00A66C15">
        <w:rPr>
          <w:rFonts w:asciiTheme="minorHAnsi" w:hAnsiTheme="minorHAnsi" w:cstheme="minorHAnsi"/>
        </w:rPr>
        <w:t>Association roles</w:t>
      </w:r>
      <w:bookmarkEnd w:id="257"/>
      <w:bookmarkEnd w:id="258"/>
      <w:bookmarkEnd w:id="259"/>
    </w:p>
    <w:p w14:paraId="0A3B776A" w14:textId="20A2588F" w:rsidR="00D64344" w:rsidRPr="00A66C15" w:rsidRDefault="00FB22E8" w:rsidP="00D64344">
      <w:pPr>
        <w:rPr>
          <w:rStyle w:val="Redtext"/>
          <w:rFonts w:asciiTheme="minorHAnsi" w:hAnsiTheme="minorHAnsi" w:cstheme="minorHAnsi"/>
          <w:color w:val="auto"/>
        </w:rPr>
      </w:pPr>
      <w:r w:rsidRPr="00FB22E8">
        <w:rPr>
          <w:rStyle w:val="Redtext"/>
          <w:rFonts w:asciiTheme="minorHAnsi" w:hAnsiTheme="minorHAnsi" w:cstheme="minorHAnsi"/>
          <w:color w:val="auto"/>
        </w:rPr>
        <w:t xml:space="preserve">Either or both association ends can have a name (role). In Figure 2 the roles are </w:t>
      </w:r>
      <w:proofErr w:type="spellStart"/>
      <w:r w:rsidRPr="00D74AAC">
        <w:rPr>
          <w:rStyle w:val="Redtext"/>
          <w:rFonts w:asciiTheme="minorHAnsi" w:hAnsiTheme="minorHAnsi" w:cstheme="minorHAnsi"/>
          <w:b/>
          <w:color w:val="auto"/>
        </w:rPr>
        <w:t>controlledService</w:t>
      </w:r>
      <w:proofErr w:type="spellEnd"/>
      <w:r w:rsidRPr="00FB22E8">
        <w:rPr>
          <w:rStyle w:val="Redtext"/>
          <w:rFonts w:asciiTheme="minorHAnsi" w:hAnsiTheme="minorHAnsi" w:cstheme="minorHAnsi"/>
          <w:color w:val="auto"/>
        </w:rPr>
        <w:t xml:space="preserve"> and </w:t>
      </w:r>
      <w:proofErr w:type="spellStart"/>
      <w:r w:rsidRPr="00D74AAC">
        <w:rPr>
          <w:rStyle w:val="Redtext"/>
          <w:rFonts w:asciiTheme="minorHAnsi" w:hAnsiTheme="minorHAnsi" w:cstheme="minorHAnsi"/>
          <w:b/>
          <w:color w:val="auto"/>
        </w:rPr>
        <w:t>controlAuthority</w:t>
      </w:r>
      <w:proofErr w:type="spellEnd"/>
      <w:r w:rsidRPr="00FB22E8">
        <w:rPr>
          <w:rStyle w:val="Redtext"/>
          <w:rFonts w:asciiTheme="minorHAnsi" w:hAnsiTheme="minorHAnsi" w:cstheme="minorHAnsi"/>
          <w:color w:val="auto"/>
        </w:rPr>
        <w:t xml:space="preserve">. This association expresses the relationship that a </w:t>
      </w:r>
      <w:proofErr w:type="spellStart"/>
      <w:r w:rsidRPr="00D74AAC">
        <w:rPr>
          <w:rStyle w:val="Redtext"/>
          <w:rFonts w:asciiTheme="minorHAnsi" w:hAnsiTheme="minorHAnsi" w:cstheme="minorHAnsi"/>
          <w:b/>
          <w:color w:val="auto"/>
        </w:rPr>
        <w:t>SupervisedArea</w:t>
      </w:r>
      <w:proofErr w:type="spellEnd"/>
      <w:r w:rsidRPr="00FB22E8">
        <w:rPr>
          <w:rStyle w:val="Redtext"/>
          <w:rFonts w:asciiTheme="minorHAnsi" w:hAnsiTheme="minorHAnsi" w:cstheme="minorHAnsi"/>
          <w:color w:val="auto"/>
        </w:rPr>
        <w:t xml:space="preserve"> (i.e., its subclasses, because </w:t>
      </w:r>
      <w:proofErr w:type="spellStart"/>
      <w:r w:rsidRPr="00D74AAC">
        <w:rPr>
          <w:rStyle w:val="Redtext"/>
          <w:rFonts w:asciiTheme="minorHAnsi" w:hAnsiTheme="minorHAnsi" w:cstheme="minorHAnsi"/>
          <w:b/>
          <w:color w:val="auto"/>
        </w:rPr>
        <w:t>SupervisedArea</w:t>
      </w:r>
      <w:proofErr w:type="spellEnd"/>
      <w:r w:rsidRPr="00FB22E8">
        <w:rPr>
          <w:rStyle w:val="Redtext"/>
          <w:rFonts w:asciiTheme="minorHAnsi" w:hAnsiTheme="minorHAnsi" w:cstheme="minorHAnsi"/>
          <w:color w:val="auto"/>
        </w:rPr>
        <w:t xml:space="preserve"> is an abstract feature and there cannot be any direct instances of </w:t>
      </w:r>
      <w:proofErr w:type="spellStart"/>
      <w:r w:rsidRPr="00D74AAC">
        <w:rPr>
          <w:rStyle w:val="Redtext"/>
          <w:rFonts w:asciiTheme="minorHAnsi" w:hAnsiTheme="minorHAnsi" w:cstheme="minorHAnsi"/>
          <w:b/>
          <w:color w:val="auto"/>
        </w:rPr>
        <w:t>SupervisedArea</w:t>
      </w:r>
      <w:proofErr w:type="spellEnd"/>
      <w:r w:rsidRPr="00FB22E8">
        <w:rPr>
          <w:rStyle w:val="Redtext"/>
          <w:rFonts w:asciiTheme="minorHAnsi" w:hAnsiTheme="minorHAnsi" w:cstheme="minorHAnsi"/>
          <w:color w:val="auto"/>
        </w:rPr>
        <w:t xml:space="preserve">) may have zero or one controlling </w:t>
      </w:r>
      <w:proofErr w:type="spellStart"/>
      <w:r w:rsidRPr="00D74AAC">
        <w:rPr>
          <w:rStyle w:val="Redtext"/>
          <w:rFonts w:asciiTheme="minorHAnsi" w:hAnsiTheme="minorHAnsi" w:cstheme="minorHAnsi"/>
          <w:b/>
          <w:color w:val="auto"/>
        </w:rPr>
        <w:t>Authorit</w:t>
      </w:r>
      <w:proofErr w:type="spellEnd"/>
      <w:r w:rsidRPr="00D74AAC">
        <w:rPr>
          <w:rStyle w:val="Redtext"/>
          <w:rFonts w:asciiTheme="minorHAnsi" w:hAnsiTheme="minorHAnsi" w:cstheme="minorHAnsi"/>
          <w:b/>
          <w:color w:val="auto"/>
        </w:rPr>
        <w:t>(</w:t>
      </w:r>
      <w:proofErr w:type="spellStart"/>
      <w:r w:rsidRPr="00D74AAC">
        <w:rPr>
          <w:rStyle w:val="Redtext"/>
          <w:rFonts w:asciiTheme="minorHAnsi" w:hAnsiTheme="minorHAnsi" w:cstheme="minorHAnsi"/>
          <w:b/>
          <w:color w:val="auto"/>
        </w:rPr>
        <w:t>ies</w:t>
      </w:r>
      <w:proofErr w:type="spellEnd"/>
      <w:r w:rsidRPr="00D74AAC">
        <w:rPr>
          <w:rStyle w:val="Redtext"/>
          <w:rFonts w:asciiTheme="minorHAnsi" w:hAnsiTheme="minorHAnsi" w:cstheme="minorHAnsi"/>
          <w:b/>
          <w:color w:val="auto"/>
        </w:rPr>
        <w:t>),</w:t>
      </w:r>
      <w:r w:rsidRPr="00FB22E8">
        <w:rPr>
          <w:rStyle w:val="Redtext"/>
          <w:rFonts w:asciiTheme="minorHAnsi" w:hAnsiTheme="minorHAnsi" w:cstheme="minorHAnsi"/>
          <w:color w:val="auto"/>
        </w:rPr>
        <w:t xml:space="preserve"> and an </w:t>
      </w:r>
      <w:r w:rsidRPr="00D74AAC">
        <w:rPr>
          <w:rStyle w:val="Redtext"/>
          <w:rFonts w:asciiTheme="minorHAnsi" w:hAnsiTheme="minorHAnsi" w:cstheme="minorHAnsi"/>
          <w:b/>
          <w:color w:val="auto"/>
        </w:rPr>
        <w:t>Authority</w:t>
      </w:r>
      <w:r w:rsidRPr="00FB22E8">
        <w:rPr>
          <w:rStyle w:val="Redtext"/>
          <w:rFonts w:asciiTheme="minorHAnsi" w:hAnsiTheme="minorHAnsi" w:cstheme="minorHAnsi"/>
          <w:color w:val="auto"/>
        </w:rPr>
        <w:t xml:space="preserve"> may be responsible for any number of </w:t>
      </w:r>
      <w:proofErr w:type="spellStart"/>
      <w:r w:rsidRPr="00D74AAC">
        <w:rPr>
          <w:rStyle w:val="Redtext"/>
          <w:rFonts w:asciiTheme="minorHAnsi" w:hAnsiTheme="minorHAnsi" w:cstheme="minorHAnsi"/>
          <w:b/>
          <w:color w:val="auto"/>
        </w:rPr>
        <w:t>MilitaryPracticeAreas</w:t>
      </w:r>
      <w:proofErr w:type="spellEnd"/>
      <w:r w:rsidRPr="00FB22E8">
        <w:rPr>
          <w:rStyle w:val="Redtext"/>
          <w:rFonts w:asciiTheme="minorHAnsi" w:hAnsiTheme="minorHAnsi" w:cstheme="minorHAnsi"/>
          <w:color w:val="auto"/>
        </w:rPr>
        <w:t xml:space="preserve"> (or other subclasses of </w:t>
      </w:r>
      <w:proofErr w:type="spellStart"/>
      <w:r w:rsidRPr="00D74AAC">
        <w:rPr>
          <w:rStyle w:val="Redtext"/>
          <w:rFonts w:asciiTheme="minorHAnsi" w:hAnsiTheme="minorHAnsi" w:cstheme="minorHAnsi"/>
          <w:b/>
          <w:color w:val="auto"/>
        </w:rPr>
        <w:t>SupervisedArea</w:t>
      </w:r>
      <w:proofErr w:type="spellEnd"/>
      <w:r w:rsidRPr="00FB22E8">
        <w:rPr>
          <w:rStyle w:val="Redtext"/>
          <w:rFonts w:asciiTheme="minorHAnsi" w:hAnsiTheme="minorHAnsi" w:cstheme="minorHAnsi"/>
          <w:color w:val="auto"/>
        </w:rPr>
        <w:t>).</w:t>
      </w:r>
    </w:p>
    <w:p w14:paraId="2660C140" w14:textId="77777777" w:rsidR="00D64344" w:rsidRPr="00A66C15" w:rsidRDefault="00D64344" w:rsidP="00D64344">
      <w:pPr>
        <w:rPr>
          <w:rFonts w:eastAsiaTheme="minorEastAsia" w:cstheme="minorHAnsi"/>
        </w:rPr>
      </w:pPr>
      <w:r w:rsidRPr="00ED455F">
        <w:rPr>
          <w:rFonts w:cstheme="minorHAnsi"/>
          <w:lang w:val="en-US"/>
        </w:rPr>
        <w:t>Roles may be also omitted from the diagram to reduce clutter – again, the role name is documented in the feature/information type tables.</w:t>
      </w:r>
    </w:p>
    <w:p w14:paraId="68E28060" w14:textId="77777777" w:rsidR="00D64344" w:rsidRPr="00A66C15" w:rsidRDefault="00D64344" w:rsidP="00D64344">
      <w:pPr>
        <w:rPr>
          <w:rFonts w:cstheme="minorHAnsi"/>
          <w:lang w:val="en-US"/>
        </w:rPr>
      </w:pPr>
      <w:r w:rsidRPr="00A66C15">
        <w:rPr>
          <w:rFonts w:cstheme="minorHAnsi"/>
          <w:lang w:val="en-US"/>
        </w:rPr>
        <w:t>Note: Instead of documenting every single role, Product Specifications may describe rules for defining default roles.</w:t>
      </w:r>
    </w:p>
    <w:p w14:paraId="5463D1B1"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60" w:name="_Toc490817331"/>
      <w:bookmarkStart w:id="261" w:name="_Toc451527717"/>
      <w:bookmarkStart w:id="262" w:name="_Ref451509086"/>
      <w:bookmarkStart w:id="263" w:name="_Toc531133470"/>
      <w:r w:rsidRPr="00A66C15">
        <w:rPr>
          <w:rFonts w:asciiTheme="minorHAnsi" w:hAnsiTheme="minorHAnsi" w:cstheme="minorHAnsi"/>
        </w:rPr>
        <w:t>Association classes</w:t>
      </w:r>
      <w:bookmarkEnd w:id="260"/>
      <w:bookmarkEnd w:id="261"/>
      <w:bookmarkEnd w:id="262"/>
      <w:bookmarkEnd w:id="263"/>
    </w:p>
    <w:p w14:paraId="147065F2" w14:textId="7DA0282C"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 xml:space="preserve">Association classes allow relationships to be characterized by one or more attributes. The attributes of the association class belong to the association itself, not to any of the features or information types it connects. An association class is both an association and a class.  Within an </w:t>
      </w:r>
      <w:r w:rsidR="004974E4" w:rsidRPr="00A66C15">
        <w:rPr>
          <w:rStyle w:val="Redtext"/>
          <w:rFonts w:asciiTheme="minorHAnsi" w:hAnsiTheme="minorHAnsi" w:cstheme="minorHAnsi"/>
          <w:color w:val="auto"/>
        </w:rPr>
        <w:t>S-127</w:t>
      </w:r>
      <w:r w:rsidRPr="00A66C15">
        <w:rPr>
          <w:rStyle w:val="Redtext"/>
          <w:rFonts w:asciiTheme="minorHAnsi" w:hAnsiTheme="minorHAnsi" w:cstheme="minorHAnsi"/>
          <w:color w:val="auto"/>
        </w:rPr>
        <w:t xml:space="preserve"> product the association classes </w:t>
      </w:r>
      <w:r w:rsidRPr="00A66C15">
        <w:rPr>
          <w:rStyle w:val="Redtext"/>
          <w:rFonts w:asciiTheme="minorHAnsi" w:hAnsiTheme="minorHAnsi" w:cstheme="minorHAnsi"/>
          <w:b/>
          <w:color w:val="auto"/>
        </w:rPr>
        <w:t>Permission Type</w:t>
      </w:r>
      <w:r w:rsidRPr="00A66C15">
        <w:rPr>
          <w:rStyle w:val="Redtext"/>
          <w:rFonts w:asciiTheme="minorHAnsi" w:hAnsiTheme="minorHAnsi" w:cstheme="minorHAnsi"/>
          <w:color w:val="auto"/>
        </w:rPr>
        <w:t xml:space="preserve"> and </w:t>
      </w:r>
      <w:r w:rsidRPr="00A66C15">
        <w:rPr>
          <w:rStyle w:val="Redtext"/>
          <w:rFonts w:asciiTheme="minorHAnsi" w:hAnsiTheme="minorHAnsi" w:cstheme="minorHAnsi"/>
          <w:b/>
          <w:color w:val="auto"/>
        </w:rPr>
        <w:t>Inclusion Type</w:t>
      </w:r>
      <w:r w:rsidRPr="00A66C15">
        <w:rPr>
          <w:rStyle w:val="Redtext"/>
          <w:rFonts w:asciiTheme="minorHAnsi" w:hAnsiTheme="minorHAnsi" w:cstheme="minorHAnsi"/>
          <w:color w:val="auto"/>
        </w:rPr>
        <w:t xml:space="preserve"> may be used for relating vessel classes to feature and information types. </w:t>
      </w:r>
    </w:p>
    <w:p w14:paraId="3703A4F2" w14:textId="77777777" w:rsidR="00D64344" w:rsidRPr="00A66C15" w:rsidRDefault="00D64344" w:rsidP="00D64344">
      <w:pPr>
        <w:pStyle w:val="Heading4"/>
        <w:numPr>
          <w:ilvl w:val="3"/>
          <w:numId w:val="13"/>
        </w:numPr>
        <w:rPr>
          <w:rStyle w:val="Redtext"/>
          <w:rFonts w:asciiTheme="minorHAnsi" w:hAnsiTheme="minorHAnsi" w:cstheme="minorHAnsi"/>
          <w:color w:val="auto"/>
        </w:rPr>
      </w:pPr>
      <w:bookmarkStart w:id="264" w:name="_Toc490817332"/>
      <w:bookmarkStart w:id="265" w:name="_Toc451527718"/>
      <w:r w:rsidRPr="00A66C15">
        <w:rPr>
          <w:rFonts w:asciiTheme="minorHAnsi" w:hAnsiTheme="minorHAnsi" w:cstheme="minorHAnsi"/>
          <w:lang w:val="en-US"/>
        </w:rPr>
        <w:t>Permission Type</w:t>
      </w:r>
      <w:bookmarkEnd w:id="264"/>
      <w:bookmarkEnd w:id="265"/>
    </w:p>
    <w:p w14:paraId="21DB9BF3" w14:textId="77777777" w:rsidR="00D64344" w:rsidRPr="00A66C15" w:rsidRDefault="00D64344" w:rsidP="00D64344">
      <w:pPr>
        <w:rPr>
          <w:rFonts w:cstheme="minorHAnsi"/>
        </w:rPr>
      </w:pPr>
      <w:r w:rsidRPr="00ED455F">
        <w:rPr>
          <w:rFonts w:eastAsiaTheme="majorEastAsia" w:cstheme="minorHAnsi"/>
          <w:lang w:val="en-US"/>
        </w:rPr>
        <w:t>This association class specifies the relationship of the vessel class to a feature, e.g., whether access to a feature (or use of a facility) is prohibited or permitted for a specified class of vessel. The class of vessel is described by the simple and</w:t>
      </w:r>
      <w:r w:rsidRPr="00A66C15">
        <w:rPr>
          <w:rFonts w:eastAsiaTheme="majorEastAsia" w:cstheme="minorHAnsi"/>
          <w:lang w:val="en-US"/>
        </w:rPr>
        <w:t xml:space="preserve"> complex attributes of the information type </w:t>
      </w:r>
      <w:r w:rsidRPr="00A66C15">
        <w:rPr>
          <w:rFonts w:eastAsiaTheme="majorEastAsia" w:cstheme="minorHAnsi"/>
          <w:b/>
          <w:lang w:val="en-US"/>
        </w:rPr>
        <w:t>Applicability</w:t>
      </w:r>
      <w:r w:rsidRPr="00A66C15">
        <w:rPr>
          <w:rFonts w:eastAsiaTheme="majorEastAsia" w:cstheme="minorHAnsi"/>
          <w:lang w:val="en-US"/>
        </w:rPr>
        <w:t xml:space="preserve"> such as length, cargo, etc. The attributes of the association class describe the nature of the relationship, i.e., whether access to an area is permitted or prohibited, or whether use of a service is required or recommended.</w:t>
      </w:r>
    </w:p>
    <w:p w14:paraId="00FA906C" w14:textId="225FC138" w:rsidR="00D64344" w:rsidRPr="00ED455F" w:rsidRDefault="00FE0D68" w:rsidP="00D64344">
      <w:pPr>
        <w:keepNext/>
        <w:jc w:val="center"/>
        <w:rPr>
          <w:rFonts w:eastAsiaTheme="minorEastAsia" w:cstheme="minorHAnsi"/>
          <w:lang w:val="en-GB"/>
        </w:rPr>
      </w:pPr>
      <w:r>
        <w:rPr>
          <w:rFonts w:cstheme="minorHAnsi"/>
          <w:noProof/>
          <w:lang w:val="en-US"/>
        </w:rPr>
        <w:lastRenderedPageBreak/>
        <w:drawing>
          <wp:inline distT="0" distB="0" distL="0" distR="0" wp14:anchorId="14D713DE" wp14:editId="547D1DAF">
            <wp:extent cx="4475891" cy="339852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3 Association class example.png"/>
                    <pic:cNvPicPr/>
                  </pic:nvPicPr>
                  <pic:blipFill>
                    <a:blip r:embed="rId13">
                      <a:extLst>
                        <a:ext uri="{28A0092B-C50C-407E-A947-70E740481C1C}">
                          <a14:useLocalDpi xmlns:a14="http://schemas.microsoft.com/office/drawing/2010/main" val="0"/>
                        </a:ext>
                      </a:extLst>
                    </a:blip>
                    <a:stretch>
                      <a:fillRect/>
                    </a:stretch>
                  </pic:blipFill>
                  <pic:spPr>
                    <a:xfrm>
                      <a:off x="0" y="0"/>
                      <a:ext cx="4491331" cy="3410244"/>
                    </a:xfrm>
                    <a:prstGeom prst="rect">
                      <a:avLst/>
                    </a:prstGeom>
                  </pic:spPr>
                </pic:pic>
              </a:graphicData>
            </a:graphic>
          </wp:inline>
        </w:drawing>
      </w:r>
    </w:p>
    <w:p w14:paraId="27833C3A" w14:textId="4E84490D" w:rsidR="00D64344" w:rsidRPr="00A66C15" w:rsidRDefault="00D64344" w:rsidP="00D64344">
      <w:pPr>
        <w:pStyle w:val="Caption"/>
        <w:jc w:val="center"/>
        <w:rPr>
          <w:rFonts w:asciiTheme="minorHAnsi" w:eastAsiaTheme="majorEastAsia" w:hAnsiTheme="minorHAnsi" w:cstheme="minorHAnsi"/>
          <w:lang w:val="en-US"/>
        </w:rPr>
      </w:pPr>
      <w:r w:rsidRPr="00A66C15">
        <w:rPr>
          <w:rFonts w:asciiTheme="minorHAnsi" w:hAnsiTheme="minorHAnsi" w:cstheme="minorHAnsi"/>
        </w:rPr>
        <w:t xml:space="preserve">Figure </w:t>
      </w:r>
      <w:r w:rsidRPr="00A66C15">
        <w:rPr>
          <w:rFonts w:asciiTheme="minorHAnsi" w:hAnsiTheme="minorHAnsi" w:cstheme="minorHAnsi"/>
        </w:rPr>
        <w:fldChar w:fldCharType="begin"/>
      </w:r>
      <w:r w:rsidRPr="00A66C15">
        <w:rPr>
          <w:rFonts w:asciiTheme="minorHAnsi" w:hAnsiTheme="minorHAnsi" w:cstheme="minorHAnsi"/>
        </w:rPr>
        <w:instrText xml:space="preserve"> SEQ Figure \* ARABIC </w:instrText>
      </w:r>
      <w:r w:rsidRPr="00A66C15">
        <w:rPr>
          <w:rFonts w:asciiTheme="minorHAnsi" w:hAnsiTheme="minorHAnsi" w:cstheme="minorHAnsi"/>
        </w:rPr>
        <w:fldChar w:fldCharType="separate"/>
      </w:r>
      <w:r w:rsidR="00116C40">
        <w:rPr>
          <w:rFonts w:asciiTheme="minorHAnsi" w:hAnsiTheme="minorHAnsi" w:cstheme="minorHAnsi"/>
          <w:noProof/>
        </w:rPr>
        <w:t>3</w:t>
      </w:r>
      <w:r w:rsidRPr="00A66C15">
        <w:rPr>
          <w:rFonts w:asciiTheme="minorHAnsi" w:hAnsiTheme="minorHAnsi" w:cstheme="minorHAnsi"/>
        </w:rPr>
        <w:fldChar w:fldCharType="end"/>
      </w:r>
      <w:r w:rsidRPr="00A66C15">
        <w:rPr>
          <w:rFonts w:asciiTheme="minorHAnsi" w:hAnsiTheme="minorHAnsi" w:cstheme="minorHAnsi"/>
        </w:rPr>
        <w:t xml:space="preserve"> Association class for hypothetical requirement for use of a radio </w:t>
      </w:r>
      <w:r w:rsidR="0026434C">
        <w:rPr>
          <w:rFonts w:asciiTheme="minorHAnsi" w:hAnsiTheme="minorHAnsi" w:cstheme="minorHAnsi"/>
        </w:rPr>
        <w:t>calling in point</w:t>
      </w:r>
      <w:r w:rsidR="0026434C" w:rsidRPr="00A66C15">
        <w:rPr>
          <w:rFonts w:asciiTheme="minorHAnsi" w:hAnsiTheme="minorHAnsi" w:cstheme="minorHAnsi"/>
        </w:rPr>
        <w:t xml:space="preserve"> </w:t>
      </w:r>
      <w:r w:rsidRPr="00A66C15">
        <w:rPr>
          <w:rFonts w:asciiTheme="minorHAnsi" w:hAnsiTheme="minorHAnsi" w:cstheme="minorHAnsi"/>
        </w:rPr>
        <w:t xml:space="preserve">by a vessel type </w:t>
      </w:r>
    </w:p>
    <w:p w14:paraId="70AA515D" w14:textId="77777777" w:rsidR="00D64344" w:rsidRPr="00ED455F" w:rsidRDefault="00D64344" w:rsidP="00D64344">
      <w:pPr>
        <w:rPr>
          <w:rFonts w:eastAsiaTheme="majorEastAsia" w:cstheme="minorHAnsi"/>
          <w:lang w:val="en-US"/>
        </w:rPr>
      </w:pPr>
    </w:p>
    <w:p w14:paraId="51004F63" w14:textId="4E72C483" w:rsidR="00D64344" w:rsidRPr="00ED455F" w:rsidRDefault="00D64344" w:rsidP="00D64344">
      <w:pPr>
        <w:rPr>
          <w:rFonts w:eastAsiaTheme="majorEastAsia" w:cstheme="minorHAnsi"/>
          <w:lang w:val="en-US"/>
        </w:rPr>
      </w:pPr>
      <w:r w:rsidRPr="00A66C15">
        <w:rPr>
          <w:rFonts w:eastAsiaTheme="majorEastAsia" w:cstheme="minorHAnsi"/>
          <w:lang w:val="en-US"/>
        </w:rPr>
        <w:t xml:space="preserve">EXAMPLE: An association between an </w:t>
      </w:r>
      <w:r w:rsidRPr="00A66C15">
        <w:rPr>
          <w:rFonts w:eastAsiaTheme="majorEastAsia" w:cstheme="minorHAnsi"/>
          <w:b/>
          <w:lang w:val="en-US"/>
        </w:rPr>
        <w:t>Applicability</w:t>
      </w:r>
      <w:r w:rsidRPr="00A66C15">
        <w:rPr>
          <w:rFonts w:eastAsiaTheme="majorEastAsia" w:cstheme="minorHAnsi"/>
          <w:lang w:val="en-US"/>
        </w:rPr>
        <w:t xml:space="preserve"> instance with attribute </w:t>
      </w:r>
      <w:proofErr w:type="spellStart"/>
      <w:r w:rsidRPr="00A66C15">
        <w:rPr>
          <w:rFonts w:eastAsiaTheme="majorEastAsia" w:cstheme="minorHAnsi"/>
          <w:b/>
          <w:lang w:val="en-US"/>
        </w:rPr>
        <w:t>categoryOfDangerousOrHazardousCargo</w:t>
      </w:r>
      <w:proofErr w:type="spellEnd"/>
      <w:r w:rsidRPr="00A66C15">
        <w:rPr>
          <w:rFonts w:eastAsiaTheme="majorEastAsia" w:cstheme="minorHAnsi"/>
          <w:lang w:val="en-US"/>
        </w:rPr>
        <w:t xml:space="preserve"> = Class 3 and an instance of feature </w:t>
      </w:r>
      <w:proofErr w:type="spellStart"/>
      <w:r w:rsidR="00FB22E8">
        <w:rPr>
          <w:rFonts w:eastAsiaTheme="majorEastAsia" w:cstheme="minorHAnsi"/>
          <w:b/>
          <w:lang w:val="en-US"/>
        </w:rPr>
        <w:t>RadioCallingInPoint</w:t>
      </w:r>
      <w:proofErr w:type="spellEnd"/>
      <w:r w:rsidRPr="00A66C15">
        <w:rPr>
          <w:rFonts w:eastAsiaTheme="majorEastAsia" w:cstheme="minorHAnsi"/>
          <w:lang w:val="en-US"/>
        </w:rPr>
        <w:t xml:space="preserve">, with </w:t>
      </w:r>
      <w:r w:rsidRPr="00A66C15">
        <w:rPr>
          <w:rFonts w:eastAsiaTheme="majorEastAsia" w:cstheme="minorHAnsi"/>
          <w:b/>
          <w:lang w:val="en-US"/>
        </w:rPr>
        <w:t>Permission Type</w:t>
      </w:r>
      <w:r w:rsidRPr="00A66C15">
        <w:rPr>
          <w:rFonts w:eastAsiaTheme="majorEastAsia" w:cstheme="minorHAnsi"/>
          <w:lang w:val="en-US"/>
        </w:rPr>
        <w:t xml:space="preserve">’s attribute </w:t>
      </w:r>
      <w:proofErr w:type="spellStart"/>
      <w:r w:rsidRPr="00A66C15">
        <w:rPr>
          <w:rFonts w:eastAsiaTheme="majorEastAsia" w:cstheme="minorHAnsi"/>
          <w:b/>
          <w:lang w:val="en-US"/>
        </w:rPr>
        <w:t>categoryOfRelationship</w:t>
      </w:r>
      <w:proofErr w:type="spellEnd"/>
      <w:r w:rsidRPr="00A66C15">
        <w:rPr>
          <w:rFonts w:eastAsiaTheme="majorEastAsia" w:cstheme="minorHAnsi"/>
          <w:lang w:val="en-US"/>
        </w:rPr>
        <w:t xml:space="preserve"> = required, means that vessels carrying flammable liquids (hazardous cargo type class 3 in the IMDG Code) must use the </w:t>
      </w:r>
      <w:r w:rsidR="00FB22E8">
        <w:rPr>
          <w:rFonts w:eastAsiaTheme="majorEastAsia" w:cstheme="minorHAnsi"/>
          <w:lang w:val="en-US"/>
        </w:rPr>
        <w:t>calling-in point</w:t>
      </w:r>
      <w:r w:rsidRPr="00A66C15">
        <w:rPr>
          <w:rFonts w:eastAsiaTheme="majorEastAsia" w:cstheme="minorHAnsi"/>
          <w:lang w:val="en-US"/>
        </w:rPr>
        <w:t xml:space="preserve"> </w:t>
      </w:r>
      <w:r w:rsidR="00B00AA7">
        <w:rPr>
          <w:rFonts w:eastAsiaTheme="majorEastAsia" w:cstheme="minorHAnsi"/>
          <w:lang w:val="en-US"/>
        </w:rPr>
        <w:t>at</w:t>
      </w:r>
      <w:r w:rsidR="00B00AA7" w:rsidRPr="00A66C15">
        <w:rPr>
          <w:rFonts w:eastAsiaTheme="majorEastAsia" w:cstheme="minorHAnsi"/>
          <w:lang w:val="en-US"/>
        </w:rPr>
        <w:t xml:space="preserve"> </w:t>
      </w:r>
      <w:r w:rsidRPr="00A66C15">
        <w:rPr>
          <w:rFonts w:eastAsiaTheme="majorEastAsia" w:cstheme="minorHAnsi"/>
          <w:lang w:val="en-US"/>
        </w:rPr>
        <w:t xml:space="preserve">the </w:t>
      </w:r>
      <w:proofErr w:type="spellStart"/>
      <w:r w:rsidR="00B00AA7">
        <w:rPr>
          <w:rFonts w:eastAsiaTheme="majorEastAsia" w:cstheme="minorHAnsi"/>
          <w:b/>
          <w:lang w:val="en-US"/>
        </w:rPr>
        <w:t>RadioCallingInPoint</w:t>
      </w:r>
      <w:proofErr w:type="spellEnd"/>
      <w:r w:rsidR="00B00AA7">
        <w:rPr>
          <w:rFonts w:eastAsiaTheme="majorEastAsia" w:cstheme="minorHAnsi"/>
          <w:b/>
          <w:lang w:val="en-US"/>
        </w:rPr>
        <w:t xml:space="preserve"> </w:t>
      </w:r>
      <w:r w:rsidR="00B00AA7" w:rsidRPr="00D74AAC">
        <w:rPr>
          <w:rFonts w:eastAsiaTheme="majorEastAsia" w:cstheme="minorHAnsi"/>
          <w:lang w:val="en-US"/>
        </w:rPr>
        <w:t>instance</w:t>
      </w:r>
      <w:r w:rsidRPr="00A66C15">
        <w:rPr>
          <w:rFonts w:eastAsiaTheme="majorEastAsia" w:cstheme="minorHAnsi"/>
          <w:lang w:val="en-US"/>
        </w:rPr>
        <w:t>.</w:t>
      </w:r>
    </w:p>
    <w:p w14:paraId="13F26F18" w14:textId="77777777" w:rsidR="00D64344" w:rsidRPr="00A66C15" w:rsidRDefault="00D64344" w:rsidP="00D64344">
      <w:pPr>
        <w:pStyle w:val="Heading4"/>
        <w:numPr>
          <w:ilvl w:val="3"/>
          <w:numId w:val="13"/>
        </w:numPr>
        <w:rPr>
          <w:rStyle w:val="Redtext"/>
          <w:rFonts w:asciiTheme="minorHAnsi" w:hAnsiTheme="minorHAnsi" w:cstheme="minorHAnsi"/>
          <w:color w:val="auto"/>
        </w:rPr>
      </w:pPr>
      <w:bookmarkStart w:id="266" w:name="_Toc490817333"/>
      <w:bookmarkStart w:id="267" w:name="_Toc451527719"/>
      <w:r w:rsidRPr="00A66C15">
        <w:rPr>
          <w:rFonts w:asciiTheme="minorHAnsi" w:hAnsiTheme="minorHAnsi" w:cstheme="minorHAnsi"/>
          <w:lang w:val="en-US"/>
        </w:rPr>
        <w:t>Inclusion Type</w:t>
      </w:r>
      <w:bookmarkEnd w:id="266"/>
      <w:bookmarkEnd w:id="267"/>
    </w:p>
    <w:p w14:paraId="569CB54C" w14:textId="77777777" w:rsidR="00D64344" w:rsidRPr="00A66C15" w:rsidRDefault="00D64344" w:rsidP="00D64344">
      <w:pPr>
        <w:rPr>
          <w:rFonts w:cstheme="minorHAnsi"/>
        </w:rPr>
      </w:pPr>
      <w:r w:rsidRPr="00A66C15">
        <w:rPr>
          <w:rStyle w:val="Redtext"/>
          <w:rFonts w:asciiTheme="minorHAnsi" w:hAnsiTheme="minorHAnsi" w:cstheme="minorHAnsi"/>
          <w:color w:val="auto"/>
        </w:rPr>
        <w:t xml:space="preserve">This association class </w:t>
      </w:r>
      <w:r w:rsidRPr="00ED455F">
        <w:rPr>
          <w:rFonts w:eastAsiaTheme="majorEastAsia" w:cstheme="minorHAnsi"/>
          <w:lang w:val="en-US"/>
        </w:rPr>
        <w:t xml:space="preserve">defines whether a specified customer (class of vessels, as described by </w:t>
      </w:r>
      <w:r w:rsidRPr="00A66C15">
        <w:rPr>
          <w:rFonts w:eastAsiaTheme="majorEastAsia" w:cstheme="minorHAnsi"/>
          <w:b/>
          <w:lang w:val="en-US"/>
        </w:rPr>
        <w:t>Applicability</w:t>
      </w:r>
      <w:r w:rsidRPr="00A66C15">
        <w:rPr>
          <w:rFonts w:eastAsiaTheme="majorEastAsia" w:cstheme="minorHAnsi"/>
          <w:lang w:val="en-US"/>
        </w:rPr>
        <w:t>) is excluded or included from a particular regulation, recommendation, etc. Again, the attributes of the association class describe the nature of the relationship; in this case whether the vessel is included or excluded from the regulation, etc.</w:t>
      </w:r>
    </w:p>
    <w:p w14:paraId="54E40CAF" w14:textId="43F34B0B" w:rsidR="00D64344" w:rsidRPr="00A66C15" w:rsidRDefault="00FA460B" w:rsidP="00D64344">
      <w:pPr>
        <w:pStyle w:val="Caption"/>
        <w:keepNext/>
        <w:jc w:val="center"/>
        <w:rPr>
          <w:rFonts w:asciiTheme="minorHAnsi" w:hAnsiTheme="minorHAnsi" w:cstheme="minorHAnsi"/>
        </w:rPr>
      </w:pPr>
      <w:r>
        <w:rPr>
          <w:rFonts w:asciiTheme="minorHAnsi" w:eastAsiaTheme="majorEastAsia" w:hAnsiTheme="minorHAnsi" w:cstheme="minorHAnsi"/>
          <w:noProof/>
          <w:lang w:val="en-US" w:eastAsia="en-US"/>
        </w:rPr>
        <w:lastRenderedPageBreak/>
        <w:drawing>
          <wp:inline distT="0" distB="0" distL="0" distR="0" wp14:anchorId="480BAF78" wp14:editId="5201D010">
            <wp:extent cx="3512820" cy="325958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DCEGFigure4.png"/>
                    <pic:cNvPicPr/>
                  </pic:nvPicPr>
                  <pic:blipFill>
                    <a:blip r:embed="rId14">
                      <a:extLst>
                        <a:ext uri="{28A0092B-C50C-407E-A947-70E740481C1C}">
                          <a14:useLocalDpi xmlns:a14="http://schemas.microsoft.com/office/drawing/2010/main" val="0"/>
                        </a:ext>
                      </a:extLst>
                    </a:blip>
                    <a:stretch>
                      <a:fillRect/>
                    </a:stretch>
                  </pic:blipFill>
                  <pic:spPr>
                    <a:xfrm>
                      <a:off x="0" y="0"/>
                      <a:ext cx="3519893" cy="3266149"/>
                    </a:xfrm>
                    <a:prstGeom prst="rect">
                      <a:avLst/>
                    </a:prstGeom>
                  </pic:spPr>
                </pic:pic>
              </a:graphicData>
            </a:graphic>
          </wp:inline>
        </w:drawing>
      </w:r>
    </w:p>
    <w:p w14:paraId="4BC77AE0" w14:textId="5EF56544" w:rsidR="00D64344" w:rsidRPr="00A66C15" w:rsidRDefault="00D64344" w:rsidP="00D64344">
      <w:pPr>
        <w:pStyle w:val="Caption"/>
        <w:jc w:val="center"/>
        <w:rPr>
          <w:rFonts w:asciiTheme="minorHAnsi" w:eastAsiaTheme="majorEastAsia" w:hAnsiTheme="minorHAnsi" w:cstheme="minorHAnsi"/>
          <w:lang w:val="en-US"/>
        </w:rPr>
      </w:pPr>
      <w:r w:rsidRPr="00A66C15">
        <w:rPr>
          <w:rFonts w:asciiTheme="minorHAnsi" w:hAnsiTheme="minorHAnsi" w:cstheme="minorHAnsi"/>
        </w:rPr>
        <w:t xml:space="preserve">Figure </w:t>
      </w:r>
      <w:r w:rsidRPr="00A66C15">
        <w:rPr>
          <w:rFonts w:asciiTheme="minorHAnsi" w:hAnsiTheme="minorHAnsi" w:cstheme="minorHAnsi"/>
        </w:rPr>
        <w:fldChar w:fldCharType="begin"/>
      </w:r>
      <w:r w:rsidRPr="00A66C15">
        <w:rPr>
          <w:rFonts w:asciiTheme="minorHAnsi" w:hAnsiTheme="minorHAnsi" w:cstheme="minorHAnsi"/>
        </w:rPr>
        <w:instrText xml:space="preserve"> SEQ Figure \* ARABIC </w:instrText>
      </w:r>
      <w:r w:rsidRPr="00A66C15">
        <w:rPr>
          <w:rFonts w:asciiTheme="minorHAnsi" w:hAnsiTheme="minorHAnsi" w:cstheme="minorHAnsi"/>
        </w:rPr>
        <w:fldChar w:fldCharType="separate"/>
      </w:r>
      <w:r w:rsidR="00116C40">
        <w:rPr>
          <w:rFonts w:asciiTheme="minorHAnsi" w:hAnsiTheme="minorHAnsi" w:cstheme="minorHAnsi"/>
          <w:noProof/>
        </w:rPr>
        <w:t>4</w:t>
      </w:r>
      <w:r w:rsidRPr="00A66C15">
        <w:rPr>
          <w:rFonts w:asciiTheme="minorHAnsi" w:hAnsiTheme="minorHAnsi" w:cstheme="minorHAnsi"/>
        </w:rPr>
        <w:fldChar w:fldCharType="end"/>
      </w:r>
      <w:r w:rsidRPr="00A66C15">
        <w:rPr>
          <w:rFonts w:asciiTheme="minorHAnsi" w:hAnsiTheme="minorHAnsi" w:cstheme="minorHAnsi"/>
        </w:rPr>
        <w:t xml:space="preserve"> Association class for inclusion of vessel types in regulations</w:t>
      </w:r>
    </w:p>
    <w:p w14:paraId="3EC1D365" w14:textId="5AA37A75" w:rsidR="00D64344" w:rsidRPr="00A66C15" w:rsidRDefault="00D64344" w:rsidP="00D64344">
      <w:pPr>
        <w:rPr>
          <w:rFonts w:eastAsiaTheme="majorEastAsia" w:cstheme="minorHAnsi"/>
          <w:lang w:val="en-US"/>
        </w:rPr>
      </w:pPr>
      <w:r w:rsidRPr="00ED455F">
        <w:rPr>
          <w:rFonts w:eastAsiaTheme="majorEastAsia" w:cstheme="minorHAnsi"/>
          <w:lang w:val="en-US"/>
        </w:rPr>
        <w:t xml:space="preserve">EXAMPLE: An association between an </w:t>
      </w:r>
      <w:r w:rsidRPr="00A66C15">
        <w:rPr>
          <w:rFonts w:eastAsiaTheme="majorEastAsia" w:cstheme="minorHAnsi"/>
          <w:b/>
          <w:lang w:val="en-US"/>
        </w:rPr>
        <w:t>Applicability</w:t>
      </w:r>
      <w:r w:rsidRPr="00A66C15">
        <w:rPr>
          <w:rFonts w:eastAsiaTheme="majorEastAsia" w:cstheme="minorHAnsi"/>
          <w:lang w:val="en-US"/>
        </w:rPr>
        <w:t xml:space="preserve"> instance with attribute </w:t>
      </w:r>
      <w:proofErr w:type="spellStart"/>
      <w:r w:rsidRPr="00A66C15">
        <w:rPr>
          <w:rFonts w:eastAsiaTheme="majorEastAsia" w:cstheme="minorHAnsi"/>
          <w:b/>
          <w:lang w:val="en-US"/>
        </w:rPr>
        <w:t>categoryOfDangerousOrHazardousCargo</w:t>
      </w:r>
      <w:proofErr w:type="spellEnd"/>
      <w:r w:rsidRPr="00A66C15">
        <w:rPr>
          <w:rFonts w:eastAsiaTheme="majorEastAsia" w:cstheme="minorHAnsi"/>
          <w:lang w:val="en-US"/>
        </w:rPr>
        <w:t xml:space="preserve"> = IMDG Code Class 3, with </w:t>
      </w:r>
      <w:r w:rsidRPr="00A66C15">
        <w:rPr>
          <w:rFonts w:eastAsiaTheme="majorEastAsia" w:cstheme="minorHAnsi"/>
          <w:b/>
          <w:lang w:val="en-US"/>
        </w:rPr>
        <w:t>Inclusion Type</w:t>
      </w:r>
      <w:r w:rsidRPr="00A66C15">
        <w:rPr>
          <w:rFonts w:eastAsiaTheme="majorEastAsia" w:cstheme="minorHAnsi"/>
          <w:lang w:val="en-US"/>
        </w:rPr>
        <w:t xml:space="preserve">’s attribute </w:t>
      </w:r>
      <w:r w:rsidRPr="00A66C15">
        <w:rPr>
          <w:rFonts w:eastAsiaTheme="majorEastAsia" w:cstheme="minorHAnsi"/>
          <w:b/>
          <w:lang w:val="en-US"/>
        </w:rPr>
        <w:t>membership</w:t>
      </w:r>
      <w:r w:rsidRPr="00A66C15">
        <w:rPr>
          <w:rFonts w:eastAsiaTheme="majorEastAsia" w:cstheme="minorHAnsi"/>
          <w:lang w:val="en-US"/>
        </w:rPr>
        <w:t xml:space="preserve"> = included, and an association of a </w:t>
      </w:r>
      <w:r w:rsidRPr="00A66C15">
        <w:rPr>
          <w:rFonts w:eastAsiaTheme="majorEastAsia" w:cstheme="minorHAnsi"/>
          <w:b/>
          <w:lang w:val="en-US"/>
        </w:rPr>
        <w:t>Regulation</w:t>
      </w:r>
      <w:r w:rsidRPr="00A66C15">
        <w:rPr>
          <w:rFonts w:eastAsiaTheme="majorEastAsia" w:cstheme="minorHAnsi"/>
          <w:lang w:val="en-US"/>
        </w:rPr>
        <w:t xml:space="preserve"> instance to the same Inclusion Type, means that the information provided by the </w:t>
      </w:r>
      <w:r w:rsidRPr="00A66C15">
        <w:rPr>
          <w:rFonts w:eastAsiaTheme="majorEastAsia" w:cstheme="minorHAnsi"/>
          <w:b/>
          <w:lang w:val="en-US"/>
        </w:rPr>
        <w:t>Regulation</w:t>
      </w:r>
      <w:r w:rsidRPr="00A66C15">
        <w:rPr>
          <w:rFonts w:eastAsiaTheme="majorEastAsia" w:cstheme="minorHAnsi"/>
          <w:lang w:val="en-US"/>
        </w:rPr>
        <w:t xml:space="preserve"> (a sub-type of </w:t>
      </w:r>
      <w:proofErr w:type="spellStart"/>
      <w:r w:rsidRPr="00A66C15">
        <w:rPr>
          <w:rFonts w:eastAsiaTheme="majorEastAsia" w:cstheme="minorHAnsi"/>
          <w:b/>
          <w:lang w:val="en-US"/>
        </w:rPr>
        <w:t>AbstractRXN</w:t>
      </w:r>
      <w:proofErr w:type="spellEnd"/>
      <w:r w:rsidRPr="00A66C15">
        <w:rPr>
          <w:rFonts w:eastAsiaTheme="majorEastAsia" w:cstheme="minorHAnsi"/>
          <w:b/>
          <w:lang w:val="en-US"/>
        </w:rPr>
        <w:t>)</w:t>
      </w:r>
      <w:r w:rsidRPr="00A66C15">
        <w:rPr>
          <w:rFonts w:eastAsiaTheme="majorEastAsia" w:cstheme="minorHAnsi"/>
          <w:lang w:val="en-US"/>
        </w:rPr>
        <w:t xml:space="preserve"> applies to vessels carrying flammable liquids (hazardous cargo type class 3 in the IMDG Code).</w:t>
      </w:r>
    </w:p>
    <w:p w14:paraId="2CD79260" w14:textId="77777777" w:rsidR="00D64344" w:rsidRPr="00A66C15" w:rsidRDefault="00D64344" w:rsidP="00D64344">
      <w:pPr>
        <w:rPr>
          <w:rFonts w:eastAsiaTheme="majorEastAsia" w:cstheme="minorHAnsi"/>
          <w:lang w:val="en-US"/>
        </w:rPr>
      </w:pPr>
      <w:r w:rsidRPr="00A66C15">
        <w:rPr>
          <w:rFonts w:eastAsiaTheme="majorEastAsia" w:cstheme="minorHAnsi"/>
          <w:lang w:val="en-US"/>
        </w:rPr>
        <w:t xml:space="preserve">Note (1) Since </w:t>
      </w:r>
      <w:proofErr w:type="spellStart"/>
      <w:r w:rsidRPr="00A66C15">
        <w:rPr>
          <w:rFonts w:eastAsiaTheme="majorEastAsia" w:cstheme="minorHAnsi"/>
          <w:b/>
          <w:lang w:val="en-US"/>
        </w:rPr>
        <w:t>AbstractRXN</w:t>
      </w:r>
      <w:proofErr w:type="spellEnd"/>
      <w:r w:rsidRPr="00A66C15">
        <w:rPr>
          <w:rFonts w:eastAsiaTheme="majorEastAsia" w:cstheme="minorHAnsi"/>
          <w:lang w:val="en-US"/>
        </w:rPr>
        <w:t xml:space="preserve"> is an abstract type, it cannot have direct instances in the dataset. Only instances of its (non-abstract) sub-types can be used. </w:t>
      </w:r>
    </w:p>
    <w:p w14:paraId="651727B1" w14:textId="6F55A02B" w:rsidR="00D64344" w:rsidRPr="00A66C15" w:rsidRDefault="00D64344" w:rsidP="00D64344">
      <w:pPr>
        <w:rPr>
          <w:rFonts w:eastAsiaTheme="majorEastAsia" w:cstheme="minorHAnsi"/>
          <w:lang w:val="en-US"/>
        </w:rPr>
      </w:pPr>
      <w:r w:rsidRPr="00A66C15">
        <w:rPr>
          <w:rFonts w:eastAsiaTheme="majorEastAsia" w:cstheme="minorHAnsi"/>
          <w:lang w:val="en-US"/>
        </w:rPr>
        <w:t xml:space="preserve">Note (2) Specific tools may use different presentations in their user interfaces, e.g., as two associations (as described in the text of the example), or one association with an association class also shown (as shown in </w:t>
      </w:r>
      <w:r w:rsidR="00E1146C">
        <w:rPr>
          <w:rFonts w:eastAsiaTheme="majorEastAsia" w:cstheme="minorHAnsi"/>
          <w:lang w:val="en-US"/>
        </w:rPr>
        <w:t xml:space="preserve">Figure </w:t>
      </w:r>
      <w:r w:rsidRPr="00A66C15">
        <w:rPr>
          <w:rFonts w:eastAsiaTheme="majorEastAsia" w:cstheme="minorHAnsi"/>
          <w:lang w:val="en-US"/>
        </w:rPr>
        <w:t xml:space="preserve">4). </w:t>
      </w:r>
    </w:p>
    <w:p w14:paraId="445AA1B1" w14:textId="77777777" w:rsidR="00D64344" w:rsidRPr="00A66C15" w:rsidRDefault="00D64344" w:rsidP="00D64344">
      <w:pPr>
        <w:pStyle w:val="Heading3"/>
        <w:numPr>
          <w:ilvl w:val="2"/>
          <w:numId w:val="13"/>
        </w:numPr>
        <w:ind w:left="601" w:hanging="567"/>
        <w:rPr>
          <w:rFonts w:asciiTheme="minorHAnsi" w:hAnsiTheme="minorHAnsi" w:cstheme="minorHAnsi"/>
          <w:lang w:val="en-US"/>
        </w:rPr>
      </w:pPr>
      <w:bookmarkStart w:id="268" w:name="_Toc490817334"/>
      <w:bookmarkStart w:id="269" w:name="_Toc451527720"/>
      <w:bookmarkStart w:id="270" w:name="_Toc531133471"/>
      <w:r w:rsidRPr="00A66C15">
        <w:rPr>
          <w:rFonts w:asciiTheme="minorHAnsi" w:hAnsiTheme="minorHAnsi" w:cstheme="minorHAnsi"/>
          <w:lang w:val="en-US"/>
        </w:rPr>
        <w:t>Use of various associations</w:t>
      </w:r>
      <w:bookmarkEnd w:id="268"/>
      <w:bookmarkEnd w:id="269"/>
      <w:bookmarkEnd w:id="270"/>
    </w:p>
    <w:p w14:paraId="63F9EED2" w14:textId="77777777" w:rsidR="00D64344" w:rsidRPr="00A66C15" w:rsidRDefault="00D64344" w:rsidP="00D64344">
      <w:pPr>
        <w:pStyle w:val="Heading4"/>
        <w:numPr>
          <w:ilvl w:val="3"/>
          <w:numId w:val="13"/>
        </w:numPr>
        <w:rPr>
          <w:rStyle w:val="Redtext"/>
          <w:rFonts w:asciiTheme="minorHAnsi" w:hAnsiTheme="minorHAnsi" w:cstheme="minorHAnsi"/>
          <w:color w:val="auto"/>
        </w:rPr>
      </w:pPr>
      <w:bookmarkStart w:id="271" w:name="_Toc490817335"/>
      <w:bookmarkStart w:id="272" w:name="_Toc451527721"/>
      <w:r w:rsidRPr="00A66C15">
        <w:rPr>
          <w:rStyle w:val="Redtext"/>
          <w:rFonts w:asciiTheme="minorHAnsi" w:hAnsiTheme="minorHAnsi" w:cstheme="minorHAnsi"/>
          <w:color w:val="auto"/>
        </w:rPr>
        <w:t>General</w:t>
      </w:r>
      <w:bookmarkEnd w:id="271"/>
      <w:bookmarkEnd w:id="272"/>
    </w:p>
    <w:p w14:paraId="064BE13C" w14:textId="77777777" w:rsidR="00D64344" w:rsidRPr="00ED455F" w:rsidRDefault="00D64344" w:rsidP="00D64344">
      <w:pPr>
        <w:rPr>
          <w:rFonts w:eastAsiaTheme="minorEastAsia" w:cstheme="minorHAnsi"/>
        </w:rPr>
      </w:pPr>
      <w:r w:rsidRPr="00A66C15">
        <w:rPr>
          <w:rStyle w:val="Redtext"/>
          <w:rFonts w:asciiTheme="minorHAnsi" w:hAnsiTheme="minorHAnsi" w:cstheme="minorHAnsi"/>
          <w:color w:val="auto"/>
        </w:rPr>
        <w:t>In general, associations must be encoded whenever the relationship is useful for navigation, monitoring, voyage or route planning, or reporting purposes, or any other purpose for which the dataset is intended. The multiplicity lower bound of “0” at an association end means only that the absence of a link to the relevant instance does not invalidate the dataset. The encoding instructions for individual feature and information types describe what associations are allowed and whether they are required or optional.</w:t>
      </w:r>
    </w:p>
    <w:p w14:paraId="280C6056" w14:textId="77777777" w:rsidR="00D64344" w:rsidRPr="00A66C15" w:rsidRDefault="00D64344" w:rsidP="00D64344">
      <w:pPr>
        <w:pStyle w:val="Heading4"/>
        <w:numPr>
          <w:ilvl w:val="3"/>
          <w:numId w:val="13"/>
        </w:numPr>
        <w:rPr>
          <w:rStyle w:val="Redtext"/>
          <w:rFonts w:asciiTheme="minorHAnsi" w:hAnsiTheme="minorHAnsi" w:cstheme="minorHAnsi"/>
          <w:color w:val="auto"/>
        </w:rPr>
      </w:pPr>
      <w:bookmarkStart w:id="273" w:name="_Toc490817336"/>
      <w:bookmarkStart w:id="274" w:name="_Toc451527722"/>
      <w:r w:rsidRPr="00A66C15">
        <w:rPr>
          <w:rStyle w:val="Redtext"/>
          <w:rFonts w:asciiTheme="minorHAnsi" w:hAnsiTheme="minorHAnsi" w:cstheme="minorHAnsi"/>
          <w:color w:val="auto"/>
        </w:rPr>
        <w:t>Generic association for uncategorized additional information</w:t>
      </w:r>
      <w:bookmarkEnd w:id="273"/>
      <w:bookmarkEnd w:id="274"/>
    </w:p>
    <w:p w14:paraId="7DD89D27" w14:textId="53D44883" w:rsidR="00D64344" w:rsidRPr="00A66C15" w:rsidRDefault="00D64344" w:rsidP="00D64344">
      <w:pPr>
        <w:rPr>
          <w:rFonts w:eastAsiaTheme="minorEastAsia" w:cstheme="minorHAnsi"/>
          <w:lang w:val="en-AU"/>
        </w:rPr>
      </w:pPr>
      <w:r w:rsidRPr="00ED455F">
        <w:rPr>
          <w:rFonts w:cstheme="minorHAnsi"/>
          <w:lang w:val="en-AU"/>
        </w:rPr>
        <w:t xml:space="preserve">Unless other associations are specified, </w:t>
      </w:r>
      <w:r w:rsidRPr="00A66C15">
        <w:rPr>
          <w:rFonts w:cstheme="minorHAnsi"/>
          <w:lang w:val="en-AU"/>
        </w:rPr>
        <w:t xml:space="preserve">information types are associated to the relevant features using the association name </w:t>
      </w:r>
      <w:proofErr w:type="spellStart"/>
      <w:r w:rsidR="000064A6">
        <w:rPr>
          <w:rFonts w:cstheme="minorHAnsi"/>
          <w:b/>
          <w:lang w:val="en-AU"/>
        </w:rPr>
        <w:t>A</w:t>
      </w:r>
      <w:r w:rsidR="000064A6" w:rsidRPr="00A66C15">
        <w:rPr>
          <w:rFonts w:cstheme="minorHAnsi"/>
          <w:b/>
          <w:lang w:val="en-AU"/>
        </w:rPr>
        <w:t>dditionalInformation</w:t>
      </w:r>
      <w:proofErr w:type="spellEnd"/>
      <w:r w:rsidR="000064A6" w:rsidRPr="00A66C15">
        <w:rPr>
          <w:rFonts w:cstheme="minorHAnsi"/>
          <w:lang w:val="en-AU"/>
        </w:rPr>
        <w:t xml:space="preserve"> </w:t>
      </w:r>
      <w:r w:rsidRPr="00A66C15">
        <w:rPr>
          <w:rFonts w:cstheme="minorHAnsi"/>
          <w:lang w:val="en-AU"/>
        </w:rPr>
        <w:t xml:space="preserve">and the role names </w:t>
      </w:r>
      <w:proofErr w:type="spellStart"/>
      <w:r w:rsidRPr="00A66C15">
        <w:rPr>
          <w:rFonts w:cstheme="minorHAnsi"/>
          <w:b/>
          <w:lang w:val="en-AU"/>
        </w:rPr>
        <w:t>provides</w:t>
      </w:r>
      <w:r w:rsidR="0026434C">
        <w:rPr>
          <w:rFonts w:cstheme="minorHAnsi"/>
          <w:b/>
          <w:lang w:val="en-AU"/>
        </w:rPr>
        <w:t>Information</w:t>
      </w:r>
      <w:proofErr w:type="spellEnd"/>
      <w:r w:rsidRPr="00A66C15">
        <w:rPr>
          <w:rFonts w:cstheme="minorHAnsi"/>
          <w:lang w:val="en-AU"/>
        </w:rPr>
        <w:t xml:space="preserve"> and </w:t>
      </w:r>
      <w:proofErr w:type="spellStart"/>
      <w:r w:rsidR="0026434C">
        <w:rPr>
          <w:rFonts w:cstheme="minorHAnsi"/>
          <w:b/>
          <w:lang w:val="en-AU"/>
        </w:rPr>
        <w:t>informationProvidedFor</w:t>
      </w:r>
      <w:proofErr w:type="spellEnd"/>
      <w:r w:rsidRPr="00A66C15">
        <w:rPr>
          <w:rFonts w:cstheme="minorHAnsi"/>
          <w:lang w:val="en-AU"/>
        </w:rPr>
        <w:t>.</w:t>
      </w:r>
    </w:p>
    <w:p w14:paraId="7A11E02B" w14:textId="42EE81A4" w:rsidR="00D64344" w:rsidRPr="00A66C15" w:rsidRDefault="00D64344" w:rsidP="00D64344">
      <w:pPr>
        <w:pStyle w:val="Heading4"/>
        <w:numPr>
          <w:ilvl w:val="3"/>
          <w:numId w:val="13"/>
        </w:numPr>
        <w:rPr>
          <w:rFonts w:asciiTheme="minorHAnsi" w:hAnsiTheme="minorHAnsi" w:cstheme="minorHAnsi"/>
        </w:rPr>
      </w:pPr>
      <w:bookmarkStart w:id="275" w:name="_Toc490817337"/>
      <w:bookmarkStart w:id="276" w:name="_Toc451527723"/>
      <w:r w:rsidRPr="00A66C15">
        <w:rPr>
          <w:rFonts w:asciiTheme="minorHAnsi" w:hAnsiTheme="minorHAnsi" w:cstheme="minorHAnsi"/>
        </w:rPr>
        <w:lastRenderedPageBreak/>
        <w:t>Associations to Restrictions, Recommendation, Regulations</w:t>
      </w:r>
      <w:r w:rsidR="00E1146C">
        <w:rPr>
          <w:rFonts w:asciiTheme="minorHAnsi" w:hAnsiTheme="minorHAnsi" w:cstheme="minorHAnsi"/>
        </w:rPr>
        <w:t>,</w:t>
      </w:r>
      <w:r w:rsidRPr="00A66C15">
        <w:rPr>
          <w:rFonts w:asciiTheme="minorHAnsi" w:hAnsiTheme="minorHAnsi" w:cstheme="minorHAnsi"/>
        </w:rPr>
        <w:t xml:space="preserve"> and Nautical Information</w:t>
      </w:r>
      <w:bookmarkEnd w:id="275"/>
      <w:bookmarkEnd w:id="276"/>
    </w:p>
    <w:p w14:paraId="1AD1CD55" w14:textId="0B1F2050" w:rsidR="00D64344" w:rsidRPr="00A66C15" w:rsidRDefault="00D64344" w:rsidP="00D64344">
      <w:pPr>
        <w:rPr>
          <w:rFonts w:cstheme="minorHAnsi"/>
          <w:lang w:val="en-AU"/>
        </w:rPr>
      </w:pPr>
      <w:r w:rsidRPr="00ED455F">
        <w:rPr>
          <w:rFonts w:cstheme="minorHAnsi"/>
          <w:lang w:val="en-AU"/>
        </w:rPr>
        <w:t xml:space="preserve">The </w:t>
      </w:r>
      <w:r w:rsidRPr="00A66C15">
        <w:rPr>
          <w:rStyle w:val="Strong"/>
          <w:rFonts w:eastAsiaTheme="majorEastAsia" w:cstheme="minorHAnsi"/>
          <w:lang w:val="en-AU"/>
        </w:rPr>
        <w:t>Restrictions, Recommendation, Regulations, Nautical Information</w:t>
      </w:r>
      <w:r w:rsidRPr="00A66C15">
        <w:rPr>
          <w:rFonts w:cstheme="minorHAnsi"/>
          <w:lang w:val="en-AU"/>
        </w:rPr>
        <w:t xml:space="preserve"> are associated to the relevant features using the association name</w:t>
      </w:r>
      <w:r w:rsidR="002E3D4D">
        <w:rPr>
          <w:rFonts w:cstheme="minorHAnsi"/>
          <w:lang w:val="en-AU"/>
        </w:rPr>
        <w:t>d</w:t>
      </w:r>
      <w:r w:rsidRPr="00A66C15">
        <w:rPr>
          <w:rFonts w:cstheme="minorHAnsi"/>
          <w:lang w:val="en-AU"/>
        </w:rPr>
        <w:t xml:space="preserve"> </w:t>
      </w:r>
      <w:proofErr w:type="spellStart"/>
      <w:r w:rsidR="002E3D4D">
        <w:rPr>
          <w:rStyle w:val="Strong"/>
          <w:rFonts w:eastAsiaTheme="majorEastAsia" w:cstheme="minorHAnsi"/>
          <w:lang w:val="en-AU"/>
        </w:rPr>
        <w:t>A</w:t>
      </w:r>
      <w:r w:rsidRPr="00A66C15">
        <w:rPr>
          <w:rStyle w:val="Strong"/>
          <w:rFonts w:eastAsiaTheme="majorEastAsia" w:cstheme="minorHAnsi"/>
          <w:lang w:val="en-AU"/>
        </w:rPr>
        <w:t>ssociatedRxN</w:t>
      </w:r>
      <w:proofErr w:type="spellEnd"/>
      <w:r w:rsidRPr="00A66C15">
        <w:rPr>
          <w:rStyle w:val="Strong"/>
          <w:rFonts w:eastAsiaTheme="majorEastAsia" w:cstheme="minorHAnsi"/>
          <w:b w:val="0"/>
          <w:lang w:val="en-AU"/>
        </w:rPr>
        <w:t xml:space="preserve"> (inherited from their common abstract super-type)</w:t>
      </w:r>
      <w:r w:rsidRPr="00A66C15">
        <w:rPr>
          <w:rFonts w:cstheme="minorHAnsi"/>
          <w:lang w:val="en-AU"/>
        </w:rPr>
        <w:t xml:space="preserve">.  The roles at the ends of this association are </w:t>
      </w:r>
      <w:proofErr w:type="spellStart"/>
      <w:r w:rsidRPr="00A66C15">
        <w:rPr>
          <w:rFonts w:cstheme="minorHAnsi"/>
          <w:b/>
          <w:lang w:val="en-AU"/>
        </w:rPr>
        <w:t>appliesInLocation</w:t>
      </w:r>
      <w:proofErr w:type="spellEnd"/>
      <w:r w:rsidRPr="00A66C15">
        <w:rPr>
          <w:rFonts w:cstheme="minorHAnsi"/>
          <w:lang w:val="en-AU"/>
        </w:rPr>
        <w:t xml:space="preserve"> and </w:t>
      </w:r>
      <w:proofErr w:type="spellStart"/>
      <w:r w:rsidRPr="00A66C15">
        <w:rPr>
          <w:rFonts w:cstheme="minorHAnsi"/>
          <w:b/>
          <w:lang w:val="en-AU"/>
        </w:rPr>
        <w:t>theRxN</w:t>
      </w:r>
      <w:proofErr w:type="spellEnd"/>
      <w:r w:rsidRPr="00A66C15">
        <w:rPr>
          <w:rFonts w:cstheme="minorHAnsi"/>
          <w:lang w:val="en-AU"/>
        </w:rPr>
        <w:t xml:space="preserve"> (the Restriction, Regulation etc.).</w:t>
      </w:r>
    </w:p>
    <w:p w14:paraId="7DBEE528" w14:textId="14A9AB96" w:rsidR="00D64344" w:rsidRPr="00A66C15" w:rsidRDefault="00D64344" w:rsidP="00D64344">
      <w:pPr>
        <w:rPr>
          <w:rFonts w:cstheme="minorHAnsi"/>
          <w:lang w:val="en-AU"/>
        </w:rPr>
      </w:pPr>
      <w:r w:rsidRPr="00A66C15">
        <w:rPr>
          <w:rFonts w:cstheme="minorHAnsi"/>
          <w:lang w:val="en-AU"/>
        </w:rPr>
        <w:t>If the regulation applies only to a specific class, or if it mentions an exempt class, an additional</w:t>
      </w:r>
      <w:r w:rsidR="002E3D4D">
        <w:rPr>
          <w:rFonts w:cstheme="minorHAnsi"/>
          <w:lang w:val="en-AU"/>
        </w:rPr>
        <w:t xml:space="preserve"> </w:t>
      </w:r>
      <w:r w:rsidRPr="00A66C15">
        <w:rPr>
          <w:rFonts w:cstheme="minorHAnsi"/>
          <w:lang w:val="en-AU"/>
        </w:rPr>
        <w:t xml:space="preserve">association to an </w:t>
      </w:r>
      <w:r w:rsidRPr="00A66C15">
        <w:rPr>
          <w:rFonts w:cstheme="minorHAnsi"/>
          <w:b/>
          <w:lang w:val="en-AU"/>
        </w:rPr>
        <w:t>Applicability</w:t>
      </w:r>
      <w:r w:rsidRPr="00A66C15">
        <w:rPr>
          <w:rFonts w:cstheme="minorHAnsi"/>
          <w:lang w:val="en-AU"/>
        </w:rPr>
        <w:t xml:space="preserve"> object is encoded using the </w:t>
      </w:r>
      <w:proofErr w:type="spellStart"/>
      <w:r w:rsidRPr="00A66C15">
        <w:rPr>
          <w:rFonts w:cstheme="minorHAnsi"/>
          <w:b/>
          <w:lang w:val="en-AU"/>
        </w:rPr>
        <w:t>InclusionType</w:t>
      </w:r>
      <w:proofErr w:type="spellEnd"/>
      <w:r w:rsidRPr="00A66C15">
        <w:rPr>
          <w:rFonts w:cstheme="minorHAnsi"/>
          <w:lang w:val="en-AU"/>
        </w:rPr>
        <w:t xml:space="preserve"> association class.</w:t>
      </w:r>
    </w:p>
    <w:p w14:paraId="1F6A20FA" w14:textId="77777777" w:rsidR="00D64344" w:rsidRPr="00A66C15" w:rsidRDefault="00D64344" w:rsidP="00D64344">
      <w:pPr>
        <w:pStyle w:val="Heading4"/>
        <w:numPr>
          <w:ilvl w:val="3"/>
          <w:numId w:val="13"/>
        </w:numPr>
        <w:rPr>
          <w:rFonts w:asciiTheme="minorHAnsi" w:hAnsiTheme="minorHAnsi" w:cstheme="minorHAnsi"/>
          <w:lang w:val="en-AU"/>
        </w:rPr>
      </w:pPr>
      <w:bookmarkStart w:id="277" w:name="_Toc490817338"/>
      <w:bookmarkStart w:id="278" w:name="_Toc451527724"/>
      <w:r w:rsidRPr="00A66C15">
        <w:rPr>
          <w:rFonts w:asciiTheme="minorHAnsi" w:hAnsiTheme="minorHAnsi" w:cstheme="minorHAnsi"/>
          <w:lang w:val="en-AU"/>
        </w:rPr>
        <w:t>Conventional Association</w:t>
      </w:r>
      <w:bookmarkEnd w:id="277"/>
      <w:bookmarkEnd w:id="278"/>
    </w:p>
    <w:p w14:paraId="457FCA99" w14:textId="11EE9C2A" w:rsidR="00D64344" w:rsidRPr="00A66C15" w:rsidRDefault="00D64344" w:rsidP="00D64344">
      <w:pPr>
        <w:rPr>
          <w:rFonts w:cstheme="minorHAnsi"/>
          <w:lang w:val="en-AU"/>
        </w:rPr>
      </w:pPr>
      <w:r w:rsidRPr="00ED455F">
        <w:rPr>
          <w:rFonts w:cstheme="minorHAnsi"/>
          <w:lang w:val="en-AU"/>
        </w:rPr>
        <w:t>Certain features and information types may be permitted or required to have associations to other feature or information types. The allowed or mandatory associations for a feature/information type are shown in the application schema (</w:t>
      </w:r>
      <w:r w:rsidR="00C44E77">
        <w:rPr>
          <w:rFonts w:cstheme="minorHAnsi"/>
          <w:lang w:val="en-AU"/>
        </w:rPr>
        <w:t>clause</w:t>
      </w:r>
      <w:r w:rsidR="00C44E77" w:rsidRPr="00ED455F">
        <w:rPr>
          <w:rFonts w:cstheme="minorHAnsi"/>
          <w:lang w:val="en-AU"/>
        </w:rPr>
        <w:t xml:space="preserve"> </w:t>
      </w:r>
      <w:r w:rsidRPr="00ED455F">
        <w:rPr>
          <w:rFonts w:cstheme="minorHAnsi"/>
          <w:lang w:val="en-AU"/>
        </w:rPr>
        <w:t xml:space="preserve">6 – Product </w:t>
      </w:r>
      <w:r w:rsidRPr="00A66C15">
        <w:rPr>
          <w:rFonts w:cstheme="minorHAnsi"/>
          <w:lang w:val="en-AU"/>
        </w:rPr>
        <w:t>Specification) and listed in the documentation for individual types (Appendix A - DCEG). Definitions of the associations and roles are also given in the DCEG.</w:t>
      </w:r>
    </w:p>
    <w:p w14:paraId="528C16C3" w14:textId="77777777"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279" w:name="_Toc490817339"/>
      <w:bookmarkStart w:id="280" w:name="_Toc531133472"/>
      <w:r w:rsidRPr="00A66C15">
        <w:rPr>
          <w:rFonts w:asciiTheme="minorHAnsi" w:hAnsiTheme="minorHAnsi" w:cstheme="minorHAnsi"/>
          <w:lang w:val="en-AU"/>
        </w:rPr>
        <w:t>Where to Encode Associations</w:t>
      </w:r>
      <w:bookmarkEnd w:id="279"/>
      <w:bookmarkEnd w:id="280"/>
    </w:p>
    <w:p w14:paraId="6352261B" w14:textId="09E9B12E" w:rsidR="00D64344" w:rsidRPr="00A66C15" w:rsidRDefault="00D64344" w:rsidP="00D64344">
      <w:pPr>
        <w:rPr>
          <w:rFonts w:cstheme="minorHAnsi"/>
          <w:lang w:val="en-AU"/>
        </w:rPr>
      </w:pPr>
      <w:r w:rsidRPr="00ED455F">
        <w:rPr>
          <w:rFonts w:cstheme="minorHAnsi"/>
          <w:lang w:val="en-AU"/>
        </w:rPr>
        <w:t>The presentation and management of associations will be determined b</w:t>
      </w:r>
      <w:r w:rsidRPr="00A66C15">
        <w:rPr>
          <w:rFonts w:cstheme="minorHAnsi"/>
          <w:lang w:val="en-AU"/>
        </w:rPr>
        <w:t xml:space="preserve">y the user interface of the encoding software tools. Since S-100 edition </w:t>
      </w:r>
      <w:r w:rsidR="00212F75">
        <w:rPr>
          <w:rFonts w:cstheme="minorHAnsi"/>
          <w:lang w:val="en-AU"/>
        </w:rPr>
        <w:t>4.0.0</w:t>
      </w:r>
      <w:r w:rsidRPr="00A66C15">
        <w:rPr>
          <w:rFonts w:cstheme="minorHAnsi"/>
          <w:lang w:val="en-AU"/>
        </w:rPr>
        <w:t xml:space="preserve"> permits feature-information associations to be encoded only from the geographic feature to the information type and not vice versa, the information-to-feature link might be unavailable or treated differently from the feature-to-information link.</w:t>
      </w:r>
    </w:p>
    <w:p w14:paraId="618CCFE5" w14:textId="77777777" w:rsidR="00D64344" w:rsidRPr="00A66C15" w:rsidRDefault="00D64344" w:rsidP="00D64344">
      <w:pPr>
        <w:rPr>
          <w:rFonts w:cstheme="minorHAnsi"/>
          <w:lang w:val="en-AU"/>
        </w:rPr>
      </w:pPr>
    </w:p>
    <w:p w14:paraId="72106838" w14:textId="77777777" w:rsidR="00D64344" w:rsidRPr="00A66C15" w:rsidRDefault="00D64344" w:rsidP="00D64344">
      <w:pPr>
        <w:pStyle w:val="Heading2"/>
        <w:numPr>
          <w:ilvl w:val="1"/>
          <w:numId w:val="13"/>
        </w:numPr>
        <w:rPr>
          <w:rFonts w:asciiTheme="minorHAnsi" w:hAnsiTheme="minorHAnsi" w:cstheme="minorHAnsi"/>
        </w:rPr>
      </w:pPr>
      <w:bookmarkStart w:id="281" w:name="_Toc490817340"/>
      <w:bookmarkStart w:id="282" w:name="_Toc451433102"/>
      <w:bookmarkStart w:id="283" w:name="_Toc531133473"/>
      <w:r w:rsidRPr="00A66C15">
        <w:rPr>
          <w:rFonts w:asciiTheme="minorHAnsi" w:hAnsiTheme="minorHAnsi" w:cstheme="minorHAnsi"/>
        </w:rPr>
        <w:t>Datasets</w:t>
      </w:r>
      <w:bookmarkEnd w:id="281"/>
      <w:bookmarkEnd w:id="282"/>
      <w:bookmarkEnd w:id="283"/>
    </w:p>
    <w:p w14:paraId="7A7B18FD"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84" w:name="_Toc490817341"/>
      <w:bookmarkStart w:id="285" w:name="_Toc451433103"/>
      <w:bookmarkStart w:id="286" w:name="_Toc531133474"/>
      <w:r w:rsidRPr="00A66C15">
        <w:rPr>
          <w:rFonts w:asciiTheme="minorHAnsi" w:hAnsiTheme="minorHAnsi" w:cstheme="minorHAnsi"/>
        </w:rPr>
        <w:t>Types of Datasets</w:t>
      </w:r>
      <w:bookmarkEnd w:id="284"/>
      <w:bookmarkEnd w:id="285"/>
      <w:bookmarkEnd w:id="286"/>
    </w:p>
    <w:p w14:paraId="5F7A8A6F" w14:textId="77777777" w:rsidR="00D64344" w:rsidRPr="00A66C15" w:rsidRDefault="00D64344" w:rsidP="00D64344">
      <w:pPr>
        <w:rPr>
          <w:rFonts w:cstheme="minorHAnsi"/>
        </w:rPr>
      </w:pPr>
      <w:r w:rsidRPr="00ED455F">
        <w:rPr>
          <w:rFonts w:cstheme="minorHAnsi"/>
        </w:rPr>
        <w:t>A dataset is a grouping of features, attributes, geometry and metadata which comprises a specific coverage.</w:t>
      </w:r>
    </w:p>
    <w:p w14:paraId="3C886911" w14:textId="3B43F915" w:rsidR="00D64344" w:rsidRPr="00A66C15" w:rsidRDefault="00E1146C" w:rsidP="00D64344">
      <w:pPr>
        <w:rPr>
          <w:rFonts w:cstheme="minorHAnsi"/>
        </w:rPr>
      </w:pPr>
      <w:r>
        <w:t>Table 2-10 shows the types of datasets which may</w:t>
      </w:r>
      <w:r w:rsidRPr="00A66C15" w:rsidDel="00E1146C">
        <w:rPr>
          <w:rFonts w:cstheme="minorHAnsi"/>
        </w:rPr>
        <w:t xml:space="preserve"> </w:t>
      </w:r>
      <w:r w:rsidR="00D64344" w:rsidRPr="00A66C15">
        <w:rPr>
          <w:rFonts w:cstheme="minorHAnsi"/>
        </w:rPr>
        <w:t>be produced and contained within an exchange set:</w:t>
      </w:r>
    </w:p>
    <w:tbl>
      <w:tblPr>
        <w:tblW w:w="921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606"/>
        <w:gridCol w:w="4608"/>
      </w:tblGrid>
      <w:tr w:rsidR="00D64344" w:rsidRPr="00D90A3A" w14:paraId="629A6A91" w14:textId="77777777" w:rsidTr="002E3D4D">
        <w:tc>
          <w:tcPr>
            <w:tcW w:w="4606" w:type="dxa"/>
            <w:shd w:val="clear" w:color="auto" w:fill="BFBFBF" w:themeFill="background1" w:themeFillShade="BF"/>
            <w:hideMark/>
          </w:tcPr>
          <w:p w14:paraId="58337822"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Dataset</w:t>
            </w:r>
          </w:p>
        </w:tc>
        <w:tc>
          <w:tcPr>
            <w:tcW w:w="4608" w:type="dxa"/>
            <w:shd w:val="clear" w:color="auto" w:fill="BFBFBF" w:themeFill="background1" w:themeFillShade="BF"/>
            <w:hideMark/>
          </w:tcPr>
          <w:p w14:paraId="49948AB7"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Explanations</w:t>
            </w:r>
          </w:p>
        </w:tc>
      </w:tr>
      <w:tr w:rsidR="00D64344" w:rsidRPr="00D90A3A" w14:paraId="1B38BB4A" w14:textId="77777777" w:rsidTr="002E3D4D">
        <w:tc>
          <w:tcPr>
            <w:tcW w:w="4606" w:type="dxa"/>
            <w:hideMark/>
          </w:tcPr>
          <w:p w14:paraId="58F71F94" w14:textId="77777777" w:rsidR="00D64344" w:rsidRPr="00A66C15" w:rsidRDefault="00D64344">
            <w:pPr>
              <w:rPr>
                <w:rFonts w:eastAsiaTheme="minorEastAsia" w:cstheme="minorHAnsi"/>
                <w:sz w:val="20"/>
              </w:rPr>
            </w:pPr>
            <w:r w:rsidRPr="00ED455F">
              <w:rPr>
                <w:rFonts w:cstheme="minorHAnsi"/>
                <w:sz w:val="20"/>
              </w:rPr>
              <w:t>New dataset:</w:t>
            </w:r>
          </w:p>
        </w:tc>
        <w:tc>
          <w:tcPr>
            <w:tcW w:w="4608" w:type="dxa"/>
            <w:hideMark/>
          </w:tcPr>
          <w:p w14:paraId="1B8367FB" w14:textId="77777777" w:rsidR="00D64344" w:rsidRPr="00A66C15" w:rsidRDefault="00D64344">
            <w:pPr>
              <w:rPr>
                <w:rFonts w:cstheme="minorHAnsi"/>
                <w:sz w:val="20"/>
              </w:rPr>
            </w:pPr>
            <w:r w:rsidRPr="00A66C15">
              <w:rPr>
                <w:rFonts w:cstheme="minorHAnsi"/>
                <w:sz w:val="20"/>
              </w:rPr>
              <w:t>Data for an area different (in coverage and/or extent) to existing datasets.</w:t>
            </w:r>
          </w:p>
        </w:tc>
      </w:tr>
      <w:tr w:rsidR="00D64344" w:rsidRPr="00D90A3A" w14:paraId="38B25CE3" w14:textId="77777777" w:rsidTr="002E3D4D">
        <w:tc>
          <w:tcPr>
            <w:tcW w:w="4606" w:type="dxa"/>
            <w:hideMark/>
          </w:tcPr>
          <w:p w14:paraId="6A75B4B6" w14:textId="77777777" w:rsidR="00D64344" w:rsidRPr="00A66C15" w:rsidRDefault="00D64344">
            <w:pPr>
              <w:rPr>
                <w:rFonts w:cstheme="minorHAnsi"/>
                <w:sz w:val="20"/>
              </w:rPr>
            </w:pPr>
            <w:r w:rsidRPr="00ED455F">
              <w:rPr>
                <w:rFonts w:cstheme="minorHAnsi"/>
                <w:sz w:val="20"/>
              </w:rPr>
              <w:t>New Edition of a dataset:</w:t>
            </w:r>
          </w:p>
        </w:tc>
        <w:tc>
          <w:tcPr>
            <w:tcW w:w="4608" w:type="dxa"/>
            <w:hideMark/>
          </w:tcPr>
          <w:p w14:paraId="40A2981D" w14:textId="58BB0BC1" w:rsidR="00D64344" w:rsidRPr="00A66C15" w:rsidRDefault="00D64344">
            <w:pPr>
              <w:keepNext/>
              <w:rPr>
                <w:rFonts w:cstheme="minorHAnsi"/>
                <w:sz w:val="20"/>
              </w:rPr>
            </w:pPr>
            <w:r w:rsidRPr="00A66C15">
              <w:rPr>
                <w:rFonts w:cstheme="minorHAnsi"/>
                <w:sz w:val="20"/>
              </w:rPr>
              <w:t>A re-issue plus new information which has not been previously distributed by Updates. Each New Edition of a dataset must have the same name as the dataset that it replaces and should have the same spatial extents.</w:t>
            </w:r>
          </w:p>
        </w:tc>
      </w:tr>
      <w:tr w:rsidR="00D64344" w:rsidRPr="00D90A3A" w14:paraId="303BEAFA" w14:textId="77777777" w:rsidTr="002E3D4D">
        <w:tc>
          <w:tcPr>
            <w:tcW w:w="4606" w:type="dxa"/>
            <w:hideMark/>
          </w:tcPr>
          <w:p w14:paraId="2DA24DD4" w14:textId="77777777" w:rsidR="00D64344" w:rsidRPr="00A66C15" w:rsidRDefault="00D64344">
            <w:pPr>
              <w:rPr>
                <w:rFonts w:cstheme="minorHAnsi"/>
                <w:sz w:val="20"/>
              </w:rPr>
            </w:pPr>
            <w:r w:rsidRPr="00ED455F">
              <w:rPr>
                <w:rFonts w:cstheme="minorHAnsi"/>
                <w:sz w:val="20"/>
              </w:rPr>
              <w:t>Update dataset</w:t>
            </w:r>
          </w:p>
        </w:tc>
        <w:tc>
          <w:tcPr>
            <w:tcW w:w="4608" w:type="dxa"/>
            <w:hideMark/>
          </w:tcPr>
          <w:p w14:paraId="46907DEE" w14:textId="77777777" w:rsidR="00D64344" w:rsidRPr="00A66C15" w:rsidRDefault="00D64344">
            <w:pPr>
              <w:keepNext/>
              <w:rPr>
                <w:rFonts w:cstheme="minorHAnsi"/>
                <w:sz w:val="20"/>
              </w:rPr>
            </w:pPr>
            <w:r w:rsidRPr="00A66C15">
              <w:rPr>
                <w:rFonts w:cstheme="minorHAnsi"/>
                <w:sz w:val="20"/>
              </w:rPr>
              <w:t>Updated or new information. Contains information about objects being added, modified, or deleted.</w:t>
            </w:r>
          </w:p>
        </w:tc>
      </w:tr>
    </w:tbl>
    <w:p w14:paraId="05B258A8" w14:textId="650F084F" w:rsidR="00D64344" w:rsidRPr="00A66C15" w:rsidRDefault="00D64344" w:rsidP="00D64344">
      <w:pPr>
        <w:pStyle w:val="Caption"/>
        <w:jc w:val="center"/>
        <w:rPr>
          <w:rFonts w:asciiTheme="minorHAnsi" w:hAnsiTheme="minorHAnsi" w:cstheme="minorHAnsi"/>
        </w:rPr>
      </w:pPr>
      <w:bookmarkStart w:id="287" w:name="_Toc451433104"/>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2</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10</w:t>
      </w:r>
      <w:r w:rsidRPr="00A66C15">
        <w:rPr>
          <w:rFonts w:asciiTheme="minorHAnsi" w:hAnsiTheme="minorHAnsi" w:cstheme="minorHAnsi"/>
        </w:rPr>
        <w:fldChar w:fldCharType="end"/>
      </w:r>
      <w:r w:rsidRPr="00A66C15">
        <w:rPr>
          <w:rFonts w:asciiTheme="minorHAnsi" w:hAnsiTheme="minorHAnsi" w:cstheme="minorHAnsi"/>
        </w:rPr>
        <w:t xml:space="preserve"> </w:t>
      </w:r>
      <w:r w:rsidR="00A8588A" w:rsidRPr="00A66C15">
        <w:rPr>
          <w:rFonts w:asciiTheme="minorHAnsi" w:hAnsiTheme="minorHAnsi" w:cstheme="minorHAnsi"/>
        </w:rPr>
        <w:t>D</w:t>
      </w:r>
      <w:r w:rsidRPr="00A66C15">
        <w:rPr>
          <w:rFonts w:asciiTheme="minorHAnsi" w:hAnsiTheme="minorHAnsi" w:cstheme="minorHAnsi"/>
        </w:rPr>
        <w:t>ataset types</w:t>
      </w:r>
    </w:p>
    <w:p w14:paraId="25FFE4B9"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88" w:name="_Toc490817342"/>
      <w:bookmarkStart w:id="289" w:name="_Toc531133475"/>
      <w:r w:rsidRPr="00A66C15">
        <w:rPr>
          <w:rFonts w:asciiTheme="minorHAnsi" w:hAnsiTheme="minorHAnsi" w:cstheme="minorHAnsi"/>
        </w:rPr>
        <w:t>Overlay data sets</w:t>
      </w:r>
      <w:bookmarkEnd w:id="287"/>
      <w:bookmarkEnd w:id="288"/>
      <w:bookmarkEnd w:id="289"/>
    </w:p>
    <w:p w14:paraId="64F64FD1" w14:textId="4B52AFEA" w:rsidR="00D64344" w:rsidRPr="00A66C15" w:rsidRDefault="004974E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S-127</w:t>
      </w:r>
      <w:r w:rsidR="00D64344" w:rsidRPr="00A66C15">
        <w:rPr>
          <w:rStyle w:val="Redtext"/>
          <w:rFonts w:asciiTheme="minorHAnsi" w:hAnsiTheme="minorHAnsi" w:cstheme="minorHAnsi"/>
          <w:color w:val="auto"/>
        </w:rPr>
        <w:t xml:space="preserve"> datasets are intended to be used together with S-101 ENC (or similar data products) which will act as a base layer. The base layer is expected to provide navigational and visual context. Generally, an overlay dataset like </w:t>
      </w:r>
      <w:r w:rsidRPr="00A66C15">
        <w:rPr>
          <w:rStyle w:val="Redtext"/>
          <w:rFonts w:asciiTheme="minorHAnsi" w:hAnsiTheme="minorHAnsi" w:cstheme="minorHAnsi"/>
          <w:color w:val="auto"/>
        </w:rPr>
        <w:t>S-127</w:t>
      </w:r>
      <w:r w:rsidR="00D64344" w:rsidRPr="00A66C15">
        <w:rPr>
          <w:rStyle w:val="Redtext"/>
          <w:rFonts w:asciiTheme="minorHAnsi" w:hAnsiTheme="minorHAnsi" w:cstheme="minorHAnsi"/>
          <w:color w:val="auto"/>
        </w:rPr>
        <w:t xml:space="preserve"> does not provide “skin of the earth” coverage and there will be large areas </w:t>
      </w:r>
      <w:r w:rsidR="00D64344" w:rsidRPr="00A66C15">
        <w:rPr>
          <w:rStyle w:val="Redtext"/>
          <w:rFonts w:asciiTheme="minorHAnsi" w:hAnsiTheme="minorHAnsi" w:cstheme="minorHAnsi"/>
          <w:color w:val="auto"/>
        </w:rPr>
        <w:lastRenderedPageBreak/>
        <w:t xml:space="preserve">with no data coverage because the </w:t>
      </w:r>
      <w:r w:rsidRPr="00A66C15">
        <w:rPr>
          <w:rStyle w:val="Redtext"/>
          <w:rFonts w:asciiTheme="minorHAnsi" w:hAnsiTheme="minorHAnsi" w:cstheme="minorHAnsi"/>
          <w:color w:val="auto"/>
        </w:rPr>
        <w:t>S-127</w:t>
      </w:r>
      <w:r w:rsidR="00D64344" w:rsidRPr="00A66C15">
        <w:rPr>
          <w:rStyle w:val="Redtext"/>
          <w:rFonts w:asciiTheme="minorHAnsi" w:hAnsiTheme="minorHAnsi" w:cstheme="minorHAnsi"/>
          <w:color w:val="auto"/>
        </w:rPr>
        <w:t xml:space="preserve"> application schema does not include any feature for designating a region as “other”, or “not </w:t>
      </w:r>
      <w:r w:rsidR="0026434C">
        <w:rPr>
          <w:rStyle w:val="Redtext"/>
          <w:rFonts w:asciiTheme="minorHAnsi" w:hAnsiTheme="minorHAnsi" w:cstheme="minorHAnsi"/>
          <w:color w:val="auto"/>
        </w:rPr>
        <w:t>an MTM</w:t>
      </w:r>
      <w:r w:rsidR="00D64344" w:rsidRPr="00A66C15">
        <w:rPr>
          <w:rStyle w:val="Redtext"/>
          <w:rFonts w:asciiTheme="minorHAnsi" w:hAnsiTheme="minorHAnsi" w:cstheme="minorHAnsi"/>
          <w:color w:val="auto"/>
        </w:rPr>
        <w:t xml:space="preserve"> area” (i.e., there is no </w:t>
      </w:r>
      <w:r w:rsidRPr="00A66C15">
        <w:rPr>
          <w:rStyle w:val="Redtext"/>
          <w:rFonts w:asciiTheme="minorHAnsi" w:hAnsiTheme="minorHAnsi" w:cstheme="minorHAnsi"/>
          <w:color w:val="auto"/>
        </w:rPr>
        <w:t>S-127</w:t>
      </w:r>
      <w:r w:rsidR="00D64344" w:rsidRPr="00A66C15">
        <w:rPr>
          <w:rStyle w:val="Redtext"/>
          <w:rFonts w:asciiTheme="minorHAnsi" w:hAnsiTheme="minorHAnsi" w:cstheme="minorHAnsi"/>
          <w:color w:val="auto"/>
        </w:rPr>
        <w:t xml:space="preserve"> feature equivalent to the S-101 </w:t>
      </w:r>
      <w:proofErr w:type="spellStart"/>
      <w:r w:rsidR="00D64344" w:rsidRPr="00A66C15">
        <w:rPr>
          <w:rStyle w:val="Redtext"/>
          <w:rFonts w:asciiTheme="minorHAnsi" w:hAnsiTheme="minorHAnsi" w:cstheme="minorHAnsi"/>
          <w:color w:val="auto"/>
        </w:rPr>
        <w:t>Unsurveyed</w:t>
      </w:r>
      <w:proofErr w:type="spellEnd"/>
      <w:r w:rsidR="00D64344" w:rsidRPr="00A66C15">
        <w:rPr>
          <w:rStyle w:val="Redtext"/>
          <w:rFonts w:asciiTheme="minorHAnsi" w:hAnsiTheme="minorHAnsi" w:cstheme="minorHAnsi"/>
          <w:color w:val="auto"/>
        </w:rPr>
        <w:t xml:space="preserve"> Area). Further, an overlay dataset does not include features that provide auxiliary information such as bathymetry within a </w:t>
      </w:r>
      <w:proofErr w:type="spellStart"/>
      <w:r w:rsidR="008D2D36">
        <w:rPr>
          <w:rStyle w:val="Redtext"/>
          <w:rFonts w:asciiTheme="minorHAnsi" w:hAnsiTheme="minorHAnsi" w:cstheme="minorHAnsi"/>
          <w:color w:val="auto"/>
        </w:rPr>
        <w:t>routeing</w:t>
      </w:r>
      <w:proofErr w:type="spellEnd"/>
      <w:r w:rsidR="008D2D36">
        <w:rPr>
          <w:rStyle w:val="Redtext"/>
          <w:rFonts w:asciiTheme="minorHAnsi" w:hAnsiTheme="minorHAnsi" w:cstheme="minorHAnsi"/>
          <w:color w:val="auto"/>
        </w:rPr>
        <w:t xml:space="preserve"> measure</w:t>
      </w:r>
      <w:r w:rsidR="00D64344" w:rsidRPr="00A66C15">
        <w:rPr>
          <w:rStyle w:val="Redtext"/>
          <w:rFonts w:asciiTheme="minorHAnsi" w:hAnsiTheme="minorHAnsi" w:cstheme="minorHAnsi"/>
          <w:color w:val="auto"/>
        </w:rPr>
        <w:t xml:space="preserve"> area.</w:t>
      </w:r>
    </w:p>
    <w:p w14:paraId="5860F11F"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90" w:name="_Toc490817343"/>
      <w:bookmarkStart w:id="291" w:name="_Toc451433105"/>
      <w:bookmarkStart w:id="292" w:name="_Ref515487299"/>
      <w:bookmarkStart w:id="293" w:name="_Toc531133476"/>
      <w:r w:rsidRPr="00A66C15">
        <w:rPr>
          <w:rFonts w:asciiTheme="minorHAnsi" w:hAnsiTheme="minorHAnsi" w:cstheme="minorHAnsi"/>
        </w:rPr>
        <w:t>Data coverage</w:t>
      </w:r>
      <w:bookmarkEnd w:id="290"/>
      <w:bookmarkEnd w:id="291"/>
      <w:bookmarkEnd w:id="292"/>
      <w:bookmarkEnd w:id="293"/>
    </w:p>
    <w:p w14:paraId="1A0F1731" w14:textId="3470C81C" w:rsidR="00D64344" w:rsidRPr="00A66C15" w:rsidRDefault="00D64344" w:rsidP="00D64344">
      <w:pPr>
        <w:rPr>
          <w:rFonts w:cstheme="minorHAnsi"/>
        </w:rPr>
      </w:pPr>
      <w:r w:rsidRPr="00ED455F">
        <w:rPr>
          <w:rFonts w:cstheme="minorHAnsi"/>
        </w:rPr>
        <w:t>A</w:t>
      </w:r>
      <w:r w:rsidR="00A8588A" w:rsidRPr="00A66C15">
        <w:rPr>
          <w:rFonts w:cstheme="minorHAnsi"/>
        </w:rPr>
        <w:t xml:space="preserve"> </w:t>
      </w:r>
      <w:r w:rsidR="00E1146C">
        <w:rPr>
          <w:rFonts w:cstheme="minorHAnsi"/>
        </w:rPr>
        <w:t xml:space="preserve">Marine </w:t>
      </w:r>
      <w:r w:rsidR="00A8588A" w:rsidRPr="00A66C15">
        <w:rPr>
          <w:rFonts w:cstheme="minorHAnsi"/>
        </w:rPr>
        <w:t xml:space="preserve">Traffic Management </w:t>
      </w:r>
      <w:r w:rsidRPr="00A66C15">
        <w:rPr>
          <w:rFonts w:cstheme="minorHAnsi"/>
        </w:rPr>
        <w:t xml:space="preserve">dataset can contain one or more </w:t>
      </w:r>
      <w:proofErr w:type="spellStart"/>
      <w:r w:rsidRPr="00A66C15">
        <w:rPr>
          <w:rStyle w:val="Strong"/>
          <w:rFonts w:eastAsiaTheme="majorEastAsia" w:cstheme="minorHAnsi"/>
        </w:rPr>
        <w:t>DataCoverage</w:t>
      </w:r>
      <w:proofErr w:type="spellEnd"/>
      <w:r w:rsidRPr="00A66C15">
        <w:rPr>
          <w:rFonts w:cstheme="minorHAnsi"/>
        </w:rPr>
        <w:t xml:space="preserve"> features (see clause </w:t>
      </w:r>
      <w:r w:rsidR="00685D7F" w:rsidRPr="00BD667F">
        <w:rPr>
          <w:rFonts w:cstheme="minorHAnsi"/>
        </w:rPr>
        <w:fldChar w:fldCharType="begin"/>
      </w:r>
      <w:r w:rsidR="00685D7F" w:rsidRPr="00685D7F">
        <w:rPr>
          <w:rFonts w:cstheme="minorHAnsi"/>
        </w:rPr>
        <w:instrText xml:space="preserve"> REF _Ref515487299 \r \h </w:instrText>
      </w:r>
      <w:r w:rsidR="00685D7F" w:rsidRPr="00BD667F">
        <w:rPr>
          <w:rFonts w:cstheme="minorHAnsi"/>
        </w:rPr>
      </w:r>
      <w:r w:rsidR="00685D7F" w:rsidRPr="00BD667F">
        <w:rPr>
          <w:rFonts w:cstheme="minorHAnsi"/>
        </w:rPr>
        <w:fldChar w:fldCharType="separate"/>
      </w:r>
      <w:r w:rsidR="00116C40">
        <w:rPr>
          <w:rFonts w:cstheme="minorHAnsi"/>
        </w:rPr>
        <w:t>2.6.3</w:t>
      </w:r>
      <w:r w:rsidR="00685D7F" w:rsidRPr="00BD667F">
        <w:rPr>
          <w:rFonts w:cstheme="minorHAnsi"/>
        </w:rPr>
        <w:fldChar w:fldCharType="end"/>
      </w:r>
      <w:r w:rsidRPr="00A66C15">
        <w:rPr>
          <w:rFonts w:cstheme="minorHAnsi"/>
        </w:rPr>
        <w:t xml:space="preserve">).  The data boundary is defined by the extent of the </w:t>
      </w:r>
      <w:proofErr w:type="spellStart"/>
      <w:r w:rsidRPr="00A66C15">
        <w:rPr>
          <w:rStyle w:val="Strong"/>
          <w:rFonts w:eastAsiaTheme="majorEastAsia" w:cstheme="minorHAnsi"/>
        </w:rPr>
        <w:t>DataCoverage</w:t>
      </w:r>
      <w:proofErr w:type="spellEnd"/>
      <w:r w:rsidRPr="00A66C15">
        <w:rPr>
          <w:rStyle w:val="Strong"/>
          <w:rFonts w:eastAsiaTheme="majorEastAsia" w:cstheme="minorHAnsi"/>
        </w:rPr>
        <w:t xml:space="preserve"> </w:t>
      </w:r>
      <w:r w:rsidRPr="00A66C15">
        <w:rPr>
          <w:rFonts w:cstheme="minorHAnsi"/>
        </w:rPr>
        <w:t xml:space="preserve">meta features.  Data must only be present within </w:t>
      </w:r>
      <w:proofErr w:type="spellStart"/>
      <w:r w:rsidRPr="00A66C15">
        <w:rPr>
          <w:rStyle w:val="Strong"/>
          <w:rFonts w:eastAsiaTheme="majorEastAsia" w:cstheme="minorHAnsi"/>
        </w:rPr>
        <w:t>DataCoverage</w:t>
      </w:r>
      <w:proofErr w:type="spellEnd"/>
      <w:r w:rsidRPr="00A66C15">
        <w:rPr>
          <w:rStyle w:val="Strong"/>
          <w:rFonts w:eastAsiaTheme="majorEastAsia" w:cstheme="minorHAnsi"/>
        </w:rPr>
        <w:t xml:space="preserve"> </w:t>
      </w:r>
      <w:r w:rsidRPr="00A66C15">
        <w:rPr>
          <w:rFonts w:cstheme="minorHAnsi"/>
        </w:rPr>
        <w:t>meta features.</w:t>
      </w:r>
    </w:p>
    <w:p w14:paraId="4FF97FFA" w14:textId="65B9B881" w:rsidR="00D64344" w:rsidRPr="00A66C15" w:rsidRDefault="00D64344" w:rsidP="00D64344">
      <w:pPr>
        <w:rPr>
          <w:rFonts w:cstheme="minorHAnsi"/>
        </w:rPr>
      </w:pPr>
      <w:r w:rsidRPr="00A66C15">
        <w:rPr>
          <w:rFonts w:cstheme="minorHAnsi"/>
        </w:rPr>
        <w:t xml:space="preserve">When a feature extends across datasets of overlapping scale ranges, its geometry must be split at the boundaries of the </w:t>
      </w:r>
      <w:proofErr w:type="spellStart"/>
      <w:r w:rsidRPr="00A66C15">
        <w:rPr>
          <w:rStyle w:val="Strong"/>
          <w:rFonts w:eastAsiaTheme="majorEastAsia" w:cstheme="minorHAnsi"/>
        </w:rPr>
        <w:t>DataCoverage</w:t>
      </w:r>
      <w:proofErr w:type="spellEnd"/>
      <w:r w:rsidRPr="00A66C15">
        <w:rPr>
          <w:rFonts w:cstheme="minorHAnsi"/>
        </w:rPr>
        <w:t xml:space="preserve"> features and its complete attribute description must be repeated in each dataset.</w:t>
      </w:r>
    </w:p>
    <w:p w14:paraId="31AF771B" w14:textId="1980E7DA" w:rsidR="00D64344" w:rsidRPr="00A66C15" w:rsidRDefault="00D64344" w:rsidP="00D64344">
      <w:pPr>
        <w:rPr>
          <w:rFonts w:cstheme="minorHAnsi"/>
        </w:rPr>
      </w:pPr>
      <w:r w:rsidRPr="00A66C15">
        <w:rPr>
          <w:rFonts w:cstheme="minorHAnsi"/>
        </w:rPr>
        <w:t xml:space="preserve">A New edition dataset must not change the extent of the data coverage for the previous edition.  Where the extent of the data coverage for a </w:t>
      </w:r>
      <w:r w:rsidR="00A8588A" w:rsidRPr="00A66C15">
        <w:rPr>
          <w:rFonts w:cstheme="minorHAnsi"/>
        </w:rPr>
        <w:t>data p</w:t>
      </w:r>
      <w:r w:rsidRPr="00A66C15">
        <w:rPr>
          <w:rFonts w:cstheme="minorHAnsi"/>
        </w:rPr>
        <w:t>roduct is to be changed, this must be done by issuing a New Dataset and terminating the previous one(s).</w:t>
      </w:r>
    </w:p>
    <w:p w14:paraId="3379261E"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94" w:name="_Toc490817344"/>
      <w:bookmarkStart w:id="295" w:name="_Toc451433106"/>
      <w:bookmarkStart w:id="296" w:name="_Toc531133477"/>
      <w:r w:rsidRPr="00A66C15">
        <w:rPr>
          <w:rFonts w:asciiTheme="minorHAnsi" w:hAnsiTheme="minorHAnsi" w:cstheme="minorHAnsi"/>
        </w:rPr>
        <w:t>Discovery metadata</w:t>
      </w:r>
      <w:bookmarkEnd w:id="294"/>
      <w:bookmarkEnd w:id="295"/>
      <w:bookmarkEnd w:id="296"/>
    </w:p>
    <w:p w14:paraId="49B82889" w14:textId="77777777"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Discovery metadata is intended to allow applications to find out important information about datasets and accompanying support files to be examined without accessing the data itself (or without reading the support file). Discovery metadata includes, but is not limited to:</w:t>
      </w:r>
    </w:p>
    <w:p w14:paraId="38F7EF3B" w14:textId="77777777" w:rsidR="00D64344" w:rsidRPr="00A66C15" w:rsidRDefault="00D64344" w:rsidP="00D64344">
      <w:pPr>
        <w:pStyle w:val="ListParagraph"/>
        <w:numPr>
          <w:ilvl w:val="0"/>
          <w:numId w:val="17"/>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information identifying the product specification and encoding format;</w:t>
      </w:r>
    </w:p>
    <w:p w14:paraId="1AA16DA6" w14:textId="77777777" w:rsidR="00D64344" w:rsidRPr="00A66C15" w:rsidRDefault="00D64344" w:rsidP="00D64344">
      <w:pPr>
        <w:pStyle w:val="ListParagraph"/>
        <w:numPr>
          <w:ilvl w:val="0"/>
          <w:numId w:val="17"/>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edition and version numbers, production/release date, and other details of data creation and updating;</w:t>
      </w:r>
    </w:p>
    <w:p w14:paraId="3DF82A29" w14:textId="77777777" w:rsidR="00D64344" w:rsidRPr="00A66C15" w:rsidRDefault="00D64344" w:rsidP="00D64344">
      <w:pPr>
        <w:pStyle w:val="ListParagraph"/>
        <w:numPr>
          <w:ilvl w:val="0"/>
          <w:numId w:val="17"/>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data coverage of the dataset;</w:t>
      </w:r>
    </w:p>
    <w:p w14:paraId="74762ADA" w14:textId="77777777" w:rsidR="00D64344" w:rsidRPr="00A66C15" w:rsidRDefault="00D64344" w:rsidP="00D64344">
      <w:pPr>
        <w:pStyle w:val="ListParagraph"/>
        <w:numPr>
          <w:ilvl w:val="0"/>
          <w:numId w:val="17"/>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summary descriptions of content, purpose, use, and limitations;</w:t>
      </w:r>
    </w:p>
    <w:p w14:paraId="7456E3BB" w14:textId="77777777" w:rsidR="00D64344" w:rsidRPr="00A66C15" w:rsidRDefault="00D64344" w:rsidP="00D64344">
      <w:pPr>
        <w:pStyle w:val="ListParagraph"/>
        <w:numPr>
          <w:ilvl w:val="0"/>
          <w:numId w:val="17"/>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identification and contact information for the producer and distributor of the dataset.</w:t>
      </w:r>
    </w:p>
    <w:p w14:paraId="446B648F" w14:textId="3E338F01" w:rsidR="00D64344" w:rsidRPr="00A66C15" w:rsidRDefault="004974E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S-127</w:t>
      </w:r>
      <w:r w:rsidR="00D64344" w:rsidRPr="00A66C15">
        <w:rPr>
          <w:rStyle w:val="Redtext"/>
          <w:rFonts w:asciiTheme="minorHAnsi" w:hAnsiTheme="minorHAnsi" w:cstheme="minorHAnsi"/>
          <w:color w:val="auto"/>
        </w:rPr>
        <w:t xml:space="preserve"> uses the same components of discovery metadata as S-100. The mandatory components for discovery metadata are defined in S-100 Edition </w:t>
      </w:r>
      <w:r w:rsidR="00212F75">
        <w:rPr>
          <w:rStyle w:val="Redtext"/>
          <w:rFonts w:asciiTheme="minorHAnsi" w:hAnsiTheme="minorHAnsi" w:cstheme="minorHAnsi"/>
          <w:color w:val="auto"/>
        </w:rPr>
        <w:t>4.0.0</w:t>
      </w:r>
      <w:r w:rsidR="00D64344" w:rsidRPr="00A66C15">
        <w:rPr>
          <w:rStyle w:val="Redtext"/>
          <w:rFonts w:asciiTheme="minorHAnsi" w:hAnsiTheme="minorHAnsi" w:cstheme="minorHAnsi"/>
          <w:color w:val="auto"/>
        </w:rPr>
        <w:t xml:space="preserve"> Appendix 4A-D and consist of:</w:t>
      </w:r>
    </w:p>
    <w:p w14:paraId="66FDA3E1" w14:textId="77777777" w:rsidR="00D64344" w:rsidRPr="00A66C15" w:rsidRDefault="00D64344" w:rsidP="00D64344">
      <w:pPr>
        <w:pStyle w:val="ListParagraph"/>
        <w:numPr>
          <w:ilvl w:val="0"/>
          <w:numId w:val="19"/>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Exchange catalogue – a single exchange catalogue for an exchange set. (Subsets of exchange sets are not envisaged.) The elements are defined in S-100 App. 4A § D-2.2 (S100_ExchangeCatalogue).</w:t>
      </w:r>
    </w:p>
    <w:p w14:paraId="2B84D817" w14:textId="77777777" w:rsidR="00D64344" w:rsidRPr="00A66C15" w:rsidRDefault="00D64344" w:rsidP="00D64344">
      <w:pPr>
        <w:pStyle w:val="ListParagraph"/>
        <w:numPr>
          <w:ilvl w:val="0"/>
          <w:numId w:val="19"/>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Dataset discovery metadata for each dataset in the exchange set. Elements are defined in S-100 App. 4A § D-2.6 (S100_DatasetDiscoveryMetaData). Additional elements have been defined in the main specification.</w:t>
      </w:r>
    </w:p>
    <w:p w14:paraId="2262ACAB" w14:textId="77777777" w:rsidR="00D64344" w:rsidRPr="00A66C15" w:rsidRDefault="00D64344" w:rsidP="00D64344">
      <w:pPr>
        <w:pStyle w:val="ListParagraph"/>
        <w:numPr>
          <w:ilvl w:val="0"/>
          <w:numId w:val="19"/>
        </w:numPr>
        <w:spacing w:before="120" w:after="0" w:line="240" w:lineRule="auto"/>
        <w:jc w:val="both"/>
        <w:rPr>
          <w:rStyle w:val="Redtext"/>
          <w:rFonts w:asciiTheme="minorHAnsi" w:hAnsiTheme="minorHAnsi" w:cstheme="minorHAnsi"/>
          <w:color w:val="auto"/>
        </w:rPr>
      </w:pPr>
      <w:r w:rsidRPr="00A66C15">
        <w:rPr>
          <w:rStyle w:val="Redtext"/>
          <w:rFonts w:asciiTheme="minorHAnsi" w:hAnsiTheme="minorHAnsi" w:cstheme="minorHAnsi"/>
          <w:color w:val="auto"/>
        </w:rPr>
        <w:t>Support file discovery metadata for each support file in the exchange set. Elements are defined in S-100 App. 4A § D-2.11 (S100_SupportFileDiscoveryMetaData).</w:t>
      </w:r>
    </w:p>
    <w:p w14:paraId="3E86EC72" w14:textId="77777777"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Discovery metadata is generally encoded separately from the dataset itself so as to allow applications to read it without processing the dataset itself (i.e., decrypt, decompress, or load the dataset). The encoding format should be easily machine-readable and therefore may be different from the dataset, e.g., the discovery data may be in XML while the data is encoded as GML 3.2.1 format.</w:t>
      </w:r>
    </w:p>
    <w:p w14:paraId="5929A076" w14:textId="77777777" w:rsidR="00D64344" w:rsidRPr="00A66C15" w:rsidRDefault="00D64344" w:rsidP="00D64344">
      <w:pPr>
        <w:rPr>
          <w:rStyle w:val="Redtext"/>
          <w:rFonts w:asciiTheme="minorHAnsi" w:hAnsiTheme="minorHAnsi" w:cstheme="minorHAnsi"/>
          <w:color w:val="auto"/>
        </w:rPr>
      </w:pPr>
      <w:r w:rsidRPr="00A66C15">
        <w:rPr>
          <w:rStyle w:val="Redtext"/>
          <w:rFonts w:asciiTheme="minorHAnsi" w:hAnsiTheme="minorHAnsi" w:cstheme="minorHAnsi"/>
          <w:color w:val="auto"/>
        </w:rPr>
        <w:t xml:space="preserve">The content and structure of discovery metadata for this product specification is defined in ... (XML format defined by an XML schema available from </w:t>
      </w:r>
      <w:r w:rsidRPr="00ED455F">
        <w:rPr>
          <w:rFonts w:eastAsiaTheme="majorEastAsia" w:cstheme="minorHAnsi"/>
          <w:lang w:val="en-US"/>
        </w:rPr>
        <w:t>www.</w:t>
      </w:r>
      <w:r w:rsidRPr="00A66C15">
        <w:rPr>
          <w:rFonts w:eastAsiaTheme="majorEastAsia" w:cstheme="minorHAnsi"/>
          <w:lang w:val="en-US"/>
        </w:rPr>
        <w:t>iho.int</w:t>
      </w:r>
      <w:r w:rsidRPr="00A66C15">
        <w:rPr>
          <w:rStyle w:val="Redtext"/>
          <w:rFonts w:asciiTheme="minorHAnsi" w:hAnsiTheme="minorHAnsi" w:cstheme="minorHAnsi"/>
          <w:color w:val="auto"/>
        </w:rPr>
        <w:t>)</w:t>
      </w:r>
    </w:p>
    <w:p w14:paraId="2CFDC0E9"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297" w:name="_Toc451433107"/>
      <w:bookmarkStart w:id="298" w:name="_Toc490817345"/>
      <w:bookmarkStart w:id="299" w:name="_Toc531133478"/>
      <w:r w:rsidRPr="00A66C15">
        <w:rPr>
          <w:rFonts w:asciiTheme="minorHAnsi" w:hAnsiTheme="minorHAnsi" w:cstheme="minorHAnsi"/>
        </w:rPr>
        <w:lastRenderedPageBreak/>
        <w:t xml:space="preserve">Dataset </w:t>
      </w:r>
      <w:bookmarkEnd w:id="297"/>
      <w:r w:rsidRPr="00A66C15">
        <w:rPr>
          <w:rFonts w:asciiTheme="minorHAnsi" w:hAnsiTheme="minorHAnsi" w:cstheme="minorHAnsi"/>
        </w:rPr>
        <w:t>header metadata</w:t>
      </w:r>
      <w:bookmarkEnd w:id="298"/>
      <w:bookmarkEnd w:id="299"/>
    </w:p>
    <w:p w14:paraId="1DDE6FA8" w14:textId="77777777" w:rsidR="00D64344" w:rsidRPr="00A66C15" w:rsidRDefault="00D64344" w:rsidP="00D64344">
      <w:pPr>
        <w:rPr>
          <w:rFonts w:cstheme="minorHAnsi"/>
        </w:rPr>
      </w:pPr>
      <w:r w:rsidRPr="00ED455F">
        <w:rPr>
          <w:rFonts w:cstheme="minorHAnsi"/>
        </w:rPr>
        <w:t>Dataset header metadata contains structural and discovery metadata that apply to the whole dataset and are encoded in the dataset file. The elements are described in S-100 clause 10b-9.6.</w:t>
      </w:r>
    </w:p>
    <w:p w14:paraId="796E3EAB" w14:textId="77777777" w:rsidR="00D64344" w:rsidRPr="00A66C15" w:rsidRDefault="00D64344" w:rsidP="00D64344">
      <w:pPr>
        <w:pStyle w:val="Heading3"/>
        <w:numPr>
          <w:ilvl w:val="2"/>
          <w:numId w:val="13"/>
        </w:numPr>
        <w:ind w:left="601" w:hanging="567"/>
        <w:rPr>
          <w:rStyle w:val="standardtextcolour"/>
          <w:rFonts w:asciiTheme="minorHAnsi" w:hAnsiTheme="minorHAnsi" w:cstheme="minorHAnsi"/>
        </w:rPr>
      </w:pPr>
      <w:bookmarkStart w:id="300" w:name="_Toc490817346"/>
      <w:bookmarkStart w:id="301" w:name="_Toc451433108"/>
      <w:bookmarkStart w:id="302" w:name="_Toc531133479"/>
      <w:r w:rsidRPr="00A66C15">
        <w:rPr>
          <w:rStyle w:val="standardtextcolour"/>
          <w:rFonts w:asciiTheme="minorHAnsi" w:hAnsiTheme="minorHAnsi" w:cstheme="minorHAnsi"/>
        </w:rPr>
        <w:t>Dataset units</w:t>
      </w:r>
      <w:bookmarkEnd w:id="300"/>
      <w:bookmarkEnd w:id="301"/>
      <w:bookmarkEnd w:id="302"/>
    </w:p>
    <w:p w14:paraId="156720A2"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The depth, height and</w:t>
      </w:r>
      <w:r w:rsidRPr="00A66C15">
        <w:rPr>
          <w:rStyle w:val="standardtextcolour"/>
          <w:rFonts w:cstheme="minorHAnsi"/>
        </w:rPr>
        <w:t xml:space="preserve"> positional uncertainty units in a dataset must be metres.</w:t>
      </w:r>
    </w:p>
    <w:p w14:paraId="305B99BB" w14:textId="77777777" w:rsidR="00D64344" w:rsidRPr="00A66C15" w:rsidRDefault="00D64344" w:rsidP="00D64344">
      <w:pPr>
        <w:pStyle w:val="Heading3"/>
        <w:numPr>
          <w:ilvl w:val="2"/>
          <w:numId w:val="13"/>
        </w:numPr>
        <w:ind w:left="601" w:hanging="567"/>
        <w:rPr>
          <w:rStyle w:val="standardtextcolour"/>
          <w:rFonts w:asciiTheme="minorHAnsi" w:hAnsiTheme="minorHAnsi" w:cstheme="minorHAnsi"/>
        </w:rPr>
      </w:pPr>
      <w:bookmarkStart w:id="303" w:name="_Toc490817347"/>
      <w:bookmarkStart w:id="304" w:name="_Toc451433110"/>
      <w:bookmarkStart w:id="305" w:name="_Toc531133480"/>
      <w:r w:rsidRPr="00A66C15">
        <w:rPr>
          <w:rStyle w:val="standardtextcolour"/>
          <w:rFonts w:asciiTheme="minorHAnsi" w:hAnsiTheme="minorHAnsi" w:cstheme="minorHAnsi"/>
        </w:rPr>
        <w:t>Dataset Coverage</w:t>
      </w:r>
      <w:bookmarkEnd w:id="303"/>
      <w:bookmarkEnd w:id="304"/>
      <w:bookmarkEnd w:id="305"/>
    </w:p>
    <w:p w14:paraId="45255B39" w14:textId="3A00AC92" w:rsidR="00D64344" w:rsidRPr="00A66C15" w:rsidRDefault="00E1146C" w:rsidP="00D64344">
      <w:pPr>
        <w:rPr>
          <w:rStyle w:val="standardtextcolour"/>
          <w:rFonts w:eastAsiaTheme="majorEastAsia" w:cstheme="minorHAnsi"/>
        </w:rPr>
      </w:pPr>
      <w:r>
        <w:rPr>
          <w:rStyle w:val="standardtextcolour"/>
          <w:rFonts w:cstheme="minorHAnsi"/>
        </w:rPr>
        <w:t xml:space="preserve">Marine </w:t>
      </w:r>
      <w:r w:rsidR="00A8588A" w:rsidRPr="00ED455F">
        <w:rPr>
          <w:rStyle w:val="standardtextcolour"/>
          <w:rFonts w:cstheme="minorHAnsi"/>
        </w:rPr>
        <w:t xml:space="preserve">Traffic Management </w:t>
      </w:r>
      <w:r w:rsidR="00D64344" w:rsidRPr="00A66C15">
        <w:rPr>
          <w:rStyle w:val="standardtextcolour"/>
          <w:rFonts w:cstheme="minorHAnsi"/>
        </w:rPr>
        <w:t>datasets are spatially limited.</w:t>
      </w:r>
    </w:p>
    <w:p w14:paraId="45296DB4" w14:textId="77777777" w:rsidR="00D64344" w:rsidRPr="00A66C15" w:rsidRDefault="00D64344" w:rsidP="00D64344">
      <w:pPr>
        <w:rPr>
          <w:rStyle w:val="standardtextcolour"/>
          <w:rFonts w:cstheme="minorHAnsi"/>
        </w:rPr>
      </w:pPr>
      <w:r w:rsidRPr="00ED455F">
        <w:rPr>
          <w:rStyle w:val="standardtextcolour"/>
          <w:rFonts w:cstheme="minorHAnsi"/>
        </w:rPr>
        <w:t>In areas which include neighbouring producer nations, producing agencies should co-operate to agree on dataset boundaries and ens</w:t>
      </w:r>
      <w:r w:rsidRPr="00A66C15">
        <w:rPr>
          <w:rStyle w:val="standardtextcolour"/>
          <w:rFonts w:cstheme="minorHAnsi"/>
        </w:rPr>
        <w:t>ure no data overlap.  Where possible, adjoining nations should agree on common data boundaries within a technical arrangement based on cartographic convenience and benefit to the mariner.</w:t>
      </w:r>
    </w:p>
    <w:p w14:paraId="61625D9E" w14:textId="5B0201E3" w:rsidR="00D64344" w:rsidRPr="00A66C15" w:rsidRDefault="00D64344" w:rsidP="00D64344">
      <w:pPr>
        <w:rPr>
          <w:rStyle w:val="standardtextcolour"/>
          <w:rFonts w:cstheme="minorHAnsi"/>
        </w:rPr>
      </w:pPr>
      <w:r w:rsidRPr="00A66C15">
        <w:rPr>
          <w:rStyle w:val="standardtextcolour"/>
          <w:rFonts w:cstheme="minorHAnsi"/>
        </w:rPr>
        <w:t xml:space="preserve">If </w:t>
      </w:r>
      <w:r w:rsidR="0026434C">
        <w:rPr>
          <w:rStyle w:val="standardtextcolour"/>
          <w:rFonts w:cstheme="minorHAnsi"/>
        </w:rPr>
        <w:t>an MTM</w:t>
      </w:r>
      <w:r w:rsidRPr="00A66C15">
        <w:rPr>
          <w:rStyle w:val="standardtextcolour"/>
          <w:rFonts w:cstheme="minorHAnsi"/>
        </w:rPr>
        <w:t xml:space="preserve"> feature extends outside the product coverage and the adjoining object does not exist, e.g. due to delay in the production process by the neighbouring HO product, an indication should be placed at the outer edge of the product.</w:t>
      </w:r>
    </w:p>
    <w:p w14:paraId="15AE5E54" w14:textId="77777777" w:rsidR="00D64344" w:rsidRPr="00A66C15" w:rsidRDefault="00D64344" w:rsidP="00D64344">
      <w:pPr>
        <w:pStyle w:val="Heading3"/>
        <w:numPr>
          <w:ilvl w:val="2"/>
          <w:numId w:val="13"/>
        </w:numPr>
        <w:ind w:left="601" w:hanging="567"/>
        <w:rPr>
          <w:rStyle w:val="standardtextcolour"/>
          <w:rFonts w:asciiTheme="minorHAnsi" w:hAnsiTheme="minorHAnsi" w:cstheme="minorHAnsi"/>
        </w:rPr>
      </w:pPr>
      <w:bookmarkStart w:id="306" w:name="_Toc490817348"/>
      <w:bookmarkStart w:id="307" w:name="_Toc451433111"/>
      <w:bookmarkStart w:id="308" w:name="_Toc531133481"/>
      <w:r w:rsidRPr="00A66C15">
        <w:rPr>
          <w:rStyle w:val="standardtextcolour"/>
          <w:rFonts w:asciiTheme="minorHAnsi" w:hAnsiTheme="minorHAnsi" w:cstheme="minorHAnsi"/>
        </w:rPr>
        <w:t>Dataset Feature Object Identifiers</w:t>
      </w:r>
      <w:bookmarkEnd w:id="306"/>
      <w:bookmarkEnd w:id="307"/>
      <w:bookmarkEnd w:id="308"/>
    </w:p>
    <w:p w14:paraId="5D656D84" w14:textId="0F10BDB7" w:rsidR="00D64344" w:rsidRPr="00A66C15" w:rsidRDefault="00D64344" w:rsidP="00D64344">
      <w:pPr>
        <w:rPr>
          <w:rStyle w:val="standardtextcolour"/>
          <w:rFonts w:eastAsiaTheme="majorEastAsia" w:cstheme="minorHAnsi"/>
        </w:rPr>
      </w:pPr>
      <w:r w:rsidRPr="00ED455F">
        <w:rPr>
          <w:rStyle w:val="standardtextcolour"/>
          <w:rFonts w:cstheme="minorHAnsi"/>
        </w:rPr>
        <w:t>Each feature and information instance w</w:t>
      </w:r>
      <w:r w:rsidRPr="00A66C15">
        <w:rPr>
          <w:rStyle w:val="standardtextcolour"/>
          <w:rFonts w:cstheme="minorHAnsi"/>
        </w:rPr>
        <w:t>ithin a dataset must have a unique universal Feature Object Identifier [FOID].  Where a real-world feature has multiple geometric elements within a single dataset due to the dataset scheme, the same FOID may be used to identify multiple instances of the same feature.  Features within a dataset may carry multiple geometries.</w:t>
      </w:r>
    </w:p>
    <w:p w14:paraId="17275937" w14:textId="77777777" w:rsidR="00D64344" w:rsidRPr="00A66C15" w:rsidRDefault="00D64344" w:rsidP="00D64344">
      <w:pPr>
        <w:rPr>
          <w:rStyle w:val="standardtextcolour"/>
          <w:rFonts w:cstheme="minorHAnsi"/>
        </w:rPr>
      </w:pPr>
      <w:r w:rsidRPr="00ED455F">
        <w:rPr>
          <w:rStyle w:val="standardtextcolour"/>
          <w:rFonts w:cstheme="minorHAnsi"/>
        </w:rPr>
        <w:t>Features split across multiple datasets may be identified by the same FOID.  Features repeated in different scale ranges may be identified by the same FOID.</w:t>
      </w:r>
    </w:p>
    <w:p w14:paraId="5B965AE9" w14:textId="60FDAD63" w:rsidR="00D64344" w:rsidRDefault="00D64344" w:rsidP="00D64344">
      <w:pPr>
        <w:rPr>
          <w:rStyle w:val="standardtextcolour"/>
          <w:rFonts w:cstheme="minorHAnsi"/>
        </w:rPr>
      </w:pPr>
      <w:r w:rsidRPr="00A66C15">
        <w:rPr>
          <w:rStyle w:val="standardtextcolour"/>
          <w:rFonts w:cstheme="minorHAnsi"/>
        </w:rPr>
        <w:t>FOID must not be reused, even when a feature has been deleted. However, the same feature can be deleted and added again later using the same FOID.</w:t>
      </w:r>
    </w:p>
    <w:p w14:paraId="7EF18D25" w14:textId="40C8C86F" w:rsidR="00340209" w:rsidRPr="00A66C15" w:rsidRDefault="00340209" w:rsidP="00D64344">
      <w:pPr>
        <w:rPr>
          <w:rStyle w:val="standardtextcolour"/>
          <w:rFonts w:cstheme="minorHAnsi"/>
        </w:rPr>
      </w:pPr>
      <w:r>
        <w:rPr>
          <w:rStyle w:val="standardtextcolour"/>
          <w:rFonts w:cstheme="minorHAnsi"/>
        </w:rPr>
        <w:t>FOID may eventually be replaced by Maritime Resource Name (MRN). In this version MRN is not included due to ongoing development on IHO guidelines for the use of MRN.</w:t>
      </w:r>
    </w:p>
    <w:p w14:paraId="322A84DF" w14:textId="77777777" w:rsidR="00D64344" w:rsidRPr="00A66C15" w:rsidRDefault="00D64344" w:rsidP="00D64344">
      <w:pPr>
        <w:pStyle w:val="Heading3"/>
        <w:numPr>
          <w:ilvl w:val="2"/>
          <w:numId w:val="13"/>
        </w:numPr>
        <w:ind w:left="601" w:hanging="567"/>
        <w:rPr>
          <w:rStyle w:val="standardtextcolour"/>
          <w:rFonts w:asciiTheme="minorHAnsi" w:hAnsiTheme="minorHAnsi" w:cstheme="minorHAnsi"/>
        </w:rPr>
      </w:pPr>
      <w:bookmarkStart w:id="309" w:name="_Toc490817349"/>
      <w:bookmarkStart w:id="310" w:name="_Toc451433112"/>
      <w:bookmarkStart w:id="311" w:name="_Toc531133482"/>
      <w:r w:rsidRPr="00A66C15">
        <w:rPr>
          <w:rFonts w:asciiTheme="minorHAnsi" w:hAnsiTheme="minorHAnsi" w:cstheme="minorHAnsi"/>
        </w:rPr>
        <w:t>180° Meridian</w:t>
      </w:r>
      <w:r w:rsidRPr="00A66C15">
        <w:rPr>
          <w:rStyle w:val="standardtextcolour"/>
          <w:rFonts w:asciiTheme="minorHAnsi" w:hAnsiTheme="minorHAnsi" w:cstheme="minorHAnsi"/>
        </w:rPr>
        <w:t xml:space="preserve"> of Longitude</w:t>
      </w:r>
      <w:bookmarkEnd w:id="309"/>
      <w:bookmarkEnd w:id="310"/>
      <w:bookmarkEnd w:id="311"/>
    </w:p>
    <w:p w14:paraId="24382BE4"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Datasets must not cross the 180° meridian of longitude.</w:t>
      </w:r>
    </w:p>
    <w:p w14:paraId="19F88B3E" w14:textId="77777777" w:rsidR="00D64344" w:rsidRPr="00A66C15" w:rsidRDefault="00D64344" w:rsidP="00D64344">
      <w:pPr>
        <w:pStyle w:val="Heading2"/>
        <w:numPr>
          <w:ilvl w:val="1"/>
          <w:numId w:val="13"/>
        </w:numPr>
        <w:rPr>
          <w:rStyle w:val="standardtextcolour"/>
          <w:rFonts w:asciiTheme="minorHAnsi" w:hAnsiTheme="minorHAnsi" w:cstheme="minorHAnsi"/>
        </w:rPr>
      </w:pPr>
      <w:bookmarkStart w:id="312" w:name="_Toc490817350"/>
      <w:bookmarkStart w:id="313" w:name="_Toc451433113"/>
      <w:bookmarkStart w:id="314" w:name="_Toc531133483"/>
      <w:r w:rsidRPr="00A66C15">
        <w:rPr>
          <w:rStyle w:val="standardtextcolour"/>
          <w:rFonts w:asciiTheme="minorHAnsi" w:hAnsiTheme="minorHAnsi" w:cstheme="minorHAnsi"/>
        </w:rPr>
        <w:t>Geographic names</w:t>
      </w:r>
      <w:bookmarkEnd w:id="312"/>
      <w:bookmarkEnd w:id="313"/>
      <w:bookmarkEnd w:id="314"/>
    </w:p>
    <w:p w14:paraId="6F0292F3"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315" w:name="_Toc490817351"/>
      <w:bookmarkStart w:id="316" w:name="_Toc451433114"/>
      <w:bookmarkStart w:id="317" w:name="_Toc531133484"/>
      <w:r w:rsidRPr="00A66C15">
        <w:rPr>
          <w:rFonts w:asciiTheme="minorHAnsi" w:hAnsiTheme="minorHAnsi" w:cstheme="minorHAnsi"/>
        </w:rPr>
        <w:t>Feature names</w:t>
      </w:r>
      <w:bookmarkEnd w:id="315"/>
      <w:bookmarkEnd w:id="316"/>
      <w:bookmarkEnd w:id="317"/>
    </w:p>
    <w:p w14:paraId="50CC74C7"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If it is required to enc</w:t>
      </w:r>
      <w:r w:rsidRPr="00A66C15">
        <w:rPr>
          <w:rStyle w:val="standardtextcolour"/>
          <w:rFonts w:cstheme="minorHAnsi"/>
        </w:rPr>
        <w:t xml:space="preserve">ode an international or national geographic name, it must be done using complex attribute </w:t>
      </w:r>
      <w:proofErr w:type="spellStart"/>
      <w:r w:rsidRPr="00A66C15">
        <w:rPr>
          <w:rStyle w:val="Strong"/>
          <w:rFonts w:eastAsiaTheme="majorEastAsia" w:cstheme="minorHAnsi"/>
        </w:rPr>
        <w:t>featureName</w:t>
      </w:r>
      <w:proofErr w:type="spellEnd"/>
      <w:r w:rsidRPr="00A66C15">
        <w:rPr>
          <w:rStyle w:val="standardtextcolour"/>
          <w:rFonts w:cstheme="minorHAnsi"/>
        </w:rPr>
        <w:t>.</w:t>
      </w:r>
    </w:p>
    <w:p w14:paraId="4EA8E3EA" w14:textId="176F7008" w:rsidR="00D64344" w:rsidRPr="00A66C15" w:rsidRDefault="00D64344" w:rsidP="00D64344">
      <w:pPr>
        <w:rPr>
          <w:rStyle w:val="standardtextcolour"/>
          <w:rFonts w:cstheme="minorHAnsi"/>
        </w:rPr>
      </w:pPr>
      <w:r w:rsidRPr="00ED455F">
        <w:rPr>
          <w:rStyle w:val="standardtextcolour"/>
          <w:rFonts w:cstheme="minorHAnsi"/>
        </w:rPr>
        <w:t>If it is required to encode a geographic name for which there is no existing feature, a</w:t>
      </w:r>
      <w:r w:rsidR="00246945" w:rsidRPr="00A66C15">
        <w:rPr>
          <w:rStyle w:val="standardtextcolour"/>
          <w:rFonts w:cstheme="minorHAnsi"/>
        </w:rPr>
        <w:t xml:space="preserve">n </w:t>
      </w:r>
      <w:r w:rsidRPr="00A66C15">
        <w:rPr>
          <w:rStyle w:val="Strong"/>
          <w:rFonts w:eastAsiaTheme="majorEastAsia" w:cstheme="minorHAnsi"/>
          <w:b w:val="0"/>
        </w:rPr>
        <w:t>appropriate</w:t>
      </w:r>
      <w:r w:rsidRPr="00A66C15">
        <w:rPr>
          <w:rStyle w:val="Strong"/>
          <w:rFonts w:eastAsiaTheme="majorEastAsia" w:cstheme="minorHAnsi"/>
        </w:rPr>
        <w:t xml:space="preserve"> </w:t>
      </w:r>
      <w:r w:rsidRPr="00A66C15">
        <w:rPr>
          <w:rStyle w:val="standardtextcolour"/>
          <w:rFonts w:cstheme="minorHAnsi"/>
        </w:rPr>
        <w:t xml:space="preserve">area feature defined in clause </w:t>
      </w:r>
      <w:r w:rsidR="00B00AA7" w:rsidRPr="00685D7F">
        <w:rPr>
          <w:rStyle w:val="standardtextcolour"/>
          <w:rFonts w:cstheme="minorHAnsi"/>
        </w:rPr>
        <w:fldChar w:fldCharType="begin"/>
      </w:r>
      <w:r w:rsidR="00B00AA7" w:rsidRPr="00685D7F">
        <w:rPr>
          <w:rStyle w:val="standardtextcolour"/>
          <w:rFonts w:cstheme="minorHAnsi"/>
        </w:rPr>
        <w:instrText xml:space="preserve"> REF _Ref515486063 \r \h </w:instrText>
      </w:r>
      <w:r w:rsidR="00B00AA7" w:rsidRPr="00685D7F">
        <w:rPr>
          <w:rStyle w:val="standardtextcolour"/>
          <w:rFonts w:cstheme="minorHAnsi"/>
        </w:rPr>
      </w:r>
      <w:r w:rsidR="00B00AA7" w:rsidRPr="00685D7F">
        <w:rPr>
          <w:rStyle w:val="standardtextcolour"/>
          <w:rFonts w:cstheme="minorHAnsi"/>
        </w:rPr>
        <w:fldChar w:fldCharType="separate"/>
      </w:r>
      <w:r w:rsidR="00116C40">
        <w:rPr>
          <w:rStyle w:val="standardtextcolour"/>
          <w:rFonts w:cstheme="minorHAnsi"/>
        </w:rPr>
        <w:t>5</w:t>
      </w:r>
      <w:r w:rsidR="00B00AA7" w:rsidRPr="00685D7F">
        <w:rPr>
          <w:rStyle w:val="standardtextcolour"/>
          <w:rFonts w:cstheme="minorHAnsi"/>
        </w:rPr>
        <w:fldChar w:fldCharType="end"/>
      </w:r>
      <w:r w:rsidRPr="00685D7F">
        <w:rPr>
          <w:rStyle w:val="standardtextcolour"/>
          <w:rFonts w:cstheme="minorHAnsi"/>
        </w:rPr>
        <w:t xml:space="preserve"> </w:t>
      </w:r>
      <w:r w:rsidRPr="00A66C15">
        <w:rPr>
          <w:rStyle w:val="standardtextcolour"/>
          <w:rFonts w:cstheme="minorHAnsi"/>
        </w:rPr>
        <w:t>must be created. In order to minimise the data volume, these features should, where possible, use the geometry of existing features.</w:t>
      </w:r>
    </w:p>
    <w:p w14:paraId="403C57E2" w14:textId="77777777" w:rsidR="00D64344" w:rsidRPr="00A66C15" w:rsidRDefault="00D64344" w:rsidP="00D64344">
      <w:pPr>
        <w:rPr>
          <w:rStyle w:val="standardtextcolour"/>
          <w:rFonts w:cstheme="minorHAnsi"/>
        </w:rPr>
      </w:pPr>
      <w:r w:rsidRPr="00A66C15">
        <w:rPr>
          <w:rStyle w:val="standardtextcolour"/>
          <w:rFonts w:cstheme="minorHAnsi"/>
        </w:rPr>
        <w:t xml:space="preserve">Geographic names should be encoded with the complex attribute </w:t>
      </w:r>
      <w:proofErr w:type="spellStart"/>
      <w:r w:rsidRPr="00A66C15">
        <w:rPr>
          <w:rStyle w:val="Strong"/>
          <w:rFonts w:eastAsiaTheme="majorEastAsia" w:cstheme="minorHAnsi"/>
        </w:rPr>
        <w:t>featureName</w:t>
      </w:r>
      <w:proofErr w:type="spellEnd"/>
      <w:r w:rsidRPr="00A66C15">
        <w:rPr>
          <w:rStyle w:val="Strong"/>
          <w:rFonts w:eastAsiaTheme="majorEastAsia" w:cstheme="minorHAnsi"/>
        </w:rPr>
        <w:t xml:space="preserve">. </w:t>
      </w:r>
      <w:r w:rsidRPr="00A66C15">
        <w:rPr>
          <w:rStyle w:val="Strong"/>
          <w:rFonts w:eastAsiaTheme="majorEastAsia" w:cstheme="minorHAnsi"/>
          <w:b w:val="0"/>
        </w:rPr>
        <w:t xml:space="preserve">The complex attribute </w:t>
      </w:r>
      <w:proofErr w:type="spellStart"/>
      <w:r w:rsidRPr="00A66C15">
        <w:rPr>
          <w:rStyle w:val="Strong"/>
          <w:rFonts w:eastAsiaTheme="majorEastAsia" w:cstheme="minorHAnsi"/>
        </w:rPr>
        <w:t>featureName</w:t>
      </w:r>
      <w:proofErr w:type="spellEnd"/>
      <w:r w:rsidRPr="00A66C15">
        <w:rPr>
          <w:rStyle w:val="Strong"/>
          <w:rFonts w:eastAsiaTheme="majorEastAsia" w:cstheme="minorHAnsi"/>
          <w:b w:val="0"/>
        </w:rPr>
        <w:t xml:space="preserve"> consists of the simple sub-attributes </w:t>
      </w:r>
      <w:r w:rsidRPr="00A66C15">
        <w:rPr>
          <w:rStyle w:val="Strong"/>
          <w:rFonts w:eastAsiaTheme="majorEastAsia" w:cstheme="minorHAnsi"/>
        </w:rPr>
        <w:t>language</w:t>
      </w:r>
      <w:r w:rsidRPr="00A66C15">
        <w:rPr>
          <w:rStyle w:val="Strong"/>
          <w:rFonts w:eastAsiaTheme="majorEastAsia" w:cstheme="minorHAnsi"/>
          <w:b w:val="0"/>
        </w:rPr>
        <w:t xml:space="preserve">, </w:t>
      </w:r>
      <w:r w:rsidRPr="00A66C15">
        <w:rPr>
          <w:rStyle w:val="Strong"/>
          <w:rFonts w:eastAsiaTheme="majorEastAsia" w:cstheme="minorHAnsi"/>
        </w:rPr>
        <w:t>name</w:t>
      </w:r>
      <w:r w:rsidRPr="00A66C15">
        <w:rPr>
          <w:rStyle w:val="Strong"/>
          <w:rFonts w:eastAsiaTheme="majorEastAsia" w:cstheme="minorHAnsi"/>
          <w:b w:val="0"/>
        </w:rPr>
        <w:t xml:space="preserve"> and a Boolean type to indicate whether that particular name is the </w:t>
      </w:r>
      <w:proofErr w:type="spellStart"/>
      <w:r w:rsidRPr="00A66C15">
        <w:rPr>
          <w:rStyle w:val="Strong"/>
          <w:rFonts w:eastAsiaTheme="majorEastAsia" w:cstheme="minorHAnsi"/>
        </w:rPr>
        <w:t>displayName</w:t>
      </w:r>
      <w:proofErr w:type="spellEnd"/>
      <w:r w:rsidRPr="00A66C15">
        <w:rPr>
          <w:rStyle w:val="Strong"/>
          <w:rFonts w:eastAsiaTheme="majorEastAsia" w:cstheme="minorHAnsi"/>
          <w:b w:val="0"/>
        </w:rPr>
        <w:t xml:space="preserve"> or not</w:t>
      </w:r>
      <w:r w:rsidRPr="00A66C15">
        <w:rPr>
          <w:rStyle w:val="Strong"/>
          <w:rFonts w:eastAsiaTheme="majorEastAsia" w:cstheme="minorHAnsi"/>
        </w:rPr>
        <w:t>.</w:t>
      </w:r>
    </w:p>
    <w:p w14:paraId="660444B4" w14:textId="77777777" w:rsidR="00D64344" w:rsidRPr="00A66C15" w:rsidRDefault="00D64344" w:rsidP="00D64344">
      <w:pPr>
        <w:rPr>
          <w:rStyle w:val="standardtextcolour"/>
          <w:rFonts w:cstheme="minorHAnsi"/>
        </w:rPr>
      </w:pPr>
      <w:r w:rsidRPr="00A66C15">
        <w:rPr>
          <w:rStyle w:val="standardtextcolour"/>
          <w:rFonts w:cstheme="minorHAnsi"/>
        </w:rPr>
        <w:lastRenderedPageBreak/>
        <w:t xml:space="preserve">National geographic names can be left in their original national language in a non-English iteration of the complex attribute </w:t>
      </w:r>
      <w:proofErr w:type="spellStart"/>
      <w:r w:rsidRPr="00A66C15">
        <w:rPr>
          <w:rStyle w:val="Strong"/>
          <w:rFonts w:eastAsiaTheme="majorEastAsia" w:cstheme="minorHAnsi"/>
        </w:rPr>
        <w:t>featureName</w:t>
      </w:r>
      <w:proofErr w:type="spellEnd"/>
      <w:r w:rsidRPr="00A66C15">
        <w:rPr>
          <w:rStyle w:val="standardtextcolour"/>
          <w:rFonts w:cstheme="minorHAnsi"/>
        </w:rPr>
        <w:t xml:space="preserve"> (but only if the national language can be expressed using lexical level 0 or 1), or transliterated or transcribed and used in an English iteration of the complex attribute </w:t>
      </w:r>
      <w:proofErr w:type="spellStart"/>
      <w:r w:rsidRPr="00A66C15">
        <w:rPr>
          <w:rStyle w:val="Strong"/>
          <w:rFonts w:eastAsiaTheme="majorEastAsia" w:cstheme="minorHAnsi"/>
        </w:rPr>
        <w:t>featureName</w:t>
      </w:r>
      <w:proofErr w:type="spellEnd"/>
      <w:r w:rsidRPr="00A66C15">
        <w:rPr>
          <w:rStyle w:val="standardtextcolour"/>
          <w:rFonts w:cstheme="minorHAnsi"/>
        </w:rPr>
        <w:t xml:space="preserve">, in which case the national name should be populated in an additional iteration of the </w:t>
      </w:r>
      <w:proofErr w:type="spellStart"/>
      <w:r w:rsidRPr="00A66C15">
        <w:rPr>
          <w:rStyle w:val="Strong"/>
          <w:rFonts w:eastAsiaTheme="majorEastAsia" w:cstheme="minorHAnsi"/>
        </w:rPr>
        <w:t>featureName</w:t>
      </w:r>
      <w:proofErr w:type="spellEnd"/>
      <w:r w:rsidRPr="00A66C15">
        <w:rPr>
          <w:rStyle w:val="Strong"/>
          <w:rFonts w:eastAsiaTheme="majorEastAsia" w:cstheme="minorHAnsi"/>
        </w:rPr>
        <w:t>.</w:t>
      </w:r>
    </w:p>
    <w:p w14:paraId="4CCC91CB" w14:textId="4A4C1569" w:rsidR="00D64344" w:rsidRPr="00A66C15" w:rsidRDefault="00D64344" w:rsidP="00D64344">
      <w:pPr>
        <w:rPr>
          <w:rStyle w:val="standardtextcolour"/>
          <w:rFonts w:cstheme="minorHAnsi"/>
        </w:rPr>
      </w:pPr>
      <w:r w:rsidRPr="00A66C15">
        <w:rPr>
          <w:rStyle w:val="standardtextcolour"/>
          <w:rFonts w:cstheme="minorHAnsi"/>
        </w:rPr>
        <w:t>All area and point features within a</w:t>
      </w:r>
      <w:r w:rsidR="00A8588A" w:rsidRPr="00A66C15">
        <w:rPr>
          <w:rStyle w:val="standardtextcolour"/>
          <w:rFonts w:cstheme="minorHAnsi"/>
        </w:rPr>
        <w:t xml:space="preserve"> </w:t>
      </w:r>
      <w:r w:rsidR="00E1146C">
        <w:rPr>
          <w:rStyle w:val="standardtextcolour"/>
          <w:rFonts w:cstheme="minorHAnsi"/>
        </w:rPr>
        <w:t xml:space="preserve">Marine </w:t>
      </w:r>
      <w:r w:rsidR="00A8588A" w:rsidRPr="00A66C15">
        <w:rPr>
          <w:rStyle w:val="standardtextcolour"/>
          <w:rFonts w:cstheme="minorHAnsi"/>
        </w:rPr>
        <w:t>Traffic Management</w:t>
      </w:r>
      <w:r w:rsidRPr="00A66C15">
        <w:rPr>
          <w:rStyle w:val="standardtextcolour"/>
          <w:rFonts w:cstheme="minorHAnsi"/>
        </w:rPr>
        <w:t xml:space="preserve"> product should be encoded using </w:t>
      </w:r>
      <w:proofErr w:type="spellStart"/>
      <w:r w:rsidRPr="00A66C15">
        <w:rPr>
          <w:rStyle w:val="Strong"/>
          <w:rFonts w:eastAsiaTheme="majorEastAsia" w:cstheme="minorHAnsi"/>
        </w:rPr>
        <w:t>featureName</w:t>
      </w:r>
      <w:proofErr w:type="spellEnd"/>
      <w:r w:rsidRPr="00A66C15">
        <w:rPr>
          <w:rStyle w:val="Strong"/>
          <w:rFonts w:eastAsiaTheme="majorEastAsia" w:cstheme="minorHAnsi"/>
        </w:rPr>
        <w:t xml:space="preserve"> </w:t>
      </w:r>
      <w:r w:rsidRPr="00A66C15">
        <w:rPr>
          <w:rStyle w:val="Strong"/>
          <w:rFonts w:eastAsiaTheme="majorEastAsia" w:cstheme="minorHAnsi"/>
          <w:b w:val="0"/>
        </w:rPr>
        <w:t>if a name is available</w:t>
      </w:r>
      <w:r w:rsidRPr="00A66C15">
        <w:rPr>
          <w:rStyle w:val="standardtextcolour"/>
          <w:rFonts w:cstheme="minorHAnsi"/>
        </w:rPr>
        <w:t>.</w:t>
      </w:r>
    </w:p>
    <w:p w14:paraId="5F0201DE" w14:textId="770F4A36" w:rsidR="00D64344" w:rsidRPr="00A66C15" w:rsidRDefault="00D64344" w:rsidP="00D64344">
      <w:pPr>
        <w:pStyle w:val="numberedlist"/>
        <w:numPr>
          <w:ilvl w:val="0"/>
          <w:numId w:val="15"/>
        </w:numPr>
        <w:rPr>
          <w:rStyle w:val="standardtextcolour"/>
          <w:rFonts w:asciiTheme="minorHAnsi" w:hAnsiTheme="minorHAnsi" w:cstheme="minorHAnsi"/>
        </w:rPr>
      </w:pPr>
      <w:r w:rsidRPr="00A66C15">
        <w:rPr>
          <w:rStyle w:val="standardtextcolour"/>
          <w:rFonts w:asciiTheme="minorHAnsi" w:hAnsiTheme="minorHAnsi" w:cstheme="minorHAnsi"/>
        </w:rPr>
        <w:t xml:space="preserve">A group of features, associated with a particular geographic name, should have the name encoded using </w:t>
      </w:r>
      <w:proofErr w:type="spellStart"/>
      <w:r w:rsidRPr="00A66C15">
        <w:rPr>
          <w:rStyle w:val="Strong"/>
          <w:rFonts w:asciiTheme="minorHAnsi" w:hAnsiTheme="minorHAnsi" w:cstheme="minorHAnsi"/>
        </w:rPr>
        <w:t>featureName</w:t>
      </w:r>
      <w:proofErr w:type="spellEnd"/>
      <w:r w:rsidRPr="00A66C15">
        <w:rPr>
          <w:rStyle w:val="standardtextcolour"/>
          <w:rFonts w:asciiTheme="minorHAnsi" w:hAnsiTheme="minorHAnsi" w:cstheme="minorHAnsi"/>
        </w:rPr>
        <w:t xml:space="preserve"> on an aggregation feature (of type surface or point, or no geometry, as appropriate).  The name should not be encoded on the individual hydrographic features.</w:t>
      </w:r>
    </w:p>
    <w:p w14:paraId="6B0E9BC7" w14:textId="77777777" w:rsidR="00D64344" w:rsidRPr="00A66C15" w:rsidRDefault="00D64344" w:rsidP="00D64344">
      <w:pPr>
        <w:pStyle w:val="numberedlist"/>
        <w:numPr>
          <w:ilvl w:val="0"/>
          <w:numId w:val="15"/>
        </w:numPr>
        <w:rPr>
          <w:rStyle w:val="standardtextcolour"/>
          <w:rFonts w:asciiTheme="minorHAnsi" w:hAnsiTheme="minorHAnsi" w:cstheme="minorHAnsi"/>
        </w:rPr>
      </w:pPr>
      <w:r w:rsidRPr="00A66C15">
        <w:rPr>
          <w:rStyle w:val="standardtextcolour"/>
          <w:rFonts w:asciiTheme="minorHAnsi" w:hAnsiTheme="minorHAnsi" w:cstheme="minorHAnsi"/>
        </w:rPr>
        <w:t>A group of service or forecast areas with the same attribute values associated with the same name should be encoded as spatial attributes of the same feature (so there would be only one feature with multiple spatial attributes for location).</w:t>
      </w:r>
    </w:p>
    <w:p w14:paraId="2A7B2458" w14:textId="15CA25A4" w:rsidR="00D64344" w:rsidRPr="00A66C15" w:rsidRDefault="00D64344" w:rsidP="00D64344">
      <w:pPr>
        <w:pStyle w:val="numberedlist"/>
        <w:numPr>
          <w:ilvl w:val="0"/>
          <w:numId w:val="15"/>
        </w:numPr>
        <w:rPr>
          <w:rStyle w:val="standardtextcolour"/>
          <w:rFonts w:asciiTheme="minorHAnsi" w:hAnsiTheme="minorHAnsi" w:cstheme="minorHAnsi"/>
        </w:rPr>
      </w:pPr>
      <w:r w:rsidRPr="00A66C15">
        <w:rPr>
          <w:rStyle w:val="standardtextcolour"/>
          <w:rFonts w:asciiTheme="minorHAnsi" w:hAnsiTheme="minorHAnsi" w:cstheme="minorHAnsi"/>
        </w:rPr>
        <w:t xml:space="preserve">Named features listed in Hydrographic Office’s Sailing Directions or other documents that may assist in locating service information should be encoded using feature name on the relevant feature (e.g. </w:t>
      </w:r>
      <w:proofErr w:type="spellStart"/>
      <w:r w:rsidR="0093196E">
        <w:rPr>
          <w:rStyle w:val="Strong"/>
          <w:rFonts w:asciiTheme="minorHAnsi" w:hAnsiTheme="minorHAnsi" w:cstheme="minorHAnsi"/>
        </w:rPr>
        <w:t>Waterway</w:t>
      </w:r>
      <w:r w:rsidRPr="00A66C15">
        <w:rPr>
          <w:rStyle w:val="Strong"/>
          <w:rFonts w:asciiTheme="minorHAnsi" w:hAnsiTheme="minorHAnsi" w:cstheme="minorHAnsi"/>
        </w:rPr>
        <w:t>Area</w:t>
      </w:r>
      <w:proofErr w:type="spellEnd"/>
      <w:r w:rsidRPr="00A66C15">
        <w:rPr>
          <w:rStyle w:val="standardtextcolour"/>
          <w:rFonts w:asciiTheme="minorHAnsi" w:hAnsiTheme="minorHAnsi" w:cstheme="minorHAnsi"/>
        </w:rPr>
        <w:t>).</w:t>
      </w:r>
    </w:p>
    <w:p w14:paraId="512E11F8"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In all instances, if the exact extent of the feature to be named is known, a feature must be created.  If the exact</w:t>
      </w:r>
      <w:r w:rsidRPr="00A66C15">
        <w:rPr>
          <w:rStyle w:val="standardtextcolour"/>
          <w:rFonts w:cstheme="minorHAnsi"/>
        </w:rPr>
        <w:t xml:space="preserve"> extent is not known, or the area is too small, an existing or specifically encoded point feature should be used to encode the geographic name.</w:t>
      </w:r>
    </w:p>
    <w:p w14:paraId="6F74344D" w14:textId="77777777" w:rsidR="00D64344" w:rsidRPr="00A66C15" w:rsidRDefault="00D64344" w:rsidP="00D64344">
      <w:pPr>
        <w:pStyle w:val="Heading3"/>
        <w:numPr>
          <w:ilvl w:val="2"/>
          <w:numId w:val="13"/>
        </w:numPr>
        <w:ind w:left="601" w:hanging="567"/>
        <w:rPr>
          <w:rStyle w:val="standardtextcolour"/>
          <w:rFonts w:asciiTheme="minorHAnsi" w:hAnsiTheme="minorHAnsi" w:cstheme="minorHAnsi"/>
        </w:rPr>
      </w:pPr>
      <w:bookmarkStart w:id="318" w:name="_Toc490817352"/>
      <w:bookmarkStart w:id="319" w:name="_Toc451433115"/>
      <w:bookmarkStart w:id="320" w:name="_Toc531133485"/>
      <w:r w:rsidRPr="00A66C15">
        <w:rPr>
          <w:rStyle w:val="standardtextcolour"/>
          <w:rFonts w:asciiTheme="minorHAnsi" w:hAnsiTheme="minorHAnsi" w:cstheme="minorHAnsi"/>
        </w:rPr>
        <w:t>Text placement</w:t>
      </w:r>
      <w:bookmarkEnd w:id="318"/>
      <w:bookmarkEnd w:id="319"/>
      <w:bookmarkEnd w:id="320"/>
    </w:p>
    <w:p w14:paraId="58076CAD"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 xml:space="preserve">The cartographic feature </w:t>
      </w:r>
      <w:proofErr w:type="spellStart"/>
      <w:r w:rsidRPr="00A66C15">
        <w:rPr>
          <w:rStyle w:val="Strong"/>
          <w:rFonts w:eastAsiaTheme="majorEastAsia" w:cstheme="minorHAnsi"/>
        </w:rPr>
        <w:t>TextPlacement</w:t>
      </w:r>
      <w:proofErr w:type="spellEnd"/>
      <w:r w:rsidRPr="00A66C15">
        <w:rPr>
          <w:rStyle w:val="Strong"/>
          <w:rFonts w:eastAsiaTheme="majorEastAsia" w:cstheme="minorHAnsi"/>
        </w:rPr>
        <w:t xml:space="preserve"> </w:t>
      </w:r>
      <w:r w:rsidRPr="00A66C15">
        <w:rPr>
          <w:rStyle w:val="standardtextcolour"/>
          <w:rFonts w:cstheme="minorHAnsi"/>
        </w:rPr>
        <w:t xml:space="preserve">is used specifically to place text cartographically.  The properties of the </w:t>
      </w:r>
      <w:proofErr w:type="spellStart"/>
      <w:r w:rsidRPr="00A66C15">
        <w:rPr>
          <w:rStyle w:val="Strong"/>
          <w:rFonts w:eastAsiaTheme="majorEastAsia" w:cstheme="minorHAnsi"/>
        </w:rPr>
        <w:t>TextPlacement</w:t>
      </w:r>
      <w:proofErr w:type="spellEnd"/>
      <w:r w:rsidRPr="00A66C15">
        <w:rPr>
          <w:rStyle w:val="standardtextcolour"/>
          <w:rFonts w:cstheme="minorHAnsi"/>
        </w:rPr>
        <w:t xml:space="preserve"> feature are described as follows:</w:t>
      </w:r>
    </w:p>
    <w:p w14:paraId="2FE108AF" w14:textId="77777777" w:rsidR="00D64344" w:rsidRPr="00A66C15" w:rsidRDefault="00D64344" w:rsidP="00D64344">
      <w:pPr>
        <w:rPr>
          <w:rStyle w:val="standardtextcolour"/>
          <w:rFonts w:cstheme="minorHAnsi"/>
        </w:rPr>
      </w:pPr>
      <w:r w:rsidRPr="00ED455F">
        <w:rPr>
          <w:rStyle w:val="standardtextcolour"/>
          <w:rFonts w:cstheme="minorHAnsi"/>
        </w:rPr>
        <w:t>Geometry (point) – the point location of the centre of the text string.</w:t>
      </w:r>
    </w:p>
    <w:p w14:paraId="6716E143" w14:textId="77777777" w:rsidR="00D64344" w:rsidRPr="00A66C15" w:rsidRDefault="00D64344" w:rsidP="00D64344">
      <w:pPr>
        <w:rPr>
          <w:rStyle w:val="standardtextcolour"/>
          <w:rFonts w:cstheme="minorHAnsi"/>
        </w:rPr>
      </w:pPr>
      <w:r w:rsidRPr="00A66C15">
        <w:rPr>
          <w:rStyle w:val="standardtextcolour"/>
          <w:rFonts w:cstheme="minorHAnsi"/>
        </w:rPr>
        <w:t>Text type – the attribute (or class) which is to be placed.</w:t>
      </w:r>
    </w:p>
    <w:p w14:paraId="73CCB050" w14:textId="77777777" w:rsidR="00D64344" w:rsidRPr="00A66C15" w:rsidRDefault="00D64344" w:rsidP="00D64344">
      <w:pPr>
        <w:rPr>
          <w:rStyle w:val="standardtextcolour"/>
          <w:rFonts w:cstheme="minorHAnsi"/>
        </w:rPr>
      </w:pPr>
      <w:r w:rsidRPr="00A66C15">
        <w:rPr>
          <w:rStyle w:val="standardtextcolour"/>
          <w:rFonts w:cstheme="minorHAnsi"/>
        </w:rPr>
        <w:t>Flip bearing – the angle forming a semi-circle within which the text can be placed.</w:t>
      </w:r>
    </w:p>
    <w:p w14:paraId="0E94D943" w14:textId="209EF746" w:rsidR="00D64344" w:rsidRPr="00A66C15" w:rsidRDefault="00D64344" w:rsidP="00D64344">
      <w:pPr>
        <w:rPr>
          <w:rFonts w:cstheme="minorHAnsi"/>
        </w:rPr>
      </w:pPr>
      <w:r w:rsidRPr="00A66C15">
        <w:rPr>
          <w:rStyle w:val="standardtextcolour"/>
          <w:rFonts w:cstheme="minorHAnsi"/>
        </w:rPr>
        <w:t xml:space="preserve">The </w:t>
      </w:r>
      <w:proofErr w:type="spellStart"/>
      <w:r w:rsidRPr="00A66C15">
        <w:rPr>
          <w:rStyle w:val="Strong"/>
          <w:rFonts w:eastAsiaTheme="majorEastAsia" w:cstheme="minorHAnsi"/>
        </w:rPr>
        <w:t>TextPlacement</w:t>
      </w:r>
      <w:proofErr w:type="spellEnd"/>
      <w:r w:rsidRPr="00A66C15">
        <w:rPr>
          <w:rStyle w:val="standardtextcolour"/>
          <w:rFonts w:cstheme="minorHAnsi"/>
        </w:rPr>
        <w:t xml:space="preserve"> feature is associated to the feature which carries the text being placed.  The attribute </w:t>
      </w:r>
      <w:proofErr w:type="spellStart"/>
      <w:r w:rsidRPr="00A66C15">
        <w:rPr>
          <w:rStyle w:val="Strong"/>
          <w:rFonts w:eastAsiaTheme="majorEastAsia" w:cstheme="minorHAnsi"/>
        </w:rPr>
        <w:t>textType</w:t>
      </w:r>
      <w:proofErr w:type="spellEnd"/>
      <w:r w:rsidRPr="00A66C15">
        <w:rPr>
          <w:rStyle w:val="standardtextcolour"/>
          <w:rFonts w:cstheme="minorHAnsi"/>
        </w:rPr>
        <w:t xml:space="preserve"> determines which text string is to be displayed if more than one is present.  The </w:t>
      </w:r>
      <w:proofErr w:type="spellStart"/>
      <w:r w:rsidRPr="00A66C15">
        <w:rPr>
          <w:rStyle w:val="Strong"/>
          <w:rFonts w:eastAsiaTheme="majorEastAsia" w:cstheme="minorHAnsi"/>
        </w:rPr>
        <w:t>TextPlacement</w:t>
      </w:r>
      <w:proofErr w:type="spellEnd"/>
      <w:r w:rsidRPr="00A66C15">
        <w:rPr>
          <w:rStyle w:val="standardtextcolour"/>
          <w:rFonts w:cstheme="minorHAnsi"/>
        </w:rPr>
        <w:t xml:space="preserve"> feature ensures that as maritime </w:t>
      </w:r>
      <w:r w:rsidR="009210BB">
        <w:rPr>
          <w:rStyle w:val="standardtextcolour"/>
          <w:rFonts w:cstheme="minorHAnsi"/>
        </w:rPr>
        <w:t>traffic management</w:t>
      </w:r>
      <w:r w:rsidRPr="00A66C15">
        <w:rPr>
          <w:rStyle w:val="standardtextcolour"/>
          <w:rFonts w:cstheme="minorHAnsi"/>
        </w:rPr>
        <w:t xml:space="preserve"> screen rotates from “north up” (e.g. if display is set to “course up”) text can remain readable, or clear other important charted information.</w:t>
      </w:r>
    </w:p>
    <w:p w14:paraId="7F5F9DE7" w14:textId="77777777" w:rsidR="00D64344" w:rsidRPr="00A66C15" w:rsidRDefault="00D64344" w:rsidP="00D64344">
      <w:pPr>
        <w:pStyle w:val="Heading2"/>
        <w:numPr>
          <w:ilvl w:val="1"/>
          <w:numId w:val="13"/>
        </w:numPr>
        <w:rPr>
          <w:rStyle w:val="standardtextcolour"/>
          <w:rFonts w:asciiTheme="minorHAnsi" w:hAnsiTheme="minorHAnsi" w:cstheme="minorHAnsi"/>
        </w:rPr>
      </w:pPr>
      <w:bookmarkStart w:id="321" w:name="_Toc490817353"/>
      <w:bookmarkStart w:id="322" w:name="_Toc531133486"/>
      <w:r w:rsidRPr="00A66C15">
        <w:rPr>
          <w:rStyle w:val="standardtextcolour"/>
          <w:rFonts w:asciiTheme="minorHAnsi" w:hAnsiTheme="minorHAnsi" w:cstheme="minorHAnsi"/>
        </w:rPr>
        <w:t>Scale policy</w:t>
      </w:r>
      <w:bookmarkEnd w:id="321"/>
      <w:bookmarkEnd w:id="322"/>
    </w:p>
    <w:p w14:paraId="12399A76" w14:textId="0D810370" w:rsidR="00D64344" w:rsidRPr="00A66C15" w:rsidRDefault="00E1146C" w:rsidP="00D64344">
      <w:pPr>
        <w:rPr>
          <w:rStyle w:val="standardtextcolour"/>
          <w:rFonts w:cstheme="minorHAnsi"/>
          <w:b/>
        </w:rPr>
      </w:pPr>
      <w:r>
        <w:rPr>
          <w:rStyle w:val="standardtextcolour"/>
          <w:rFonts w:cstheme="minorHAnsi"/>
          <w:bCs/>
        </w:rPr>
        <w:t xml:space="preserve">Marine </w:t>
      </w:r>
      <w:r w:rsidR="00A8588A" w:rsidRPr="00ED455F">
        <w:rPr>
          <w:rStyle w:val="standardtextcolour"/>
          <w:rFonts w:cstheme="minorHAnsi"/>
          <w:bCs/>
        </w:rPr>
        <w:t>Traffic Mana</w:t>
      </w:r>
      <w:r w:rsidR="00A8588A" w:rsidRPr="00A66C15">
        <w:rPr>
          <w:rStyle w:val="standardtextcolour"/>
          <w:rFonts w:cstheme="minorHAnsi"/>
          <w:bCs/>
        </w:rPr>
        <w:t xml:space="preserve">gement </w:t>
      </w:r>
      <w:r w:rsidR="00D64344" w:rsidRPr="00A66C15">
        <w:rPr>
          <w:rStyle w:val="standardtextcolour"/>
          <w:rFonts w:cstheme="minorHAnsi"/>
          <w:bCs/>
        </w:rPr>
        <w:t>data must be compiled in the best applicable scale. The use of the data itself is "scale independent". That means that the data can be used at any scale. S-100 allows the association of multiple spatial attributes to a single feature instance. Each of these spatial attributes can in principle be qualified by maximum and minimum scales.</w:t>
      </w:r>
      <w:r w:rsidR="00D64344" w:rsidRPr="00A66C15">
        <w:rPr>
          <w:rStyle w:val="standardtextcolour"/>
          <w:rFonts w:cstheme="minorHAnsi"/>
          <w:b/>
          <w:bCs/>
        </w:rPr>
        <w:t xml:space="preserve"> </w:t>
      </w:r>
      <w:proofErr w:type="spellStart"/>
      <w:r w:rsidR="00D64344" w:rsidRPr="00A66C15">
        <w:rPr>
          <w:rStyle w:val="standardtextcolour"/>
          <w:rFonts w:cstheme="minorHAnsi"/>
          <w:b/>
          <w:bCs/>
        </w:rPr>
        <w:t>maximumDisplayScale</w:t>
      </w:r>
      <w:proofErr w:type="spellEnd"/>
      <w:r w:rsidR="00D64344" w:rsidRPr="00A66C15">
        <w:rPr>
          <w:rStyle w:val="standardtextcolour"/>
          <w:rFonts w:cstheme="minorHAnsi"/>
          <w:bCs/>
        </w:rPr>
        <w:t xml:space="preserve"> and </w:t>
      </w:r>
      <w:proofErr w:type="spellStart"/>
      <w:r w:rsidR="00D64344" w:rsidRPr="00A66C15">
        <w:rPr>
          <w:rStyle w:val="standardtextcolour"/>
          <w:rFonts w:cstheme="minorHAnsi"/>
          <w:b/>
          <w:bCs/>
        </w:rPr>
        <w:t>minimumDisplayScale</w:t>
      </w:r>
      <w:proofErr w:type="spellEnd"/>
      <w:r w:rsidR="00D64344" w:rsidRPr="00A66C15">
        <w:rPr>
          <w:rStyle w:val="standardtextcolour"/>
          <w:rFonts w:cstheme="minorHAnsi"/>
          <w:bCs/>
        </w:rPr>
        <w:t xml:space="preserve"> </w:t>
      </w:r>
      <w:r w:rsidR="00D64344" w:rsidRPr="00A66C15">
        <w:rPr>
          <w:rStyle w:val="standardtextcolour"/>
          <w:rFonts w:cstheme="minorHAnsi"/>
        </w:rPr>
        <w:t>define the range of display scales within which a particular feature will be portrayed on the display if these scale minimum/maximum functions are enabled in the ECDIS or another GIS device. A geo feature with one or more spatial attributes can utilize the scale minimum and scale maximum attributes on the link to the spatial object. There are essentially two ways in which these attributes may be used.</w:t>
      </w:r>
      <w:r w:rsidR="00D64344" w:rsidRPr="00A66C15">
        <w:rPr>
          <w:rStyle w:val="standardtextcolour"/>
          <w:rFonts w:cstheme="minorHAnsi"/>
          <w:b/>
        </w:rPr>
        <w:br/>
      </w:r>
      <w:r w:rsidR="00D64344" w:rsidRPr="00A66C15">
        <w:rPr>
          <w:rStyle w:val="standardtextcolour"/>
          <w:rFonts w:cstheme="minorHAnsi"/>
          <w:b/>
        </w:rPr>
        <w:lastRenderedPageBreak/>
        <w:br/>
      </w:r>
      <w:r w:rsidR="00D64344" w:rsidRPr="00A66C15">
        <w:rPr>
          <w:rFonts w:cstheme="minorHAnsi"/>
        </w:rPr>
        <w:t xml:space="preserve">1. A producer may decide to use only a scale minimum value. This option is employed when the data producer </w:t>
      </w:r>
      <w:r w:rsidR="00434F88" w:rsidRPr="00A66C15">
        <w:rPr>
          <w:rFonts w:cstheme="minorHAnsi"/>
        </w:rPr>
        <w:t>wishes</w:t>
      </w:r>
      <w:r w:rsidR="00D64344" w:rsidRPr="00A66C15">
        <w:rPr>
          <w:rFonts w:cstheme="minorHAnsi"/>
        </w:rPr>
        <w:t xml:space="preserve"> to turn off the display of a feature above certain scales. This is particularly useful in areas with high data density, and when it is expected that the data will be used a larger scale where data clutter might become an issue. Features are therefore encoded with an applicable value, which represent</w:t>
      </w:r>
      <w:r>
        <w:rPr>
          <w:rFonts w:cstheme="minorHAnsi"/>
        </w:rPr>
        <w:t>s</w:t>
      </w:r>
      <w:r w:rsidR="00D64344" w:rsidRPr="00A66C15">
        <w:rPr>
          <w:rFonts w:cstheme="minorHAnsi"/>
        </w:rPr>
        <w:t xml:space="preserve"> the scale at which the producer wishes to turn off the feature.</w:t>
      </w:r>
      <w:r w:rsidR="00D64344" w:rsidRPr="00A66C15">
        <w:rPr>
          <w:rStyle w:val="standardtextcolour"/>
          <w:rFonts w:cstheme="minorHAnsi"/>
          <w:b/>
        </w:rPr>
        <w:br/>
      </w:r>
      <w:r w:rsidR="00D64344" w:rsidRPr="00A66C15">
        <w:rPr>
          <w:rStyle w:val="standardtextcolour"/>
          <w:rFonts w:cstheme="minorHAnsi"/>
          <w:b/>
        </w:rPr>
        <w:br/>
      </w:r>
      <w:r w:rsidR="00D64344" w:rsidRPr="00A66C15">
        <w:rPr>
          <w:rFonts w:cstheme="minorHAnsi"/>
        </w:rPr>
        <w:t>2. A producer may decide to provide several pairs of scale minimum and scale maximum values. This decision may be based on the fact that for one particular feature different spatial instances in different scale ranges should be provided to supply this particular feature with more detailed geographic representation at larger scales.</w:t>
      </w:r>
    </w:p>
    <w:p w14:paraId="46E757F0" w14:textId="77777777" w:rsidR="00D64344" w:rsidRPr="00A66C15" w:rsidRDefault="00D64344" w:rsidP="00D64344">
      <w:pPr>
        <w:rPr>
          <w:rStyle w:val="standardtextcolour"/>
          <w:rFonts w:eastAsiaTheme="majorEastAsia" w:cstheme="minorHAnsi"/>
        </w:rPr>
      </w:pPr>
      <w:r w:rsidRPr="00ED455F">
        <w:rPr>
          <w:rStyle w:val="standardtextcolour"/>
          <w:rFonts w:cstheme="minorHAnsi"/>
        </w:rPr>
        <w:t>An example can be a building which has two spatial objects associated, first one with only scale minimum value encoded at 21999, and the second spatial object encoded with scale m</w:t>
      </w:r>
      <w:r w:rsidRPr="00A66C15">
        <w:rPr>
          <w:rStyle w:val="standardtextcolour"/>
          <w:rFonts w:cstheme="minorHAnsi"/>
        </w:rPr>
        <w:t>aximum at 22000 and scale minimum encoded with 999999. These values would enable the use of a highly-detailed geometry at larger scales than 22000, and a less detailed geometry at scales of 22000 and less, while the building would be turned off at scales of 999999 and less.</w:t>
      </w:r>
    </w:p>
    <w:p w14:paraId="34257F6F" w14:textId="77777777" w:rsidR="00D64344" w:rsidRPr="00A66C15" w:rsidRDefault="00D64344" w:rsidP="00D64344">
      <w:pPr>
        <w:rPr>
          <w:rStyle w:val="standardtextcolour"/>
          <w:rFonts w:cstheme="minorHAnsi"/>
        </w:rPr>
      </w:pPr>
      <w:r w:rsidRPr="00A66C15">
        <w:rPr>
          <w:rStyle w:val="standardtextcolour"/>
          <w:rFonts w:cstheme="minorHAnsi"/>
        </w:rPr>
        <w:t>A similar strategy can be followed to enable boundaries to conform to a scale-dependent geometry such as a coastline. Conformance at different scales can achieved by using minimum/maximum scales on spatial attributes to indicate which particular geometry should be used at a given scale.</w:t>
      </w:r>
    </w:p>
    <w:p w14:paraId="1D9698B9" w14:textId="6B284F85" w:rsidR="00D64344" w:rsidRPr="00A66C15" w:rsidRDefault="00D64344" w:rsidP="00D64344">
      <w:pPr>
        <w:spacing w:before="100" w:beforeAutospacing="1" w:after="240"/>
        <w:rPr>
          <w:rStyle w:val="standardtextcolour"/>
          <w:rFonts w:cstheme="minorHAnsi"/>
          <w:szCs w:val="20"/>
        </w:rPr>
      </w:pPr>
      <w:r w:rsidRPr="00A66C15">
        <w:rPr>
          <w:rStyle w:val="standardtextcolour"/>
          <w:rFonts w:cstheme="minorHAnsi"/>
        </w:rPr>
        <w:t>Authorities should cooperate at the regional or RENC level to determine a recommended scale range at which the portrayal of the information is suitable and consistent.</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tblGrid>
      <w:tr w:rsidR="00D64344" w:rsidRPr="00D90A3A" w14:paraId="4B47F441"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356DAB0D" w14:textId="77777777" w:rsidR="00D64344" w:rsidRPr="00A66C15" w:rsidRDefault="00D64344">
            <w:pPr>
              <w:pStyle w:val="Tabletext9"/>
              <w:rPr>
                <w:rFonts w:asciiTheme="minorHAnsi" w:hAnsiTheme="minorHAnsi" w:cstheme="minorHAnsi"/>
                <w:b/>
              </w:rPr>
            </w:pPr>
            <w:r w:rsidRPr="00A66C15">
              <w:rPr>
                <w:rFonts w:asciiTheme="minorHAnsi" w:hAnsiTheme="minorHAnsi" w:cstheme="minorHAnsi"/>
                <w:b/>
              </w:rPr>
              <w:t>Scale</w:t>
            </w:r>
          </w:p>
        </w:tc>
      </w:tr>
      <w:tr w:rsidR="00D64344" w:rsidRPr="00D90A3A" w14:paraId="128DCC42"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227235FC"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NULL (only allowed on minimum display scale where the maximum display scale = 10,000,000)</w:t>
            </w:r>
          </w:p>
        </w:tc>
      </w:tr>
      <w:tr w:rsidR="00D64344" w:rsidRPr="00D90A3A" w14:paraId="40B42610"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64E1ACEE"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1:10,000,000</w:t>
            </w:r>
          </w:p>
        </w:tc>
      </w:tr>
      <w:tr w:rsidR="00D64344" w:rsidRPr="00D90A3A" w14:paraId="5C751B39"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5A251A77"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1:3,500,000</w:t>
            </w:r>
          </w:p>
        </w:tc>
      </w:tr>
      <w:tr w:rsidR="00D64344" w:rsidRPr="00D90A3A" w14:paraId="542F8A89"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13A24B4D"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1:1,500,000</w:t>
            </w:r>
          </w:p>
        </w:tc>
      </w:tr>
      <w:tr w:rsidR="00D64344" w:rsidRPr="00D90A3A" w14:paraId="1280ED9D"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3EE28123"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1:700,000</w:t>
            </w:r>
          </w:p>
        </w:tc>
      </w:tr>
      <w:tr w:rsidR="00D64344" w:rsidRPr="00D90A3A" w14:paraId="642956F4"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772867F7"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1:350,000</w:t>
            </w:r>
          </w:p>
        </w:tc>
      </w:tr>
      <w:tr w:rsidR="00D64344" w:rsidRPr="00D90A3A" w14:paraId="28929C63"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20F9C1F5"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1:180,000</w:t>
            </w:r>
          </w:p>
        </w:tc>
      </w:tr>
      <w:tr w:rsidR="00D64344" w:rsidRPr="00D90A3A" w14:paraId="096922F2"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1B864747"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1:90,000</w:t>
            </w:r>
          </w:p>
        </w:tc>
      </w:tr>
      <w:tr w:rsidR="00D64344" w:rsidRPr="00D90A3A" w14:paraId="22A21F11"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216E6194"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1:45,000</w:t>
            </w:r>
          </w:p>
        </w:tc>
      </w:tr>
      <w:tr w:rsidR="00D64344" w:rsidRPr="00D90A3A" w14:paraId="3ABA9E5A"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408EA0C6"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1:22,000</w:t>
            </w:r>
          </w:p>
        </w:tc>
      </w:tr>
      <w:tr w:rsidR="00D64344" w:rsidRPr="00D90A3A" w14:paraId="20833260"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2459B50B"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1:12,000</w:t>
            </w:r>
          </w:p>
        </w:tc>
      </w:tr>
      <w:tr w:rsidR="00D64344" w:rsidRPr="00D90A3A" w14:paraId="2E549E00"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64305C5F"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1:8,000</w:t>
            </w:r>
          </w:p>
        </w:tc>
      </w:tr>
      <w:tr w:rsidR="00D64344" w:rsidRPr="00D90A3A" w14:paraId="110FF932"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7F3E38A4"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1:4,000</w:t>
            </w:r>
          </w:p>
        </w:tc>
      </w:tr>
      <w:tr w:rsidR="00D64344" w:rsidRPr="00D90A3A" w14:paraId="69E11F13"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2CD7B255"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t>1:3,000</w:t>
            </w:r>
          </w:p>
        </w:tc>
      </w:tr>
      <w:tr w:rsidR="00D64344" w:rsidRPr="00D90A3A" w14:paraId="3C407C6F"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7C71FE94" w14:textId="77777777" w:rsidR="00D64344" w:rsidRPr="00A66C15" w:rsidRDefault="00D64344">
            <w:pPr>
              <w:pStyle w:val="Tabletext9"/>
              <w:rPr>
                <w:rFonts w:asciiTheme="minorHAnsi" w:hAnsiTheme="minorHAnsi" w:cstheme="minorHAnsi"/>
              </w:rPr>
            </w:pPr>
            <w:r w:rsidRPr="00A66C15">
              <w:rPr>
                <w:rFonts w:asciiTheme="minorHAnsi" w:hAnsiTheme="minorHAnsi" w:cstheme="minorHAnsi"/>
              </w:rPr>
              <w:lastRenderedPageBreak/>
              <w:t>1:2,000</w:t>
            </w:r>
          </w:p>
        </w:tc>
      </w:tr>
      <w:tr w:rsidR="00D64344" w:rsidRPr="00D90A3A" w14:paraId="452A703D" w14:textId="77777777" w:rsidTr="00D64344">
        <w:trPr>
          <w:jc w:val="center"/>
        </w:trPr>
        <w:tc>
          <w:tcPr>
            <w:tcW w:w="1560" w:type="dxa"/>
            <w:tcBorders>
              <w:top w:val="single" w:sz="4" w:space="0" w:color="auto"/>
              <w:left w:val="single" w:sz="4" w:space="0" w:color="auto"/>
              <w:bottom w:val="single" w:sz="4" w:space="0" w:color="auto"/>
              <w:right w:val="single" w:sz="4" w:space="0" w:color="auto"/>
            </w:tcBorders>
            <w:vAlign w:val="center"/>
            <w:hideMark/>
          </w:tcPr>
          <w:p w14:paraId="10F29428" w14:textId="77777777" w:rsidR="00D64344" w:rsidRPr="00A66C15" w:rsidRDefault="00D64344">
            <w:pPr>
              <w:pStyle w:val="Tabletext9"/>
              <w:keepNext/>
              <w:rPr>
                <w:rFonts w:asciiTheme="minorHAnsi" w:hAnsiTheme="minorHAnsi" w:cstheme="minorHAnsi"/>
              </w:rPr>
            </w:pPr>
            <w:r w:rsidRPr="00A66C15">
              <w:rPr>
                <w:rFonts w:asciiTheme="minorHAnsi" w:hAnsiTheme="minorHAnsi" w:cstheme="minorHAnsi"/>
              </w:rPr>
              <w:t>1:1,000</w:t>
            </w:r>
          </w:p>
        </w:tc>
      </w:tr>
    </w:tbl>
    <w:p w14:paraId="0820A65C" w14:textId="77777777" w:rsidR="00D64344" w:rsidRPr="00A66C15" w:rsidRDefault="00D64344" w:rsidP="00D64344">
      <w:pPr>
        <w:jc w:val="center"/>
        <w:rPr>
          <w:rStyle w:val="standardtextcolour"/>
          <w:rFonts w:eastAsiaTheme="majorEastAsia" w:cstheme="minorHAnsi"/>
          <w:b/>
          <w:szCs w:val="20"/>
          <w:lang w:val="en-GB" w:eastAsia="de-DE"/>
        </w:rPr>
      </w:pPr>
      <w:r w:rsidRPr="00ED455F">
        <w:rPr>
          <w:rStyle w:val="standardtextcolour"/>
          <w:rFonts w:cstheme="minorHAnsi"/>
          <w:b/>
        </w:rPr>
        <w:t xml:space="preserve">Table 2-11 Minimum display and </w:t>
      </w:r>
      <w:r w:rsidRPr="00A66C15">
        <w:rPr>
          <w:rStyle w:val="standardtextcolour"/>
          <w:rFonts w:cstheme="minorHAnsi"/>
          <w:b/>
        </w:rPr>
        <w:t>maximum display scales</w:t>
      </w:r>
    </w:p>
    <w:p w14:paraId="679AD4DC" w14:textId="77777777" w:rsidR="00D64344" w:rsidRPr="00ED455F" w:rsidRDefault="00D64344" w:rsidP="00D64344">
      <w:pPr>
        <w:rPr>
          <w:rStyle w:val="standardtextcolour"/>
          <w:rFonts w:cstheme="minorHAnsi"/>
        </w:rPr>
      </w:pPr>
    </w:p>
    <w:p w14:paraId="39E4FA07" w14:textId="77777777" w:rsidR="00D64344" w:rsidRPr="00A66C15" w:rsidRDefault="00D64344" w:rsidP="00D64344">
      <w:pPr>
        <w:pStyle w:val="Heading2"/>
        <w:numPr>
          <w:ilvl w:val="1"/>
          <w:numId w:val="13"/>
        </w:numPr>
        <w:rPr>
          <w:rStyle w:val="standardtextcolour"/>
          <w:rFonts w:asciiTheme="minorHAnsi" w:hAnsiTheme="minorHAnsi" w:cstheme="minorHAnsi"/>
        </w:rPr>
      </w:pPr>
      <w:bookmarkStart w:id="323" w:name="_Toc490817354"/>
      <w:bookmarkStart w:id="324" w:name="_Toc531133487"/>
      <w:r w:rsidRPr="00A66C15">
        <w:rPr>
          <w:rStyle w:val="standardtextcolour"/>
          <w:rFonts w:asciiTheme="minorHAnsi" w:hAnsiTheme="minorHAnsi" w:cstheme="minorHAnsi"/>
        </w:rPr>
        <w:t>Masking</w:t>
      </w:r>
      <w:bookmarkEnd w:id="323"/>
      <w:bookmarkEnd w:id="324"/>
    </w:p>
    <w:p w14:paraId="2058ACEC" w14:textId="747D87EA" w:rsidR="00D64344" w:rsidRPr="00A66C15" w:rsidRDefault="00D64344" w:rsidP="00D64344">
      <w:pPr>
        <w:rPr>
          <w:rFonts w:eastAsiaTheme="majorEastAsia" w:cstheme="minorHAnsi"/>
        </w:rPr>
      </w:pPr>
      <w:r w:rsidRPr="00ED455F">
        <w:rPr>
          <w:rFonts w:eastAsiaTheme="majorEastAsia" w:cstheme="minorHAnsi"/>
        </w:rPr>
        <w:t xml:space="preserve">To improve the look and feel of the display of </w:t>
      </w:r>
      <w:r w:rsidR="00E1146C">
        <w:rPr>
          <w:rFonts w:eastAsiaTheme="majorEastAsia" w:cstheme="minorHAnsi"/>
        </w:rPr>
        <w:t xml:space="preserve">Marine </w:t>
      </w:r>
      <w:r w:rsidR="00A8588A" w:rsidRPr="00A66C15">
        <w:rPr>
          <w:rFonts w:eastAsiaTheme="majorEastAsia" w:cstheme="minorHAnsi"/>
        </w:rPr>
        <w:t>Traffic Management dataset</w:t>
      </w:r>
      <w:r w:rsidRPr="00A66C15">
        <w:rPr>
          <w:rFonts w:eastAsiaTheme="majorEastAsia" w:cstheme="minorHAnsi"/>
        </w:rPr>
        <w:t>s in ECDIS for the mariner certain features, or certain edges of features, should be masked.</w:t>
      </w:r>
    </w:p>
    <w:p w14:paraId="04EE8D10" w14:textId="3B9F73DB" w:rsidR="00D64344" w:rsidRPr="00A66C15" w:rsidRDefault="00D64344" w:rsidP="00D64344">
      <w:pPr>
        <w:pStyle w:val="Heading3"/>
        <w:numPr>
          <w:ilvl w:val="2"/>
          <w:numId w:val="13"/>
        </w:numPr>
        <w:ind w:left="601" w:hanging="567"/>
        <w:rPr>
          <w:rFonts w:asciiTheme="minorHAnsi" w:hAnsiTheme="minorHAnsi" w:cstheme="minorHAnsi"/>
          <w:lang w:val="en-AU"/>
        </w:rPr>
      </w:pPr>
      <w:bookmarkStart w:id="325" w:name="_Toc490817355"/>
      <w:bookmarkStart w:id="326" w:name="_Toc531133488"/>
      <w:r w:rsidRPr="00A66C15">
        <w:rPr>
          <w:rFonts w:asciiTheme="minorHAnsi" w:hAnsiTheme="minorHAnsi" w:cstheme="minorHAnsi"/>
          <w:lang w:val="en-AU"/>
        </w:rPr>
        <w:t>Surface features crossing cell boundaries</w:t>
      </w:r>
      <w:bookmarkEnd w:id="325"/>
      <w:bookmarkEnd w:id="326"/>
    </w:p>
    <w:p w14:paraId="4EA6628C" w14:textId="33A9940E" w:rsidR="00D64344" w:rsidRPr="00A66C15" w:rsidRDefault="00D64344" w:rsidP="00D64344">
      <w:pPr>
        <w:rPr>
          <w:rFonts w:eastAsiaTheme="majorEastAsia" w:cstheme="minorHAnsi"/>
          <w:lang w:val="en-AU"/>
        </w:rPr>
      </w:pPr>
      <w:r w:rsidRPr="00ED455F">
        <w:rPr>
          <w:rFonts w:eastAsiaTheme="majorEastAsia" w:cstheme="minorHAnsi"/>
          <w:lang w:val="en-AU"/>
        </w:rPr>
        <w:t>When a single fe</w:t>
      </w:r>
      <w:r w:rsidRPr="00A66C15">
        <w:rPr>
          <w:rFonts w:eastAsiaTheme="majorEastAsia" w:cstheme="minorHAnsi"/>
          <w:lang w:val="en-AU"/>
        </w:rPr>
        <w:t xml:space="preserve">ature of type surface crosses the boundaries of adjoining </w:t>
      </w:r>
      <w:r w:rsidR="00DD2C6D">
        <w:rPr>
          <w:rFonts w:eastAsiaTheme="majorEastAsia" w:cstheme="minorHAnsi"/>
          <w:lang w:val="en-AU"/>
        </w:rPr>
        <w:t xml:space="preserve">Marine </w:t>
      </w:r>
      <w:r w:rsidR="00A8588A" w:rsidRPr="00A66C15">
        <w:rPr>
          <w:rFonts w:eastAsiaTheme="majorEastAsia" w:cstheme="minorHAnsi"/>
          <w:lang w:val="en-AU"/>
        </w:rPr>
        <w:t xml:space="preserve">Traffic Management </w:t>
      </w:r>
      <w:r w:rsidRPr="00A66C15">
        <w:rPr>
          <w:rFonts w:eastAsiaTheme="majorEastAsia" w:cstheme="minorHAnsi"/>
          <w:lang w:val="en-AU"/>
        </w:rPr>
        <w:t xml:space="preserve">products, mask the edge where it shares the geometry of the boundary in each </w:t>
      </w:r>
      <w:r w:rsidR="00A8588A" w:rsidRPr="00A66C15">
        <w:rPr>
          <w:rFonts w:eastAsiaTheme="majorEastAsia" w:cstheme="minorHAnsi"/>
          <w:lang w:val="en-AU"/>
        </w:rPr>
        <w:t>dataset</w:t>
      </w:r>
      <w:r w:rsidRPr="00A66C15">
        <w:rPr>
          <w:rFonts w:eastAsiaTheme="majorEastAsia" w:cstheme="minorHAnsi"/>
          <w:lang w:val="en-AU"/>
        </w:rPr>
        <w:t>:</w:t>
      </w:r>
    </w:p>
    <w:p w14:paraId="601F767D" w14:textId="0CD48D80" w:rsidR="00D64344" w:rsidRPr="00ED455F" w:rsidRDefault="00D64344" w:rsidP="00D64344">
      <w:pPr>
        <w:keepNext/>
        <w:jc w:val="center"/>
        <w:rPr>
          <w:rFonts w:eastAsiaTheme="minorEastAsia" w:cstheme="minorHAnsi"/>
          <w:lang w:val="en-GB"/>
        </w:rPr>
      </w:pPr>
      <w:r w:rsidRPr="00ED455F">
        <w:rPr>
          <w:rFonts w:eastAsiaTheme="minorEastAsia" w:cstheme="minorHAnsi"/>
          <w:noProof/>
          <w:lang w:val="en-GB"/>
        </w:rPr>
        <mc:AlternateContent>
          <mc:Choice Requires="wps">
            <w:drawing>
              <wp:anchor distT="0" distB="0" distL="114300" distR="114300" simplePos="0" relativeHeight="251655680" behindDoc="0" locked="0" layoutInCell="1" allowOverlap="1" wp14:anchorId="2F5B7293" wp14:editId="0E1D15A8">
                <wp:simplePos x="0" y="0"/>
                <wp:positionH relativeFrom="column">
                  <wp:posOffset>147320</wp:posOffset>
                </wp:positionH>
                <wp:positionV relativeFrom="paragraph">
                  <wp:posOffset>1546860</wp:posOffset>
                </wp:positionV>
                <wp:extent cx="5257800" cy="267970"/>
                <wp:effectExtent l="0" t="0" r="0" b="825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258445"/>
                        </a:xfrm>
                        <a:prstGeom prst="rect">
                          <a:avLst/>
                        </a:prstGeom>
                        <a:solidFill>
                          <a:prstClr val="white"/>
                        </a:solidFill>
                        <a:ln>
                          <a:noFill/>
                        </a:ln>
                        <a:effectLst/>
                      </wps:spPr>
                      <wps:txbx>
                        <w:txbxContent>
                          <w:p w14:paraId="042EB0CA" w14:textId="77777777" w:rsidR="00FF4F4C" w:rsidRDefault="00FF4F4C" w:rsidP="00D64344">
                            <w:pPr>
                              <w:pStyle w:val="Caption"/>
                              <w:jc w:val="center"/>
                              <w:rPr>
                                <w:rFonts w:cs="Arial"/>
                                <w:iCs/>
                                <w:noProof/>
                                <w:szCs w:val="16"/>
                              </w:rPr>
                            </w:pPr>
                            <w:r>
                              <w:t>Figure 5 Surface feature crossing MRS products boundaries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5B7293" id="_x0000_t202" coordsize="21600,21600" o:spt="202" path="m,l,21600r21600,l21600,xe">
                <v:stroke joinstyle="miter"/>
                <v:path gradientshapeok="t" o:connecttype="rect"/>
              </v:shapetype>
              <v:shape id="Text Box 16" o:spid="_x0000_s1026" type="#_x0000_t202" style="position:absolute;left:0;text-align:left;margin-left:11.6pt;margin-top:121.8pt;width:414pt;height:21.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" stroked="f">
                <v:textbox style="mso-fit-shape-to-text:t" inset="0,0,0,0">
                  <w:txbxContent>
                    <w:p w14:paraId="042EB0CA" w14:textId="77777777" w:rsidR="00FF4F4C" w:rsidRDefault="00FF4F4C" w:rsidP="00D64344">
                      <w:pPr>
                        <w:pStyle w:val="Caption"/>
                        <w:jc w:val="center"/>
                        <w:rPr>
                          <w:rFonts w:cs="Arial"/>
                          <w:iCs/>
                          <w:noProof/>
                          <w:szCs w:val="16"/>
                        </w:rPr>
                      </w:pPr>
                      <w:r>
                        <w:t>Figure 5 Surface feature crossing MRS products boundaries</w:t>
                      </w:r>
                    </w:p>
                  </w:txbxContent>
                </v:textbox>
              </v:shape>
            </w:pict>
          </mc:Fallback>
        </mc:AlternateContent>
      </w:r>
      <w:r w:rsidRPr="00A66C15">
        <w:rPr>
          <w:rFonts w:cstheme="minorHAnsi"/>
          <w:noProof/>
          <w:szCs w:val="16"/>
          <w:lang w:val="en-US"/>
        </w:rPr>
        <w:drawing>
          <wp:inline distT="0" distB="0" distL="0" distR="0" wp14:anchorId="565B35E0" wp14:editId="4CFCC20C">
            <wp:extent cx="52578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3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1485900"/>
                    </a:xfrm>
                    <a:prstGeom prst="rect">
                      <a:avLst/>
                    </a:prstGeom>
                    <a:noFill/>
                    <a:ln>
                      <a:noFill/>
                    </a:ln>
                  </pic:spPr>
                </pic:pic>
              </a:graphicData>
            </a:graphic>
          </wp:inline>
        </w:drawing>
      </w:r>
    </w:p>
    <w:p w14:paraId="32118D40" w14:textId="296D8C59" w:rsidR="00D64344" w:rsidRPr="00A66C15" w:rsidRDefault="00D64344" w:rsidP="00D64344">
      <w:pPr>
        <w:pStyle w:val="Caption"/>
        <w:jc w:val="center"/>
        <w:rPr>
          <w:rFonts w:asciiTheme="minorHAnsi" w:hAnsiTheme="minorHAnsi" w:cstheme="minorHAnsi"/>
        </w:rPr>
      </w:pPr>
      <w:r w:rsidRPr="00A66C15">
        <w:rPr>
          <w:rFonts w:asciiTheme="minorHAnsi" w:hAnsiTheme="minorHAnsi" w:cstheme="minorHAnsi"/>
        </w:rPr>
        <w:t xml:space="preserve">Figure </w:t>
      </w:r>
      <w:r w:rsidRPr="00A66C15">
        <w:rPr>
          <w:rFonts w:asciiTheme="minorHAnsi" w:hAnsiTheme="minorHAnsi" w:cstheme="minorHAnsi"/>
        </w:rPr>
        <w:fldChar w:fldCharType="begin"/>
      </w:r>
      <w:r w:rsidRPr="00A66C15">
        <w:rPr>
          <w:rFonts w:asciiTheme="minorHAnsi" w:hAnsiTheme="minorHAnsi" w:cstheme="minorHAnsi"/>
        </w:rPr>
        <w:instrText xml:space="preserve"> SEQ Figure \* ARABIC </w:instrText>
      </w:r>
      <w:r w:rsidRPr="00A66C15">
        <w:rPr>
          <w:rFonts w:asciiTheme="minorHAnsi" w:hAnsiTheme="minorHAnsi" w:cstheme="minorHAnsi"/>
        </w:rPr>
        <w:fldChar w:fldCharType="separate"/>
      </w:r>
      <w:r w:rsidR="00116C40">
        <w:rPr>
          <w:rFonts w:asciiTheme="minorHAnsi" w:hAnsiTheme="minorHAnsi" w:cstheme="minorHAnsi"/>
          <w:noProof/>
        </w:rPr>
        <w:t>5</w:t>
      </w:r>
      <w:r w:rsidRPr="00A66C15">
        <w:rPr>
          <w:rFonts w:asciiTheme="minorHAnsi" w:hAnsiTheme="minorHAnsi" w:cstheme="minorHAnsi"/>
        </w:rPr>
        <w:fldChar w:fldCharType="end"/>
      </w:r>
      <w:r w:rsidRPr="00A66C15">
        <w:rPr>
          <w:rFonts w:asciiTheme="minorHAnsi" w:hAnsiTheme="minorHAnsi" w:cstheme="minorHAnsi"/>
        </w:rPr>
        <w:t xml:space="preserve"> Surface feature crossing MPA products boundaries</w:t>
      </w:r>
    </w:p>
    <w:p w14:paraId="6664A30B" w14:textId="77777777" w:rsidR="00D64344" w:rsidRPr="00ED455F" w:rsidRDefault="00D64344" w:rsidP="00D64344">
      <w:pPr>
        <w:jc w:val="center"/>
        <w:rPr>
          <w:rFonts w:eastAsiaTheme="majorEastAsia" w:cstheme="minorHAnsi"/>
        </w:rPr>
      </w:pPr>
    </w:p>
    <w:p w14:paraId="3DCFD22F" w14:textId="6E8EB12A" w:rsidR="00D64344" w:rsidRPr="00A66C15" w:rsidRDefault="00D64344" w:rsidP="00D64344">
      <w:pPr>
        <w:rPr>
          <w:rFonts w:eastAsiaTheme="majorEastAsia" w:cstheme="minorHAnsi"/>
        </w:rPr>
      </w:pPr>
      <w:r w:rsidRPr="00A66C15">
        <w:rPr>
          <w:rFonts w:eastAsiaTheme="majorEastAsia" w:cstheme="minorHAnsi"/>
        </w:rPr>
        <w:t xml:space="preserve">This allows the features to be displayed as a single feature of type surface rather than being divided at the </w:t>
      </w:r>
      <w:r w:rsidR="00A8588A" w:rsidRPr="00A66C15">
        <w:rPr>
          <w:rFonts w:eastAsiaTheme="majorEastAsia" w:cstheme="minorHAnsi"/>
        </w:rPr>
        <w:t xml:space="preserve">dataset </w:t>
      </w:r>
      <w:r w:rsidRPr="00A66C15">
        <w:rPr>
          <w:rFonts w:eastAsiaTheme="majorEastAsia" w:cstheme="minorHAnsi"/>
        </w:rPr>
        <w:t>product boundary and having the representation of two separate features.</w:t>
      </w:r>
    </w:p>
    <w:p w14:paraId="68BF3235" w14:textId="77777777" w:rsidR="00D64344" w:rsidRPr="00A66C15" w:rsidRDefault="00D64344" w:rsidP="00D64344">
      <w:pPr>
        <w:rPr>
          <w:rFonts w:eastAsiaTheme="majorEastAsia" w:cstheme="minorHAnsi"/>
        </w:rPr>
      </w:pPr>
      <w:r w:rsidRPr="00A66C15">
        <w:rPr>
          <w:rFonts w:eastAsiaTheme="majorEastAsia" w:cstheme="minorHAnsi"/>
        </w:rPr>
        <w:t>NOTE: Some production software will automatically truncate (mask) features at the cell boundary.</w:t>
      </w:r>
    </w:p>
    <w:p w14:paraId="404357CA" w14:textId="44275196" w:rsidR="00D64344" w:rsidRPr="00A66C15" w:rsidRDefault="00D64344" w:rsidP="00D64344">
      <w:pPr>
        <w:rPr>
          <w:rFonts w:eastAsiaTheme="majorEastAsia" w:cstheme="minorHAnsi"/>
        </w:rPr>
      </w:pPr>
      <w:r w:rsidRPr="00A66C15">
        <w:rPr>
          <w:rFonts w:eastAsiaTheme="majorEastAsia" w:cstheme="minorHAnsi"/>
        </w:rPr>
        <w:t xml:space="preserve">NOTE: Occasionally an edge of the boundary of an area actually coincides with the </w:t>
      </w:r>
      <w:r w:rsidR="00A8588A" w:rsidRPr="00A66C15">
        <w:rPr>
          <w:rFonts w:eastAsiaTheme="majorEastAsia" w:cstheme="minorHAnsi"/>
        </w:rPr>
        <w:t xml:space="preserve">data </w:t>
      </w:r>
      <w:r w:rsidRPr="00A66C15">
        <w:rPr>
          <w:rFonts w:eastAsiaTheme="majorEastAsia" w:cstheme="minorHAnsi"/>
        </w:rPr>
        <w:t>product boundary.  Where this occurs and the production system applies automatic truncation (masking) of this edge, the compiler must “unmask” that edge so as to avoid the appearance of the area to be “open ended”.</w:t>
      </w:r>
    </w:p>
    <w:p w14:paraId="728BBF17" w14:textId="2FFDAC6C" w:rsidR="00D64344" w:rsidRPr="00A66C15" w:rsidRDefault="00D64344" w:rsidP="00D64344">
      <w:pPr>
        <w:rPr>
          <w:rFonts w:eastAsiaTheme="majorEastAsia" w:cstheme="minorHAnsi"/>
        </w:rPr>
      </w:pPr>
      <w:r w:rsidRPr="00A66C15">
        <w:rPr>
          <w:rFonts w:eastAsiaTheme="majorEastAsia" w:cstheme="minorHAnsi"/>
        </w:rPr>
        <w:t xml:space="preserve">Where features of type surface extend beyond the entire limit of data coverage for the </w:t>
      </w:r>
      <w:r w:rsidR="00A8588A" w:rsidRPr="00A66C15">
        <w:rPr>
          <w:rFonts w:eastAsiaTheme="majorEastAsia" w:cstheme="minorHAnsi"/>
        </w:rPr>
        <w:t xml:space="preserve">data </w:t>
      </w:r>
      <w:r w:rsidRPr="00A66C15">
        <w:rPr>
          <w:rFonts w:eastAsiaTheme="majorEastAsia" w:cstheme="minorHAnsi"/>
        </w:rPr>
        <w:t xml:space="preserve">product (see clause </w:t>
      </w:r>
      <w:r w:rsidRPr="00A66C15">
        <w:rPr>
          <w:rStyle w:val="Redtext"/>
          <w:rFonts w:asciiTheme="minorHAnsi" w:hAnsiTheme="minorHAnsi" w:cstheme="minorHAnsi"/>
          <w:color w:val="auto"/>
        </w:rPr>
        <w:t>4.3</w:t>
      </w:r>
      <w:r w:rsidRPr="00ED455F">
        <w:rPr>
          <w:rFonts w:eastAsiaTheme="majorEastAsia" w:cstheme="minorHAnsi"/>
        </w:rPr>
        <w:t>), all e</w:t>
      </w:r>
      <w:r w:rsidRPr="00A66C15">
        <w:rPr>
          <w:rFonts w:eastAsiaTheme="majorEastAsia" w:cstheme="minorHAnsi"/>
        </w:rPr>
        <w:t xml:space="preserve">dges of these area features should be masked. </w:t>
      </w:r>
    </w:p>
    <w:p w14:paraId="762EC5F8" w14:textId="7CC19251" w:rsidR="00D64344" w:rsidRPr="00ED455F" w:rsidRDefault="00D64344" w:rsidP="00D64344">
      <w:pPr>
        <w:rPr>
          <w:rFonts w:eastAsiaTheme="majorEastAsia" w:cstheme="minorHAnsi"/>
        </w:rPr>
      </w:pPr>
      <w:r w:rsidRPr="00ED455F">
        <w:rPr>
          <w:rFonts w:eastAsiaTheme="minorEastAsia" w:cstheme="minorHAnsi"/>
          <w:noProof/>
        </w:rPr>
        <mc:AlternateContent>
          <mc:Choice Requires="wps">
            <w:drawing>
              <wp:anchor distT="0" distB="0" distL="114300" distR="114300" simplePos="0" relativeHeight="251656704" behindDoc="0" locked="0" layoutInCell="1" allowOverlap="1" wp14:anchorId="62473A4E" wp14:editId="0E9171A5">
                <wp:simplePos x="0" y="0"/>
                <wp:positionH relativeFrom="column">
                  <wp:posOffset>633095</wp:posOffset>
                </wp:positionH>
                <wp:positionV relativeFrom="paragraph">
                  <wp:posOffset>1268730</wp:posOffset>
                </wp:positionV>
                <wp:extent cx="3543300" cy="40894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300" cy="389890"/>
                        </a:xfrm>
                        <a:prstGeom prst="rect">
                          <a:avLst/>
                        </a:prstGeom>
                        <a:solidFill>
                          <a:prstClr val="white"/>
                        </a:solidFill>
                        <a:ln>
                          <a:noFill/>
                        </a:ln>
                        <a:effectLst/>
                      </wps:spPr>
                      <wps:txbx>
                        <w:txbxContent>
                          <w:p w14:paraId="6A6E9A63" w14:textId="77777777" w:rsidR="00FF4F4C" w:rsidRDefault="00FF4F4C" w:rsidP="00D64344">
                            <w:pPr>
                              <w:pStyle w:val="Caption"/>
                              <w:rPr>
                                <w:rFonts w:cs="Arial"/>
                                <w:noProof/>
                                <w:sz w:val="20"/>
                                <w:szCs w:val="20"/>
                              </w:rPr>
                            </w:pPr>
                            <w:r>
                              <w:t>Figure 6 Surface features extending beyond the entire limit of data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473A4E" id="Text Box 15" o:spid="_x0000_s1027" type="#_x0000_t202" style="position:absolute;margin-left:49.85pt;margin-top:99.9pt;width:279pt;height:32.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" stroked="f">
                <v:textbox style="mso-fit-shape-to-text:t" inset="0,0,0,0">
                  <w:txbxContent>
                    <w:p w14:paraId="6A6E9A63" w14:textId="77777777" w:rsidR="00FF4F4C" w:rsidRDefault="00FF4F4C" w:rsidP="00D64344">
                      <w:pPr>
                        <w:pStyle w:val="Caption"/>
                        <w:rPr>
                          <w:rFonts w:cs="Arial"/>
                          <w:noProof/>
                          <w:sz w:val="20"/>
                          <w:szCs w:val="20"/>
                        </w:rPr>
                      </w:pPr>
                      <w:r>
                        <w:t>Figure 6 Surface features extending beyond the entire limit of data coverage</w:t>
                      </w:r>
                    </w:p>
                  </w:txbxContent>
                </v:textbox>
              </v:shape>
            </w:pict>
          </mc:Fallback>
        </mc:AlternateContent>
      </w:r>
      <w:r w:rsidRPr="00A66C15">
        <w:rPr>
          <w:rFonts w:eastAsiaTheme="minorEastAsia" w:cstheme="minorHAnsi"/>
          <w:noProof/>
        </w:rPr>
        <mc:AlternateContent>
          <mc:Choice Requires="wpg">
            <w:drawing>
              <wp:anchor distT="0" distB="0" distL="114300" distR="114300" simplePos="0" relativeHeight="251657728" behindDoc="0" locked="0" layoutInCell="1" allowOverlap="1" wp14:anchorId="6194B86C" wp14:editId="3466D8B4">
                <wp:simplePos x="0" y="0"/>
                <wp:positionH relativeFrom="column">
                  <wp:posOffset>633095</wp:posOffset>
                </wp:positionH>
                <wp:positionV relativeFrom="paragraph">
                  <wp:posOffset>297180</wp:posOffset>
                </wp:positionV>
                <wp:extent cx="3543300" cy="914400"/>
                <wp:effectExtent l="0" t="0" r="0" b="0"/>
                <wp:wrapTopAndBottom/>
                <wp:docPr id="282" name="Group 282"/>
                <wp:cNvGraphicFramePr/>
                <a:graphic xmlns:a="http://schemas.openxmlformats.org/drawingml/2006/main">
                  <a:graphicData uri="http://schemas.microsoft.com/office/word/2010/wordprocessingGroup">
                    <wpg:wgp>
                      <wpg:cNvGrpSpPr/>
                      <wpg:grpSpPr bwMode="auto">
                        <a:xfrm>
                          <a:off x="0" y="0"/>
                          <a:ext cx="3543300" cy="914400"/>
                          <a:chOff x="0" y="0"/>
                          <a:chExt cx="5543" cy="1619"/>
                        </a:xfrm>
                      </wpg:grpSpPr>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rcRect t="18387"/>
                          <a:stretch>
                            <a:fillRect/>
                          </a:stretch>
                        </pic:blipFill>
                        <pic:spPr bwMode="auto">
                          <a:xfrm>
                            <a:off x="68" y="0"/>
                            <a:ext cx="5475" cy="1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
                          <pic:cNvPicPr>
                            <a:picLocks noChangeAspect="1" noChangeArrowheads="1"/>
                          </pic:cNvPicPr>
                        </pic:nvPicPr>
                        <pic:blipFill>
                          <a:blip r:embed="rId17">
                            <a:extLst>
                              <a:ext uri="{28A0092B-C50C-407E-A947-70E740481C1C}">
                                <a14:useLocalDpi xmlns:a14="http://schemas.microsoft.com/office/drawing/2010/main" val="0"/>
                              </a:ext>
                            </a:extLst>
                          </a:blip>
                          <a:srcRect l="5150" t="91252" r="5150"/>
                          <a:stretch>
                            <a:fillRect/>
                          </a:stretch>
                        </pic:blipFill>
                        <pic:spPr bwMode="auto">
                          <a:xfrm>
                            <a:off x="0" y="1424"/>
                            <a:ext cx="5475"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54A92A" id="Group 282" o:spid="_x0000_s1026" style="position:absolute;margin-left:49.85pt;margin-top:23.4pt;width:279pt;height:1in;z-index:251658240" coordsize="5543,1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68;width:5475;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">
                  <v:imagedata r:id="rId191" o:title="" croptop="12050f"/>
                </v:shape>
                <v:shape id="Picture 11" o:spid="_x0000_s1028" type="#_x0000_t75" style="position:absolute;top:1424;width:54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">
                  <v:imagedata r:id="rId192" o:title="" croptop="59803f" cropleft="3375f" cropright="3375f"/>
                </v:shape>
                <w10:wrap type="topAndBottom"/>
              </v:group>
            </w:pict>
          </mc:Fallback>
        </mc:AlternateContent>
      </w:r>
    </w:p>
    <w:p w14:paraId="7B6DBB98" w14:textId="77777777" w:rsidR="00D64344" w:rsidRPr="00A66C15" w:rsidRDefault="00D64344" w:rsidP="00D64344">
      <w:pPr>
        <w:rPr>
          <w:rFonts w:eastAsiaTheme="majorEastAsia" w:cstheme="minorHAnsi"/>
        </w:rPr>
      </w:pPr>
    </w:p>
    <w:p w14:paraId="3BC2A3D7" w14:textId="77777777" w:rsidR="00D64344" w:rsidRPr="00A66C15" w:rsidRDefault="00D64344" w:rsidP="00D64344">
      <w:pPr>
        <w:rPr>
          <w:rFonts w:eastAsiaTheme="majorEastAsia" w:cstheme="minorHAnsi"/>
        </w:rPr>
      </w:pPr>
    </w:p>
    <w:p w14:paraId="35143F0E" w14:textId="6AADEFB2" w:rsidR="00D64344" w:rsidRPr="00A66C15" w:rsidRDefault="00D64344" w:rsidP="00D64344">
      <w:pPr>
        <w:rPr>
          <w:rFonts w:eastAsiaTheme="majorEastAsia" w:cstheme="minorHAnsi"/>
        </w:rPr>
      </w:pPr>
      <w:r w:rsidRPr="00A66C15">
        <w:rPr>
          <w:rFonts w:eastAsiaTheme="majorEastAsia" w:cstheme="minorHAnsi"/>
        </w:rPr>
        <w:lastRenderedPageBreak/>
        <w:t>T</w:t>
      </w:r>
      <w:r w:rsidR="00DD2C6D">
        <w:rPr>
          <w:rFonts w:eastAsiaTheme="majorEastAsia" w:cstheme="minorHAnsi"/>
        </w:rPr>
        <w:t>able 2-11</w:t>
      </w:r>
      <w:r w:rsidRPr="00A66C15">
        <w:rPr>
          <w:rFonts w:eastAsiaTheme="majorEastAsia" w:cstheme="minorHAnsi"/>
        </w:rPr>
        <w:t xml:space="preserve"> lists those features of type surface that should have edges masked where the boundary of the area crosses or extends beyond the </w:t>
      </w:r>
      <w:r w:rsidR="00A8588A" w:rsidRPr="00A66C15">
        <w:rPr>
          <w:rFonts w:eastAsiaTheme="majorEastAsia" w:cstheme="minorHAnsi"/>
        </w:rPr>
        <w:t xml:space="preserve">dataset </w:t>
      </w:r>
      <w:r w:rsidRPr="00A66C15">
        <w:rPr>
          <w:rFonts w:eastAsiaTheme="majorEastAsia" w:cstheme="minorHAnsi"/>
        </w:rPr>
        <w:t xml:space="preserve">limit or the area of data coverage of the </w:t>
      </w:r>
      <w:r w:rsidR="00A8588A" w:rsidRPr="00A66C15">
        <w:rPr>
          <w:rFonts w:eastAsiaTheme="majorEastAsia" w:cstheme="minorHAnsi"/>
        </w:rPr>
        <w:t>dataset</w:t>
      </w:r>
      <w:r w:rsidRPr="00A66C15">
        <w:rPr>
          <w:rFonts w:eastAsiaTheme="majorEastAsia" w:cstheme="minorHAnsi"/>
        </w:rPr>
        <w:t>.</w:t>
      </w:r>
    </w:p>
    <w:p w14:paraId="64C3CEA8" w14:textId="77777777" w:rsidR="00D64344" w:rsidRPr="00A66C15" w:rsidRDefault="00D64344" w:rsidP="00D64344">
      <w:pPr>
        <w:rPr>
          <w:rFonts w:eastAsiaTheme="majorEastAsia"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8"/>
        <w:gridCol w:w="5419"/>
      </w:tblGrid>
      <w:tr w:rsidR="00D64344" w:rsidRPr="00D90A3A" w14:paraId="7B8E2D8F" w14:textId="77777777" w:rsidTr="00D64344">
        <w:trPr>
          <w:cantSplit/>
          <w:tblHeader/>
          <w:jc w:val="center"/>
        </w:trPr>
        <w:tc>
          <w:tcPr>
            <w:tcW w:w="3581" w:type="dxa"/>
            <w:tcBorders>
              <w:top w:val="single" w:sz="4" w:space="0" w:color="auto"/>
              <w:left w:val="single" w:sz="4" w:space="0" w:color="auto"/>
              <w:bottom w:val="single" w:sz="4" w:space="0" w:color="auto"/>
              <w:right w:val="single" w:sz="4" w:space="0" w:color="auto"/>
            </w:tcBorders>
            <w:shd w:val="clear" w:color="auto" w:fill="E0E0E0"/>
            <w:hideMark/>
          </w:tcPr>
          <w:p w14:paraId="46DBE350" w14:textId="77777777" w:rsidR="00D64344" w:rsidRPr="00A66C15" w:rsidRDefault="00D64344">
            <w:pPr>
              <w:pStyle w:val="BodyText"/>
              <w:rPr>
                <w:rStyle w:val="Strong"/>
                <w:rFonts w:asciiTheme="minorHAnsi" w:hAnsiTheme="minorHAnsi" w:cstheme="minorHAnsi"/>
              </w:rPr>
            </w:pPr>
            <w:r w:rsidRPr="00A66C15">
              <w:rPr>
                <w:rStyle w:val="Strong"/>
                <w:rFonts w:asciiTheme="minorHAnsi" w:eastAsiaTheme="majorEastAsia" w:hAnsiTheme="minorHAnsi" w:cstheme="minorHAnsi"/>
              </w:rPr>
              <w:t>Feature Type</w:t>
            </w:r>
          </w:p>
        </w:tc>
        <w:tc>
          <w:tcPr>
            <w:tcW w:w="5419" w:type="dxa"/>
            <w:tcBorders>
              <w:top w:val="single" w:sz="4" w:space="0" w:color="auto"/>
              <w:left w:val="single" w:sz="4" w:space="0" w:color="auto"/>
              <w:bottom w:val="single" w:sz="4" w:space="0" w:color="auto"/>
              <w:right w:val="single" w:sz="4" w:space="0" w:color="auto"/>
            </w:tcBorders>
            <w:shd w:val="clear" w:color="auto" w:fill="E0E0E0"/>
            <w:hideMark/>
          </w:tcPr>
          <w:p w14:paraId="7CAC5D8F" w14:textId="77777777" w:rsidR="00D64344" w:rsidRPr="00A66C15" w:rsidRDefault="00D64344">
            <w:pPr>
              <w:pStyle w:val="BodyText"/>
              <w:rPr>
                <w:rStyle w:val="Strong"/>
                <w:rFonts w:asciiTheme="minorHAnsi" w:eastAsiaTheme="majorEastAsia" w:hAnsiTheme="minorHAnsi" w:cstheme="minorHAnsi"/>
              </w:rPr>
            </w:pPr>
            <w:r w:rsidRPr="00A66C15">
              <w:rPr>
                <w:rStyle w:val="Strong"/>
                <w:rFonts w:asciiTheme="minorHAnsi" w:eastAsiaTheme="majorEastAsia" w:hAnsiTheme="minorHAnsi" w:cstheme="minorHAnsi"/>
              </w:rPr>
              <w:t>Comment</w:t>
            </w:r>
          </w:p>
        </w:tc>
      </w:tr>
      <w:tr w:rsidR="00D64344" w:rsidRPr="00D90A3A" w14:paraId="6C50F72B"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1876B579" w14:textId="0ED70D31" w:rsidR="00D64344" w:rsidRPr="00A66C15" w:rsidRDefault="000C577A">
            <w:pPr>
              <w:pStyle w:val="BodyText"/>
              <w:rPr>
                <w:rFonts w:asciiTheme="minorHAnsi" w:eastAsiaTheme="minorEastAsia" w:hAnsiTheme="minorHAnsi" w:cstheme="minorHAnsi"/>
              </w:rPr>
            </w:pPr>
            <w:proofErr w:type="spellStart"/>
            <w:r w:rsidRPr="00A66C15">
              <w:rPr>
                <w:rFonts w:asciiTheme="minorHAnsi" w:eastAsiaTheme="minorEastAsia" w:hAnsiTheme="minorHAnsi" w:cstheme="minorHAnsi"/>
              </w:rPr>
              <w:t>ConcentrationOfShippingHazardArea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1D1C9370" w14:textId="77777777" w:rsidR="00D64344" w:rsidRPr="00A66C15" w:rsidRDefault="00D64344">
            <w:pPr>
              <w:pStyle w:val="BodyText"/>
              <w:rPr>
                <w:rFonts w:asciiTheme="minorHAnsi" w:hAnsiTheme="minorHAnsi" w:cstheme="minorHAnsi"/>
              </w:rPr>
            </w:pPr>
          </w:p>
        </w:tc>
      </w:tr>
      <w:tr w:rsidR="00D64344" w:rsidRPr="00D90A3A" w14:paraId="49730181"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79271166" w14:textId="7ACDB138"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PilotageDistrict</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6AD35BBB" w14:textId="77777777" w:rsidR="00D64344" w:rsidRPr="00A66C15" w:rsidRDefault="00D64344">
            <w:pPr>
              <w:pStyle w:val="BodyText"/>
              <w:rPr>
                <w:rFonts w:asciiTheme="minorHAnsi" w:hAnsiTheme="minorHAnsi" w:cstheme="minorHAnsi"/>
              </w:rPr>
            </w:pPr>
          </w:p>
        </w:tc>
      </w:tr>
      <w:tr w:rsidR="006B4DEF" w:rsidRPr="00D90A3A" w14:paraId="70C5FC25"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7CDC624D" w14:textId="4FC69726" w:rsidR="006B4DEF" w:rsidRPr="00A66C15" w:rsidRDefault="006B4DEF">
            <w:pPr>
              <w:pStyle w:val="BodyText"/>
              <w:rPr>
                <w:rFonts w:asciiTheme="minorHAnsi" w:hAnsiTheme="minorHAnsi" w:cstheme="minorHAnsi"/>
              </w:rPr>
            </w:pPr>
            <w:proofErr w:type="spellStart"/>
            <w:r>
              <w:rPr>
                <w:rFonts w:asciiTheme="minorHAnsi" w:hAnsiTheme="minorHAnsi" w:cstheme="minorHAnsi"/>
              </w:rPr>
              <w:t>CautionArea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DB4163D" w14:textId="77777777" w:rsidR="006B4DEF" w:rsidRPr="00A66C15" w:rsidRDefault="006B4DEF">
            <w:pPr>
              <w:pStyle w:val="BodyText"/>
              <w:rPr>
                <w:rFonts w:asciiTheme="minorHAnsi" w:hAnsiTheme="minorHAnsi" w:cstheme="minorHAnsi"/>
              </w:rPr>
            </w:pPr>
          </w:p>
        </w:tc>
      </w:tr>
      <w:tr w:rsidR="00D64344" w:rsidRPr="00D90A3A" w14:paraId="4BF5520D"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5C0D9358" w14:textId="61EC1D6B"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RouteingMeasure</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0FDA7CE0" w14:textId="77777777" w:rsidR="00D64344" w:rsidRPr="00A66C15" w:rsidRDefault="00D64344">
            <w:pPr>
              <w:pStyle w:val="BodyText"/>
              <w:rPr>
                <w:rFonts w:asciiTheme="minorHAnsi" w:hAnsiTheme="minorHAnsi" w:cstheme="minorHAnsi"/>
              </w:rPr>
            </w:pPr>
          </w:p>
        </w:tc>
      </w:tr>
      <w:tr w:rsidR="00D64344" w:rsidRPr="00D90A3A" w14:paraId="0995231B"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1D598ACD" w14:textId="47F7D8D7"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UnderkeelClearanceAllowanceArea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0F2E984B" w14:textId="77777777" w:rsidR="00D64344" w:rsidRPr="00A66C15" w:rsidRDefault="00D64344">
            <w:pPr>
              <w:pStyle w:val="BodyText"/>
              <w:keepNext/>
              <w:rPr>
                <w:rFonts w:asciiTheme="minorHAnsi" w:hAnsiTheme="minorHAnsi" w:cstheme="minorHAnsi"/>
              </w:rPr>
            </w:pPr>
          </w:p>
        </w:tc>
      </w:tr>
      <w:tr w:rsidR="00D64344" w:rsidRPr="00D90A3A" w14:paraId="53071001"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39707C94" w14:textId="4D7F301E"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PilotBoardingPlace</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B681554" w14:textId="77777777" w:rsidR="00D64344" w:rsidRPr="00A66C15" w:rsidRDefault="00D64344">
            <w:pPr>
              <w:pStyle w:val="BodyText"/>
              <w:keepNext/>
              <w:rPr>
                <w:rFonts w:asciiTheme="minorHAnsi" w:hAnsiTheme="minorHAnsi" w:cstheme="minorHAnsi"/>
              </w:rPr>
            </w:pPr>
          </w:p>
        </w:tc>
      </w:tr>
      <w:tr w:rsidR="00D64344" w:rsidRPr="00D90A3A" w14:paraId="518306BA"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50FDE40F" w14:textId="25D1FD84"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WaterwayArea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3722EA4B" w14:textId="77777777" w:rsidR="00D64344" w:rsidRPr="00A66C15" w:rsidRDefault="00D64344">
            <w:pPr>
              <w:pStyle w:val="BodyText"/>
              <w:keepNext/>
              <w:rPr>
                <w:rFonts w:asciiTheme="minorHAnsi" w:hAnsiTheme="minorHAnsi" w:cstheme="minorHAnsi"/>
              </w:rPr>
            </w:pPr>
          </w:p>
        </w:tc>
      </w:tr>
      <w:tr w:rsidR="00D64344" w:rsidRPr="00D90A3A" w14:paraId="666F275A"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2AA5F25A" w14:textId="7A467585" w:rsidR="00D64344"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RestrictedAreaNavigational</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3B4F25EF" w14:textId="77777777" w:rsidR="00D64344" w:rsidRPr="00A66C15" w:rsidRDefault="00D64344">
            <w:pPr>
              <w:pStyle w:val="BodyText"/>
              <w:keepNext/>
              <w:rPr>
                <w:rFonts w:asciiTheme="minorHAnsi" w:hAnsiTheme="minorHAnsi" w:cstheme="minorHAnsi"/>
              </w:rPr>
            </w:pPr>
          </w:p>
        </w:tc>
      </w:tr>
      <w:tr w:rsidR="000C577A" w:rsidRPr="00D90A3A" w14:paraId="6A20F5D6"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52E88B30" w14:textId="4E833B1A"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RestrictedAreaRegulatory</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3E309DC2" w14:textId="77777777" w:rsidR="000C577A" w:rsidRPr="00A66C15" w:rsidRDefault="000C577A">
            <w:pPr>
              <w:pStyle w:val="BodyText"/>
              <w:keepNext/>
              <w:rPr>
                <w:rFonts w:asciiTheme="minorHAnsi" w:hAnsiTheme="minorHAnsi" w:cstheme="minorHAnsi"/>
              </w:rPr>
            </w:pPr>
          </w:p>
        </w:tc>
      </w:tr>
      <w:tr w:rsidR="000C577A" w:rsidRPr="00D90A3A" w14:paraId="48BD1F51"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76CAF665" w14:textId="435AEC82"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MilitaryPracticeArea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635B82FD" w14:textId="77777777" w:rsidR="000C577A" w:rsidRPr="00A66C15" w:rsidRDefault="000C577A">
            <w:pPr>
              <w:pStyle w:val="BodyText"/>
              <w:keepNext/>
              <w:rPr>
                <w:rFonts w:asciiTheme="minorHAnsi" w:hAnsiTheme="minorHAnsi" w:cstheme="minorHAnsi"/>
              </w:rPr>
            </w:pPr>
          </w:p>
        </w:tc>
      </w:tr>
      <w:tr w:rsidR="000C577A" w:rsidRPr="00D90A3A" w14:paraId="642E429D"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72F8044B" w14:textId="13B55077"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VesselTrafficServiceArea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FC99A39" w14:textId="77777777" w:rsidR="000C577A" w:rsidRPr="00A66C15" w:rsidRDefault="000C577A">
            <w:pPr>
              <w:pStyle w:val="BodyText"/>
              <w:keepNext/>
              <w:rPr>
                <w:rFonts w:asciiTheme="minorHAnsi" w:hAnsiTheme="minorHAnsi" w:cstheme="minorHAnsi"/>
              </w:rPr>
            </w:pPr>
          </w:p>
        </w:tc>
      </w:tr>
      <w:tr w:rsidR="00966415" w:rsidRPr="00D90A3A" w14:paraId="2126E978"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52733D41" w14:textId="750359B3" w:rsidR="00966415" w:rsidRPr="00A66C15" w:rsidRDefault="00966415">
            <w:pPr>
              <w:pStyle w:val="BodyText"/>
              <w:rPr>
                <w:rFonts w:asciiTheme="minorHAnsi" w:hAnsiTheme="minorHAnsi" w:cstheme="minorHAnsi"/>
              </w:rPr>
            </w:pPr>
            <w:proofErr w:type="spellStart"/>
            <w:r>
              <w:rPr>
                <w:rFonts w:asciiTheme="minorHAnsi" w:hAnsiTheme="minorHAnsi" w:cstheme="minorHAnsi"/>
              </w:rPr>
              <w:t>LocalPortServiceArea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A01C673" w14:textId="77777777" w:rsidR="00966415" w:rsidRPr="00A66C15" w:rsidRDefault="00966415">
            <w:pPr>
              <w:pStyle w:val="BodyText"/>
              <w:keepNext/>
              <w:rPr>
                <w:rFonts w:asciiTheme="minorHAnsi" w:hAnsiTheme="minorHAnsi" w:cstheme="minorHAnsi"/>
              </w:rPr>
            </w:pPr>
          </w:p>
        </w:tc>
      </w:tr>
      <w:tr w:rsidR="00966415" w:rsidRPr="00D90A3A" w14:paraId="5FB93B3C"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321C9CFD" w14:textId="6F40E49C" w:rsidR="00966415" w:rsidRDefault="00966415">
            <w:pPr>
              <w:pStyle w:val="BodyText"/>
              <w:rPr>
                <w:rFonts w:asciiTheme="minorHAnsi" w:hAnsiTheme="minorHAnsi" w:cstheme="minorHAnsi"/>
              </w:rPr>
            </w:pPr>
            <w:proofErr w:type="spellStart"/>
            <w:r>
              <w:rPr>
                <w:rFonts w:asciiTheme="minorHAnsi" w:hAnsiTheme="minorHAnsi" w:cstheme="minorHAnsi"/>
              </w:rPr>
              <w:t>ShipReportingServiceArea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0EBF6603" w14:textId="77777777" w:rsidR="00966415" w:rsidRPr="00A66C15" w:rsidRDefault="00966415">
            <w:pPr>
              <w:pStyle w:val="BodyText"/>
              <w:keepNext/>
              <w:rPr>
                <w:rFonts w:asciiTheme="minorHAnsi" w:hAnsiTheme="minorHAnsi" w:cstheme="minorHAnsi"/>
              </w:rPr>
            </w:pPr>
          </w:p>
        </w:tc>
      </w:tr>
      <w:tr w:rsidR="000C577A" w:rsidRPr="00D90A3A" w14:paraId="39C152A5"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0A759B63" w14:textId="74679FB2"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PlaceOfRefuge</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5CD6DBF6" w14:textId="77777777" w:rsidR="000C577A" w:rsidRPr="00A66C15" w:rsidRDefault="000C577A">
            <w:pPr>
              <w:pStyle w:val="BodyText"/>
              <w:keepNext/>
              <w:rPr>
                <w:rFonts w:asciiTheme="minorHAnsi" w:hAnsiTheme="minorHAnsi" w:cstheme="minorHAnsi"/>
              </w:rPr>
            </w:pPr>
          </w:p>
        </w:tc>
      </w:tr>
      <w:tr w:rsidR="000C577A" w:rsidRPr="00D90A3A" w14:paraId="3136F720"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77A1433D" w14:textId="08BA1CD8"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PiracyRiskArea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009D64F7" w14:textId="77777777" w:rsidR="000C577A" w:rsidRPr="00A66C15" w:rsidRDefault="000C577A">
            <w:pPr>
              <w:pStyle w:val="BodyText"/>
              <w:keepNext/>
              <w:rPr>
                <w:rFonts w:asciiTheme="minorHAnsi" w:hAnsiTheme="minorHAnsi" w:cstheme="minorHAnsi"/>
              </w:rPr>
            </w:pPr>
          </w:p>
        </w:tc>
      </w:tr>
      <w:tr w:rsidR="000C577A" w:rsidRPr="00D90A3A" w14:paraId="4DC3DEB3"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25A43BB9" w14:textId="120A79CD"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PilotService</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893EBA5" w14:textId="77777777" w:rsidR="000C577A" w:rsidRPr="00A66C15" w:rsidRDefault="000C577A">
            <w:pPr>
              <w:pStyle w:val="BodyText"/>
              <w:keepNext/>
              <w:rPr>
                <w:rFonts w:asciiTheme="minorHAnsi" w:hAnsiTheme="minorHAnsi" w:cstheme="minorHAnsi"/>
              </w:rPr>
            </w:pPr>
          </w:p>
        </w:tc>
      </w:tr>
      <w:tr w:rsidR="000C577A" w:rsidRPr="00D90A3A" w14:paraId="3E6C9A31"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0269A077" w14:textId="1F752AA0" w:rsidR="000C577A" w:rsidRPr="00A66C15" w:rsidRDefault="000C577A">
            <w:pPr>
              <w:pStyle w:val="BodyText"/>
              <w:rPr>
                <w:rFonts w:asciiTheme="minorHAnsi" w:hAnsiTheme="minorHAnsi" w:cstheme="minorHAnsi"/>
              </w:rPr>
            </w:pPr>
            <w:proofErr w:type="spellStart"/>
            <w:r w:rsidRPr="00A66C15">
              <w:rPr>
                <w:rFonts w:asciiTheme="minorHAnsi" w:hAnsiTheme="minorHAnsi" w:cstheme="minorHAnsi"/>
              </w:rPr>
              <w:t>UnderkeelClearanceManagementArea</w:t>
            </w:r>
            <w:proofErr w:type="spellEnd"/>
          </w:p>
        </w:tc>
        <w:tc>
          <w:tcPr>
            <w:tcW w:w="5419" w:type="dxa"/>
            <w:tcBorders>
              <w:top w:val="single" w:sz="4" w:space="0" w:color="auto"/>
              <w:left w:val="single" w:sz="4" w:space="0" w:color="auto"/>
              <w:bottom w:val="single" w:sz="4" w:space="0" w:color="auto"/>
              <w:right w:val="single" w:sz="4" w:space="0" w:color="auto"/>
            </w:tcBorders>
            <w:vAlign w:val="center"/>
          </w:tcPr>
          <w:p w14:paraId="293DAEEE" w14:textId="77777777" w:rsidR="000C577A" w:rsidRPr="00A66C15" w:rsidRDefault="000C577A">
            <w:pPr>
              <w:pStyle w:val="BodyText"/>
              <w:keepNext/>
              <w:rPr>
                <w:rFonts w:asciiTheme="minorHAnsi" w:hAnsiTheme="minorHAnsi" w:cstheme="minorHAnsi"/>
              </w:rPr>
            </w:pPr>
          </w:p>
        </w:tc>
      </w:tr>
      <w:tr w:rsidR="000C577A" w:rsidRPr="00D90A3A" w14:paraId="248603D7" w14:textId="77777777" w:rsidTr="00246945">
        <w:trPr>
          <w:jc w:val="center"/>
        </w:trPr>
        <w:tc>
          <w:tcPr>
            <w:tcW w:w="3581" w:type="dxa"/>
            <w:tcBorders>
              <w:top w:val="single" w:sz="4" w:space="0" w:color="auto"/>
              <w:left w:val="single" w:sz="4" w:space="0" w:color="auto"/>
              <w:bottom w:val="single" w:sz="4" w:space="0" w:color="auto"/>
              <w:right w:val="single" w:sz="4" w:space="0" w:color="auto"/>
            </w:tcBorders>
          </w:tcPr>
          <w:p w14:paraId="29238C24" w14:textId="77777777" w:rsidR="000C577A" w:rsidRPr="00A66C15" w:rsidRDefault="000C577A">
            <w:pPr>
              <w:pStyle w:val="BodyText"/>
              <w:rPr>
                <w:rFonts w:asciiTheme="minorHAnsi" w:hAnsiTheme="minorHAnsi" w:cstheme="minorHAnsi"/>
              </w:rPr>
            </w:pPr>
          </w:p>
        </w:tc>
        <w:tc>
          <w:tcPr>
            <w:tcW w:w="5419" w:type="dxa"/>
            <w:tcBorders>
              <w:top w:val="single" w:sz="4" w:space="0" w:color="auto"/>
              <w:left w:val="single" w:sz="4" w:space="0" w:color="auto"/>
              <w:bottom w:val="single" w:sz="4" w:space="0" w:color="auto"/>
              <w:right w:val="single" w:sz="4" w:space="0" w:color="auto"/>
            </w:tcBorders>
            <w:vAlign w:val="center"/>
          </w:tcPr>
          <w:p w14:paraId="53C415D2" w14:textId="77777777" w:rsidR="000C577A" w:rsidRPr="00A66C15" w:rsidRDefault="000C577A">
            <w:pPr>
              <w:pStyle w:val="BodyText"/>
              <w:keepNext/>
              <w:rPr>
                <w:rFonts w:asciiTheme="minorHAnsi" w:hAnsiTheme="minorHAnsi" w:cstheme="minorHAnsi"/>
              </w:rPr>
            </w:pPr>
          </w:p>
        </w:tc>
      </w:tr>
    </w:tbl>
    <w:p w14:paraId="51458641" w14:textId="663D9326" w:rsidR="00D64344" w:rsidRPr="00A66C15" w:rsidRDefault="00D64344" w:rsidP="00D64344">
      <w:pPr>
        <w:pStyle w:val="Caption"/>
        <w:jc w:val="center"/>
        <w:rPr>
          <w:rFonts w:asciiTheme="minorHAnsi" w:eastAsiaTheme="majorEastAsia" w:hAnsiTheme="minorHAnsi" w:cstheme="minorHAnsi"/>
        </w:rPr>
      </w:pPr>
      <w:r w:rsidRPr="00A66C15">
        <w:rPr>
          <w:rFonts w:asciiTheme="minorHAnsi" w:hAnsiTheme="minorHAnsi" w:cstheme="minorHAnsi"/>
        </w:rPr>
        <w:t xml:space="preserve">Table </w:t>
      </w:r>
      <w:r w:rsidRPr="00A66C15">
        <w:rPr>
          <w:rFonts w:asciiTheme="minorHAnsi" w:hAnsiTheme="minorHAnsi" w:cstheme="minorHAnsi"/>
        </w:rPr>
        <w:fldChar w:fldCharType="begin"/>
      </w:r>
      <w:r w:rsidRPr="00A66C15">
        <w:rPr>
          <w:rFonts w:asciiTheme="minorHAnsi" w:hAnsiTheme="minorHAnsi" w:cstheme="minorHAnsi"/>
        </w:rPr>
        <w:instrText xml:space="preserve"> STYLEREF 1 \s </w:instrText>
      </w:r>
      <w:r w:rsidRPr="00A66C15">
        <w:rPr>
          <w:rFonts w:asciiTheme="minorHAnsi" w:hAnsiTheme="minorHAnsi" w:cstheme="minorHAnsi"/>
        </w:rPr>
        <w:fldChar w:fldCharType="separate"/>
      </w:r>
      <w:r w:rsidR="00116C40">
        <w:rPr>
          <w:rFonts w:asciiTheme="minorHAnsi" w:hAnsiTheme="minorHAnsi" w:cstheme="minorHAnsi"/>
          <w:noProof/>
        </w:rPr>
        <w:t>2</w:t>
      </w:r>
      <w:r w:rsidRPr="00A66C15">
        <w:rPr>
          <w:rFonts w:asciiTheme="minorHAnsi" w:hAnsiTheme="minorHAnsi" w:cstheme="minorHAnsi"/>
        </w:rPr>
        <w:fldChar w:fldCharType="end"/>
      </w:r>
      <w:r w:rsidRPr="00A66C15">
        <w:rPr>
          <w:rFonts w:asciiTheme="minorHAnsi" w:hAnsiTheme="minorHAnsi" w:cstheme="minorHAnsi"/>
        </w:rPr>
        <w:noBreakHyphen/>
      </w:r>
      <w:r w:rsidRPr="00A66C15">
        <w:rPr>
          <w:rFonts w:asciiTheme="minorHAnsi" w:hAnsiTheme="minorHAnsi" w:cstheme="minorHAnsi"/>
        </w:rPr>
        <w:fldChar w:fldCharType="begin"/>
      </w:r>
      <w:r w:rsidRPr="00A66C15">
        <w:rPr>
          <w:rFonts w:asciiTheme="minorHAnsi" w:hAnsiTheme="minorHAnsi" w:cstheme="minorHAnsi"/>
        </w:rPr>
        <w:instrText xml:space="preserve"> SEQ Table \* ARABIC \s 1 </w:instrText>
      </w:r>
      <w:r w:rsidRPr="00A66C15">
        <w:rPr>
          <w:rFonts w:asciiTheme="minorHAnsi" w:hAnsiTheme="minorHAnsi" w:cstheme="minorHAnsi"/>
        </w:rPr>
        <w:fldChar w:fldCharType="separate"/>
      </w:r>
      <w:r w:rsidR="00116C40">
        <w:rPr>
          <w:rFonts w:asciiTheme="minorHAnsi" w:hAnsiTheme="minorHAnsi" w:cstheme="minorHAnsi"/>
          <w:noProof/>
        </w:rPr>
        <w:t>11</w:t>
      </w:r>
      <w:r w:rsidRPr="00A66C15">
        <w:rPr>
          <w:rFonts w:asciiTheme="minorHAnsi" w:hAnsiTheme="minorHAnsi" w:cstheme="minorHAnsi"/>
        </w:rPr>
        <w:fldChar w:fldCharType="end"/>
      </w:r>
      <w:r w:rsidRPr="00A66C15">
        <w:rPr>
          <w:rFonts w:asciiTheme="minorHAnsi" w:hAnsiTheme="minorHAnsi" w:cstheme="minorHAnsi"/>
        </w:rPr>
        <w:t xml:space="preserve"> Features of which edges have to be masked when crossing the </w:t>
      </w:r>
      <w:r w:rsidR="00A8588A" w:rsidRPr="00A66C15">
        <w:rPr>
          <w:rFonts w:asciiTheme="minorHAnsi" w:hAnsiTheme="minorHAnsi" w:cstheme="minorHAnsi"/>
        </w:rPr>
        <w:t>dataset</w:t>
      </w:r>
      <w:r w:rsidRPr="00A66C15">
        <w:rPr>
          <w:rFonts w:asciiTheme="minorHAnsi" w:hAnsiTheme="minorHAnsi" w:cstheme="minorHAnsi"/>
        </w:rPr>
        <w:t xml:space="preserve"> boundary</w:t>
      </w:r>
    </w:p>
    <w:p w14:paraId="733C4E4B" w14:textId="77777777" w:rsidR="00D64344" w:rsidRPr="00A66C15" w:rsidRDefault="00D64344" w:rsidP="00D64344">
      <w:pPr>
        <w:pStyle w:val="Heading3"/>
        <w:numPr>
          <w:ilvl w:val="2"/>
          <w:numId w:val="13"/>
        </w:numPr>
        <w:ind w:left="601" w:hanging="567"/>
        <w:rPr>
          <w:rFonts w:asciiTheme="minorHAnsi" w:hAnsiTheme="minorHAnsi" w:cstheme="minorHAnsi"/>
        </w:rPr>
      </w:pPr>
      <w:bookmarkStart w:id="327" w:name="_Toc490817356"/>
      <w:bookmarkStart w:id="328" w:name="_Toc531133489"/>
      <w:r w:rsidRPr="00A66C15">
        <w:rPr>
          <w:rFonts w:asciiTheme="minorHAnsi" w:hAnsiTheme="minorHAnsi" w:cstheme="minorHAnsi"/>
        </w:rPr>
        <w:t>“Linear” surface features</w:t>
      </w:r>
      <w:bookmarkEnd w:id="327"/>
      <w:bookmarkEnd w:id="328"/>
    </w:p>
    <w:p w14:paraId="6B94758D" w14:textId="77777777" w:rsidR="00D64344" w:rsidRPr="00A66C15" w:rsidRDefault="00D64344" w:rsidP="00D64344">
      <w:pPr>
        <w:rPr>
          <w:rFonts w:eastAsiaTheme="majorEastAsia" w:cstheme="minorHAnsi"/>
        </w:rPr>
      </w:pPr>
      <w:r w:rsidRPr="00ED455F">
        <w:rPr>
          <w:rFonts w:eastAsiaTheme="majorEastAsia" w:cstheme="minorHAnsi"/>
        </w:rPr>
        <w:t xml:space="preserve">If it is required to encode a linear feature when the only allowable primitive for the relevant feature type is surface (e.g. a service area along a track, or channel), a “very narrow surface” should be encoded. </w:t>
      </w:r>
      <w:bookmarkStart w:id="329" w:name="_Hlk490799404"/>
      <w:r w:rsidRPr="00ED455F">
        <w:rPr>
          <w:rFonts w:eastAsiaTheme="majorEastAsia" w:cstheme="minorHAnsi"/>
        </w:rPr>
        <w:t>The suggested extent is 0.3mm wide at viewin</w:t>
      </w:r>
      <w:r w:rsidRPr="00A66C15">
        <w:rPr>
          <w:rFonts w:eastAsiaTheme="majorEastAsia" w:cstheme="minorHAnsi"/>
        </w:rPr>
        <w:t xml:space="preserve">g scales (keeping in mind that S-100 permits different spatial attributes at different scales.) </w:t>
      </w:r>
      <w:bookmarkEnd w:id="329"/>
      <w:r w:rsidRPr="00A66C15">
        <w:rPr>
          <w:rFonts w:eastAsiaTheme="majorEastAsia" w:cstheme="minorHAnsi"/>
        </w:rPr>
        <w:t>An edge of this surface should correspond to the position of the line.  All other edges should be masked.</w:t>
      </w:r>
    </w:p>
    <w:p w14:paraId="396E880D" w14:textId="48818317" w:rsidR="00D64344" w:rsidRPr="00ED455F" w:rsidRDefault="00D64344" w:rsidP="00D64344">
      <w:pPr>
        <w:rPr>
          <w:rFonts w:eastAsiaTheme="majorEastAsia" w:cstheme="minorHAnsi"/>
          <w:strike/>
        </w:rPr>
      </w:pPr>
      <w:r w:rsidRPr="00ED455F">
        <w:rPr>
          <w:rFonts w:eastAsiaTheme="minorEastAsia" w:cstheme="minorHAnsi"/>
          <w:noProof/>
        </w:rPr>
        <mc:AlternateContent>
          <mc:Choice Requires="wps">
            <w:drawing>
              <wp:anchor distT="0" distB="0" distL="114300" distR="114300" simplePos="0" relativeHeight="251658752" behindDoc="0" locked="0" layoutInCell="1" allowOverlap="1" wp14:anchorId="2173EB44" wp14:editId="6D85FE81">
                <wp:simplePos x="0" y="0"/>
                <wp:positionH relativeFrom="column">
                  <wp:posOffset>194945</wp:posOffset>
                </wp:positionH>
                <wp:positionV relativeFrom="paragraph">
                  <wp:posOffset>1350010</wp:posOffset>
                </wp:positionV>
                <wp:extent cx="5143500" cy="267970"/>
                <wp:effectExtent l="0" t="0" r="0" b="82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0" cy="258445"/>
                        </a:xfrm>
                        <a:prstGeom prst="rect">
                          <a:avLst/>
                        </a:prstGeom>
                        <a:solidFill>
                          <a:prstClr val="white"/>
                        </a:solidFill>
                        <a:ln>
                          <a:noFill/>
                        </a:ln>
                        <a:effectLst/>
                      </wps:spPr>
                      <wps:txbx>
                        <w:txbxContent>
                          <w:p w14:paraId="306C5A1C" w14:textId="2DD176CD" w:rsidR="00FF4F4C" w:rsidRDefault="00FF4F4C" w:rsidP="00D64344">
                            <w:pPr>
                              <w:pStyle w:val="Caption"/>
                              <w:jc w:val="center"/>
                              <w:rPr>
                                <w:rFonts w:cs="Arial"/>
                                <w:noProof/>
                                <w:sz w:val="20"/>
                                <w:szCs w:val="20"/>
                              </w:rPr>
                            </w:pPr>
                            <w:r>
                              <w:t xml:space="preserve">Figure 7 “Linear” Maritime </w:t>
                            </w:r>
                            <w:r>
                              <w:rPr>
                                <w:rFonts w:eastAsiaTheme="majorEastAsia"/>
                              </w:rPr>
                              <w:t>Traffic Management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73EB44" id="Text Box 14" o:spid="_x0000_s1028" type="#_x0000_t202" style="position:absolute;margin-left:15.35pt;margin-top:106.3pt;width:405pt;height:21.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" stroked="f">
                <v:textbox style="mso-fit-shape-to-text:t" inset="0,0,0,0">
                  <w:txbxContent>
                    <w:p w14:paraId="306C5A1C" w14:textId="2DD176CD" w:rsidR="00FF4F4C" w:rsidRDefault="00FF4F4C" w:rsidP="00D64344">
                      <w:pPr>
                        <w:pStyle w:val="Caption"/>
                        <w:jc w:val="center"/>
                        <w:rPr>
                          <w:rFonts w:cs="Arial"/>
                          <w:noProof/>
                          <w:sz w:val="20"/>
                          <w:szCs w:val="20"/>
                        </w:rPr>
                      </w:pPr>
                      <w:r>
                        <w:t xml:space="preserve">Figure 7 “Linear” Maritime </w:t>
                      </w:r>
                      <w:r>
                        <w:rPr>
                          <w:rFonts w:eastAsiaTheme="majorEastAsia"/>
                        </w:rPr>
                        <w:t>Traffic Management Services</w:t>
                      </w:r>
                    </w:p>
                  </w:txbxContent>
                </v:textbox>
              </v:shape>
            </w:pict>
          </mc:Fallback>
        </mc:AlternateContent>
      </w:r>
      <w:r w:rsidRPr="00A66C15">
        <w:rPr>
          <w:rFonts w:eastAsiaTheme="minorEastAsia" w:cstheme="minorHAnsi"/>
          <w:noProof/>
        </w:rPr>
        <w:drawing>
          <wp:anchor distT="0" distB="0" distL="114300" distR="114300" simplePos="0" relativeHeight="251659776" behindDoc="0" locked="0" layoutInCell="1" allowOverlap="1" wp14:anchorId="771555FC" wp14:editId="50EA6FAB">
            <wp:simplePos x="0" y="0"/>
            <wp:positionH relativeFrom="column">
              <wp:posOffset>194945</wp:posOffset>
            </wp:positionH>
            <wp:positionV relativeFrom="paragraph">
              <wp:posOffset>46990</wp:posOffset>
            </wp:positionV>
            <wp:extent cx="5143500" cy="124587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365"/>
                    <pic:cNvPicPr>
                      <a:picLocks noChangeAspect="1" noChangeArrowheads="1"/>
                    </pic:cNvPicPr>
                  </pic:nvPicPr>
                  <pic:blipFill>
                    <a:blip r:embed="rId193">
                      <a:extLst>
                        <a:ext uri="{28A0092B-C50C-407E-A947-70E740481C1C}">
                          <a14:useLocalDpi xmlns:a14="http://schemas.microsoft.com/office/drawing/2010/main" val="0"/>
                        </a:ext>
                      </a:extLst>
                    </a:blip>
                    <a:srcRect t="23688"/>
                    <a:stretch>
                      <a:fillRect/>
                    </a:stretch>
                  </pic:blipFill>
                  <pic:spPr bwMode="auto">
                    <a:xfrm>
                      <a:off x="0" y="0"/>
                      <a:ext cx="5143500" cy="1245870"/>
                    </a:xfrm>
                    <a:prstGeom prst="rect">
                      <a:avLst/>
                    </a:prstGeom>
                    <a:noFill/>
                  </pic:spPr>
                </pic:pic>
              </a:graphicData>
            </a:graphic>
            <wp14:sizeRelH relativeFrom="page">
              <wp14:pctWidth>0</wp14:pctWidth>
            </wp14:sizeRelH>
            <wp14:sizeRelV relativeFrom="page">
              <wp14:pctHeight>0</wp14:pctHeight>
            </wp14:sizeRelV>
          </wp:anchor>
        </w:drawing>
      </w:r>
    </w:p>
    <w:p w14:paraId="60662EDE" w14:textId="77777777" w:rsidR="00D64344" w:rsidRPr="00A66C15" w:rsidRDefault="00D64344" w:rsidP="00D64344">
      <w:pPr>
        <w:rPr>
          <w:rFonts w:eastAsiaTheme="majorEastAsia" w:cstheme="minorHAnsi"/>
        </w:rPr>
      </w:pPr>
    </w:p>
    <w:p w14:paraId="4B20D3D0" w14:textId="77777777" w:rsidR="00D64344" w:rsidRPr="00A66C15" w:rsidRDefault="00D64344" w:rsidP="00D64344">
      <w:pPr>
        <w:rPr>
          <w:rFonts w:eastAsiaTheme="majorEastAsia" w:cstheme="minorHAnsi"/>
        </w:rPr>
      </w:pPr>
    </w:p>
    <w:p w14:paraId="456AB23F" w14:textId="77777777" w:rsidR="00D64344" w:rsidRPr="00A66C15" w:rsidRDefault="00D64344" w:rsidP="00D64344">
      <w:pPr>
        <w:pStyle w:val="Heading1"/>
        <w:numPr>
          <w:ilvl w:val="0"/>
          <w:numId w:val="13"/>
        </w:numPr>
        <w:rPr>
          <w:rFonts w:asciiTheme="minorHAnsi" w:hAnsiTheme="minorHAnsi" w:cstheme="minorHAnsi"/>
        </w:rPr>
      </w:pPr>
      <w:bookmarkStart w:id="330" w:name="_Toc490817357"/>
      <w:bookmarkStart w:id="331" w:name="_Toc531133490"/>
      <w:r w:rsidRPr="00A66C15">
        <w:rPr>
          <w:rFonts w:asciiTheme="minorHAnsi" w:hAnsiTheme="minorHAnsi" w:cstheme="minorHAnsi"/>
        </w:rPr>
        <w:lastRenderedPageBreak/>
        <w:t>Description of table format for feature and information types</w:t>
      </w:r>
      <w:bookmarkEnd w:id="330"/>
      <w:bookmarkEnd w:id="331"/>
    </w:p>
    <w:p w14:paraId="2944F301" w14:textId="77777777" w:rsidR="00D64344" w:rsidRPr="00A66C15" w:rsidRDefault="00D64344" w:rsidP="002E3D4D">
      <w:pPr>
        <w:keepNext/>
        <w:rPr>
          <w:rStyle w:val="Strong"/>
          <w:rFonts w:cstheme="minorHAnsi"/>
        </w:rPr>
      </w:pPr>
      <w:r w:rsidRPr="00ED455F">
        <w:rPr>
          <w:rStyle w:val="Strong"/>
          <w:rFonts w:cstheme="minorHAnsi"/>
        </w:rPr>
        <w:t>X.X</w:t>
      </w:r>
      <w:r w:rsidRPr="00ED455F">
        <w:rPr>
          <w:rStyle w:val="Strong"/>
          <w:rFonts w:cstheme="minorHAnsi"/>
        </w:rPr>
        <w:tab/>
        <w:t>Clause heading</w:t>
      </w:r>
    </w:p>
    <w:tbl>
      <w:tblPr>
        <w:tblW w:w="10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54"/>
        <w:gridCol w:w="1529"/>
        <w:gridCol w:w="224"/>
        <w:gridCol w:w="1126"/>
        <w:gridCol w:w="921"/>
        <w:gridCol w:w="180"/>
        <w:gridCol w:w="719"/>
        <w:gridCol w:w="309"/>
        <w:gridCol w:w="1560"/>
        <w:gridCol w:w="20"/>
        <w:gridCol w:w="776"/>
        <w:gridCol w:w="34"/>
        <w:gridCol w:w="1353"/>
      </w:tblGrid>
      <w:tr w:rsidR="00D64344" w:rsidRPr="00D90A3A" w14:paraId="7618816D" w14:textId="77777777" w:rsidTr="001E5017">
        <w:trPr>
          <w:trHeight w:val="545"/>
        </w:trPr>
        <w:tc>
          <w:tcPr>
            <w:tcW w:w="10005" w:type="dxa"/>
            <w:gridSpan w:val="13"/>
            <w:tcBorders>
              <w:top w:val="single" w:sz="4" w:space="0" w:color="auto"/>
              <w:left w:val="single" w:sz="4" w:space="0" w:color="auto"/>
              <w:bottom w:val="single" w:sz="4" w:space="0" w:color="auto"/>
              <w:right w:val="single" w:sz="4" w:space="0" w:color="auto"/>
            </w:tcBorders>
            <w:hideMark/>
          </w:tcPr>
          <w:p w14:paraId="552B3837" w14:textId="77777777" w:rsidR="00D64344" w:rsidRPr="00A66C15" w:rsidRDefault="00D64344">
            <w:pPr>
              <w:spacing w:after="120"/>
              <w:rPr>
                <w:rFonts w:cstheme="minorHAnsi"/>
                <w:sz w:val="20"/>
                <w:lang w:val="en-US"/>
              </w:rPr>
            </w:pPr>
            <w:r w:rsidRPr="00ED455F">
              <w:rPr>
                <w:rFonts w:cstheme="minorHAnsi"/>
                <w:sz w:val="20"/>
                <w:u w:val="single"/>
              </w:rPr>
              <w:t xml:space="preserve">IHO Definition: </w:t>
            </w:r>
            <w:r w:rsidRPr="00A66C15">
              <w:rPr>
                <w:rFonts w:cstheme="minorHAnsi"/>
                <w:b/>
                <w:color w:val="FF0000"/>
                <w:sz w:val="20"/>
              </w:rPr>
              <w:t>FEATURE</w:t>
            </w:r>
            <w:r w:rsidRPr="00A66C15">
              <w:rPr>
                <w:rFonts w:cstheme="minorHAnsi"/>
                <w:b/>
                <w:sz w:val="20"/>
              </w:rPr>
              <w:t xml:space="preserve">: </w:t>
            </w:r>
            <w:r w:rsidRPr="00A66C15">
              <w:rPr>
                <w:rFonts w:cstheme="minorHAnsi"/>
                <w:color w:val="FF0000"/>
                <w:sz w:val="20"/>
              </w:rPr>
              <w:t>Definition.</w:t>
            </w:r>
            <w:r w:rsidRPr="00A66C15">
              <w:rPr>
                <w:rFonts w:cstheme="minorHAnsi"/>
                <w:sz w:val="20"/>
              </w:rPr>
              <w:t xml:space="preserve"> (</w:t>
            </w:r>
            <w:r w:rsidRPr="00A66C15">
              <w:rPr>
                <w:rFonts w:cstheme="minorHAnsi"/>
                <w:color w:val="FF0000"/>
                <w:sz w:val="20"/>
              </w:rPr>
              <w:t>Authority for definition</w:t>
            </w:r>
            <w:r w:rsidRPr="00A66C15">
              <w:rPr>
                <w:rFonts w:cstheme="minorHAnsi"/>
                <w:sz w:val="20"/>
              </w:rPr>
              <w:t>).</w:t>
            </w:r>
          </w:p>
        </w:tc>
      </w:tr>
      <w:tr w:rsidR="00D64344" w:rsidRPr="00D90A3A" w14:paraId="5BE39723" w14:textId="77777777" w:rsidTr="001E5017">
        <w:trPr>
          <w:trHeight w:val="485"/>
        </w:trPr>
        <w:tc>
          <w:tcPr>
            <w:tcW w:w="10005" w:type="dxa"/>
            <w:gridSpan w:val="13"/>
            <w:tcBorders>
              <w:top w:val="single" w:sz="4" w:space="0" w:color="auto"/>
              <w:left w:val="single" w:sz="4" w:space="0" w:color="auto"/>
              <w:bottom w:val="single" w:sz="4" w:space="0" w:color="auto"/>
              <w:right w:val="single" w:sz="4" w:space="0" w:color="auto"/>
            </w:tcBorders>
            <w:vAlign w:val="center"/>
            <w:hideMark/>
          </w:tcPr>
          <w:p w14:paraId="252A1E92" w14:textId="0FBB6B1C" w:rsidR="00D64344" w:rsidRPr="00A66C15" w:rsidRDefault="004974E4">
            <w:pPr>
              <w:spacing w:after="120"/>
              <w:rPr>
                <w:rFonts w:cstheme="minorHAnsi"/>
                <w:b/>
                <w:color w:val="FF0000"/>
                <w:sz w:val="20"/>
                <w:lang w:val="en-US"/>
              </w:rPr>
            </w:pPr>
            <w:r w:rsidRPr="00ED455F">
              <w:rPr>
                <w:rFonts w:cstheme="minorHAnsi"/>
                <w:b/>
                <w:sz w:val="20"/>
                <w:u w:val="single"/>
              </w:rPr>
              <w:t>S-127</w:t>
            </w:r>
            <w:r w:rsidR="00D64344" w:rsidRPr="00A66C15">
              <w:rPr>
                <w:rFonts w:cstheme="minorHAnsi"/>
                <w:b/>
                <w:color w:val="FF0000"/>
                <w:sz w:val="20"/>
                <w:u w:val="single"/>
              </w:rPr>
              <w:t>[Geo/Information]</w:t>
            </w:r>
            <w:r w:rsidR="00D64344" w:rsidRPr="00A66C15">
              <w:rPr>
                <w:rFonts w:cstheme="minorHAnsi"/>
                <w:b/>
                <w:sz w:val="20"/>
                <w:u w:val="single"/>
              </w:rPr>
              <w:t xml:space="preserve"> Feature: </w:t>
            </w:r>
            <w:r w:rsidR="00D64344" w:rsidRPr="00A66C15">
              <w:rPr>
                <w:rFonts w:cstheme="minorHAnsi"/>
                <w:b/>
                <w:color w:val="FF0000"/>
                <w:sz w:val="20"/>
              </w:rPr>
              <w:t>Feature</w:t>
            </w:r>
            <w:r w:rsidR="00D64344" w:rsidRPr="00A66C15">
              <w:rPr>
                <w:rFonts w:cstheme="minorHAnsi"/>
                <w:b/>
                <w:sz w:val="20"/>
              </w:rPr>
              <w:t xml:space="preserve"> (</w:t>
            </w:r>
            <w:r w:rsidR="00D64344" w:rsidRPr="00A66C15">
              <w:rPr>
                <w:rFonts w:cstheme="minorHAnsi"/>
                <w:b/>
                <w:color w:val="FF0000"/>
                <w:sz w:val="20"/>
              </w:rPr>
              <w:t>S-57 Acronym</w:t>
            </w:r>
            <w:r w:rsidR="00D64344" w:rsidRPr="00A66C15">
              <w:rPr>
                <w:rFonts w:cstheme="minorHAnsi"/>
                <w:b/>
                <w:sz w:val="20"/>
              </w:rPr>
              <w:t xml:space="preserve">)  </w:t>
            </w:r>
            <w:r w:rsidRPr="00A66C15">
              <w:rPr>
                <w:rFonts w:cstheme="minorHAnsi"/>
                <w:color w:val="FF0000"/>
                <w:sz w:val="20"/>
              </w:rPr>
              <w:t>S-127</w:t>
            </w:r>
            <w:r w:rsidR="00D64344" w:rsidRPr="00A66C15">
              <w:rPr>
                <w:rFonts w:cstheme="minorHAnsi"/>
                <w:color w:val="FF0000"/>
                <w:sz w:val="20"/>
              </w:rPr>
              <w:t xml:space="preserve"> feature and corresponding S-57 acronym (if applicable)</w:t>
            </w:r>
          </w:p>
        </w:tc>
      </w:tr>
      <w:tr w:rsidR="00D64344" w:rsidRPr="00D90A3A" w14:paraId="767134BF" w14:textId="77777777" w:rsidTr="001E5017">
        <w:trPr>
          <w:trHeight w:val="485"/>
        </w:trPr>
        <w:tc>
          <w:tcPr>
            <w:tcW w:w="10005" w:type="dxa"/>
            <w:gridSpan w:val="13"/>
            <w:tcBorders>
              <w:top w:val="single" w:sz="4" w:space="0" w:color="auto"/>
              <w:left w:val="single" w:sz="4" w:space="0" w:color="auto"/>
              <w:bottom w:val="single" w:sz="4" w:space="0" w:color="auto"/>
              <w:right w:val="single" w:sz="4" w:space="0" w:color="auto"/>
            </w:tcBorders>
            <w:vAlign w:val="center"/>
            <w:hideMark/>
          </w:tcPr>
          <w:p w14:paraId="4529FA39" w14:textId="77777777" w:rsidR="00D64344" w:rsidRPr="00A66C15" w:rsidRDefault="00D64344">
            <w:pPr>
              <w:rPr>
                <w:rFonts w:cstheme="minorHAnsi"/>
                <w:color w:val="FF0000"/>
                <w:sz w:val="20"/>
                <w:szCs w:val="24"/>
                <w:lang w:val="en-US"/>
              </w:rPr>
            </w:pPr>
            <w:r w:rsidRPr="00ED455F">
              <w:rPr>
                <w:rFonts w:cstheme="minorHAnsi"/>
                <w:b/>
                <w:sz w:val="20"/>
                <w:u w:val="single"/>
              </w:rPr>
              <w:t xml:space="preserve">Primitives: </w:t>
            </w:r>
            <w:r w:rsidRPr="00A66C15">
              <w:rPr>
                <w:rFonts w:cstheme="minorHAnsi"/>
                <w:color w:val="FF0000"/>
                <w:sz w:val="20"/>
              </w:rPr>
              <w:t>Allowable geometric primitive(s) [</w:t>
            </w:r>
            <w:r w:rsidRPr="00A66C15">
              <w:rPr>
                <w:rFonts w:cstheme="minorHAnsi"/>
                <w:b/>
                <w:color w:val="FF0000"/>
                <w:sz w:val="20"/>
              </w:rPr>
              <w:t>Point, Curve, Surface]</w:t>
            </w:r>
          </w:p>
        </w:tc>
      </w:tr>
      <w:tr w:rsidR="00D64344" w:rsidRPr="00D90A3A" w14:paraId="7F74FE6C" w14:textId="77777777" w:rsidTr="001E5017">
        <w:trPr>
          <w:trHeight w:val="1059"/>
        </w:trPr>
        <w:tc>
          <w:tcPr>
            <w:tcW w:w="3007" w:type="dxa"/>
            <w:gridSpan w:val="3"/>
            <w:tcBorders>
              <w:top w:val="single" w:sz="4" w:space="0" w:color="auto"/>
              <w:left w:val="single" w:sz="4" w:space="0" w:color="auto"/>
              <w:bottom w:val="single" w:sz="4" w:space="0" w:color="auto"/>
              <w:right w:val="single" w:sz="4" w:space="0" w:color="auto"/>
            </w:tcBorders>
            <w:hideMark/>
          </w:tcPr>
          <w:p w14:paraId="70016DA2" w14:textId="77777777" w:rsidR="00D64344" w:rsidRPr="00A66C15" w:rsidRDefault="00D64344">
            <w:pPr>
              <w:spacing w:after="120"/>
              <w:rPr>
                <w:rFonts w:cstheme="minorHAnsi"/>
                <w:color w:val="0000FF"/>
                <w:sz w:val="18"/>
                <w:szCs w:val="18"/>
                <w:lang w:val="en-US"/>
              </w:rPr>
            </w:pPr>
            <w:r w:rsidRPr="00ED455F">
              <w:rPr>
                <w:rFonts w:cstheme="minorHAnsi"/>
                <w:i/>
                <w:color w:val="0000FF"/>
                <w:sz w:val="18"/>
                <w:szCs w:val="18"/>
              </w:rPr>
              <w:t>Real World</w:t>
            </w:r>
          </w:p>
          <w:p w14:paraId="01D7CF93" w14:textId="77777777" w:rsidR="00D64344" w:rsidRPr="00A66C15" w:rsidRDefault="00D64344">
            <w:pPr>
              <w:rPr>
                <w:rFonts w:cstheme="minorHAnsi"/>
                <w:b/>
                <w:sz w:val="20"/>
                <w:szCs w:val="20"/>
                <w:lang w:val="en-US"/>
              </w:rPr>
            </w:pPr>
            <w:r w:rsidRPr="00A66C15">
              <w:rPr>
                <w:rFonts w:cstheme="minorHAnsi"/>
                <w:color w:val="FF0000"/>
                <w:sz w:val="20"/>
              </w:rPr>
              <w:t>Example if real world instance(s) of the Feature.</w:t>
            </w:r>
          </w:p>
        </w:tc>
        <w:tc>
          <w:tcPr>
            <w:tcW w:w="3255" w:type="dxa"/>
            <w:gridSpan w:val="5"/>
            <w:tcBorders>
              <w:top w:val="single" w:sz="4" w:space="0" w:color="auto"/>
              <w:left w:val="single" w:sz="4" w:space="0" w:color="auto"/>
              <w:bottom w:val="single" w:sz="4" w:space="0" w:color="auto"/>
              <w:right w:val="single" w:sz="4" w:space="0" w:color="auto"/>
            </w:tcBorders>
            <w:hideMark/>
          </w:tcPr>
          <w:p w14:paraId="4F42E749" w14:textId="77777777" w:rsidR="00D64344" w:rsidRPr="00A66C15" w:rsidRDefault="00D64344">
            <w:pPr>
              <w:spacing w:after="120"/>
              <w:rPr>
                <w:rFonts w:cstheme="minorHAnsi"/>
                <w:i/>
                <w:color w:val="0000FF"/>
                <w:sz w:val="18"/>
                <w:szCs w:val="18"/>
                <w:lang w:val="en-US"/>
              </w:rPr>
            </w:pPr>
            <w:r w:rsidRPr="00A66C15">
              <w:rPr>
                <w:rFonts w:cstheme="minorHAnsi"/>
                <w:i/>
                <w:color w:val="0000FF"/>
                <w:sz w:val="18"/>
                <w:szCs w:val="18"/>
              </w:rPr>
              <w:t>Paper Chart Symbol</w:t>
            </w:r>
          </w:p>
          <w:p w14:paraId="54AFADCB" w14:textId="77777777" w:rsidR="00D64344" w:rsidRPr="00A66C15" w:rsidRDefault="00D64344">
            <w:pPr>
              <w:pStyle w:val="NormalWeb"/>
              <w:spacing w:before="120" w:after="120"/>
              <w:rPr>
                <w:rFonts w:cstheme="minorHAnsi"/>
                <w:b/>
                <w:sz w:val="20"/>
                <w:szCs w:val="20"/>
              </w:rPr>
            </w:pPr>
            <w:r w:rsidRPr="00A66C15">
              <w:rPr>
                <w:rFonts w:cstheme="minorHAnsi"/>
                <w:color w:val="FF0000"/>
                <w:sz w:val="20"/>
                <w:szCs w:val="20"/>
              </w:rPr>
              <w:t>Example(s) of paper chart equivalent symbology for the Feature (if applicable).</w:t>
            </w:r>
          </w:p>
        </w:tc>
        <w:tc>
          <w:tcPr>
            <w:tcW w:w="3743" w:type="dxa"/>
            <w:gridSpan w:val="5"/>
            <w:tcBorders>
              <w:top w:val="single" w:sz="4" w:space="0" w:color="auto"/>
              <w:left w:val="single" w:sz="4" w:space="0" w:color="auto"/>
              <w:bottom w:val="single" w:sz="4" w:space="0" w:color="auto"/>
              <w:right w:val="single" w:sz="4" w:space="0" w:color="auto"/>
            </w:tcBorders>
            <w:hideMark/>
          </w:tcPr>
          <w:p w14:paraId="72AB2028" w14:textId="77777777" w:rsidR="00D64344" w:rsidRPr="00A66C15" w:rsidRDefault="00D64344">
            <w:pPr>
              <w:spacing w:after="120"/>
              <w:rPr>
                <w:rFonts w:cstheme="minorHAnsi"/>
                <w:i/>
                <w:color w:val="0000FF"/>
                <w:sz w:val="18"/>
                <w:szCs w:val="18"/>
                <w:lang w:val="en-US"/>
              </w:rPr>
            </w:pPr>
            <w:r w:rsidRPr="00ED455F">
              <w:rPr>
                <w:rFonts w:cstheme="minorHAnsi"/>
                <w:i/>
                <w:color w:val="0000FF"/>
                <w:sz w:val="18"/>
                <w:szCs w:val="18"/>
              </w:rPr>
              <w:t>ECDIS Symbol</w:t>
            </w:r>
          </w:p>
          <w:p w14:paraId="29FD8F73" w14:textId="77777777" w:rsidR="00D64344" w:rsidRPr="00A66C15" w:rsidRDefault="00D64344">
            <w:pPr>
              <w:rPr>
                <w:rFonts w:cstheme="minorHAnsi"/>
                <w:b/>
                <w:sz w:val="20"/>
                <w:szCs w:val="20"/>
                <w:lang w:val="en-US"/>
              </w:rPr>
            </w:pPr>
            <w:r w:rsidRPr="00ED455F">
              <w:rPr>
                <w:rFonts w:cstheme="minorHAnsi"/>
                <w:color w:val="FF0000"/>
                <w:sz w:val="20"/>
              </w:rPr>
              <w:t>Example(s) of</w:t>
            </w:r>
            <w:r w:rsidRPr="00A66C15">
              <w:rPr>
                <w:rFonts w:cstheme="minorHAnsi"/>
                <w:color w:val="FF0000"/>
                <w:sz w:val="20"/>
              </w:rPr>
              <w:t xml:space="preserve"> proposed ECDIS symbology for the Feature.</w:t>
            </w:r>
          </w:p>
        </w:tc>
      </w:tr>
      <w:tr w:rsidR="00D64344" w:rsidRPr="00D90A3A" w14:paraId="4192D968" w14:textId="77777777" w:rsidTr="001E5017">
        <w:trPr>
          <w:trHeight w:val="545"/>
        </w:trPr>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465178A9" w14:textId="01D85A1C" w:rsidR="00D64344" w:rsidRPr="00A66C15" w:rsidRDefault="004974E4">
            <w:pPr>
              <w:rPr>
                <w:rFonts w:cstheme="minorHAnsi"/>
                <w:b/>
                <w:sz w:val="20"/>
                <w:lang w:val="en-US"/>
              </w:rPr>
            </w:pPr>
            <w:r w:rsidRPr="00ED455F">
              <w:rPr>
                <w:rFonts w:cstheme="minorHAnsi"/>
                <w:b/>
                <w:sz w:val="20"/>
              </w:rPr>
              <w:t>S-127</w:t>
            </w:r>
            <w:r w:rsidR="00D64344" w:rsidRPr="00A66C15">
              <w:rPr>
                <w:rFonts w:cstheme="minorHAnsi"/>
                <w:b/>
                <w:sz w:val="20"/>
              </w:rPr>
              <w:t xml:space="preserve"> Attribute</w:t>
            </w:r>
          </w:p>
        </w:tc>
        <w:tc>
          <w:tcPr>
            <w:tcW w:w="2451" w:type="dxa"/>
            <w:gridSpan w:val="4"/>
            <w:tcBorders>
              <w:top w:val="single" w:sz="4" w:space="0" w:color="auto"/>
              <w:left w:val="single" w:sz="4" w:space="0" w:color="auto"/>
              <w:bottom w:val="single" w:sz="4" w:space="0" w:color="auto"/>
              <w:right w:val="single" w:sz="4" w:space="0" w:color="auto"/>
            </w:tcBorders>
            <w:vAlign w:val="center"/>
            <w:hideMark/>
          </w:tcPr>
          <w:p w14:paraId="3E8EB5F3" w14:textId="77777777" w:rsidR="00D64344" w:rsidRPr="00A66C15" w:rsidRDefault="00D64344">
            <w:pPr>
              <w:rPr>
                <w:rFonts w:cstheme="minorHAnsi"/>
                <w:b/>
                <w:sz w:val="20"/>
                <w:lang w:val="en-US"/>
              </w:rPr>
            </w:pPr>
            <w:r w:rsidRPr="00A66C15">
              <w:rPr>
                <w:rFonts w:cstheme="minorHAnsi"/>
                <w:b/>
                <w:sz w:val="20"/>
              </w:rPr>
              <w:t>S-57 Acronym</w:t>
            </w:r>
          </w:p>
        </w:tc>
        <w:tc>
          <w:tcPr>
            <w:tcW w:w="2608" w:type="dxa"/>
            <w:gridSpan w:val="4"/>
            <w:tcBorders>
              <w:top w:val="single" w:sz="4" w:space="0" w:color="auto"/>
              <w:left w:val="single" w:sz="4" w:space="0" w:color="auto"/>
              <w:bottom w:val="single" w:sz="4" w:space="0" w:color="auto"/>
              <w:right w:val="single" w:sz="4" w:space="0" w:color="auto"/>
            </w:tcBorders>
            <w:vAlign w:val="center"/>
            <w:hideMark/>
          </w:tcPr>
          <w:p w14:paraId="03E6FADB" w14:textId="77777777" w:rsidR="00D64344" w:rsidRPr="00A66C15" w:rsidRDefault="00D64344">
            <w:pPr>
              <w:rPr>
                <w:rFonts w:cstheme="minorHAnsi"/>
                <w:b/>
                <w:color w:val="FF0000"/>
                <w:sz w:val="20"/>
                <w:lang w:val="en-US"/>
              </w:rPr>
            </w:pPr>
            <w:r w:rsidRPr="00A66C15">
              <w:rPr>
                <w:rFonts w:cstheme="minorHAnsi"/>
                <w:b/>
                <w:sz w:val="20"/>
              </w:rPr>
              <w:t>Allowable Encoding Value</w:t>
            </w:r>
          </w:p>
        </w:tc>
        <w:tc>
          <w:tcPr>
            <w:tcW w:w="776" w:type="dxa"/>
            <w:tcBorders>
              <w:top w:val="single" w:sz="4" w:space="0" w:color="auto"/>
              <w:left w:val="single" w:sz="4" w:space="0" w:color="auto"/>
              <w:bottom w:val="single" w:sz="4" w:space="0" w:color="auto"/>
              <w:right w:val="single" w:sz="4" w:space="0" w:color="auto"/>
            </w:tcBorders>
            <w:vAlign w:val="center"/>
            <w:hideMark/>
          </w:tcPr>
          <w:p w14:paraId="4F32534A" w14:textId="77777777" w:rsidR="00D64344" w:rsidRPr="00A66C15" w:rsidRDefault="00D64344">
            <w:pPr>
              <w:rPr>
                <w:rFonts w:cstheme="minorHAnsi"/>
                <w:b/>
                <w:sz w:val="20"/>
                <w:lang w:val="en-US"/>
              </w:rPr>
            </w:pPr>
            <w:r w:rsidRPr="00A66C15">
              <w:rPr>
                <w:rFonts w:cstheme="minorHAnsi"/>
                <w:b/>
                <w:sz w:val="20"/>
              </w:rPr>
              <w:t>Type</w:t>
            </w:r>
          </w:p>
        </w:tc>
        <w:tc>
          <w:tcPr>
            <w:tcW w:w="1387" w:type="dxa"/>
            <w:gridSpan w:val="2"/>
            <w:tcBorders>
              <w:top w:val="single" w:sz="4" w:space="0" w:color="auto"/>
              <w:left w:val="single" w:sz="4" w:space="0" w:color="auto"/>
              <w:bottom w:val="single" w:sz="4" w:space="0" w:color="auto"/>
              <w:right w:val="single" w:sz="4" w:space="0" w:color="auto"/>
            </w:tcBorders>
            <w:vAlign w:val="center"/>
            <w:hideMark/>
          </w:tcPr>
          <w:p w14:paraId="58B20C68" w14:textId="77777777" w:rsidR="00D64344" w:rsidRPr="00A66C15" w:rsidRDefault="00D64344">
            <w:pPr>
              <w:rPr>
                <w:rFonts w:cstheme="minorHAnsi"/>
                <w:b/>
                <w:sz w:val="20"/>
                <w:lang w:val="en-US"/>
              </w:rPr>
            </w:pPr>
            <w:r w:rsidRPr="00A66C15">
              <w:rPr>
                <w:rFonts w:cstheme="minorHAnsi"/>
                <w:b/>
                <w:sz w:val="20"/>
              </w:rPr>
              <w:t>Multiplicity</w:t>
            </w:r>
          </w:p>
        </w:tc>
      </w:tr>
      <w:tr w:rsidR="00D64344" w:rsidRPr="00D90A3A" w14:paraId="60F69B77" w14:textId="77777777" w:rsidTr="001E5017">
        <w:trPr>
          <w:trHeight w:val="20"/>
        </w:trPr>
        <w:tc>
          <w:tcPr>
            <w:tcW w:w="2783" w:type="dxa"/>
            <w:gridSpan w:val="2"/>
            <w:tcBorders>
              <w:top w:val="single" w:sz="4" w:space="0" w:color="auto"/>
              <w:left w:val="single" w:sz="4" w:space="0" w:color="auto"/>
              <w:bottom w:val="single" w:sz="4" w:space="0" w:color="auto"/>
              <w:right w:val="single" w:sz="4" w:space="0" w:color="auto"/>
            </w:tcBorders>
            <w:hideMark/>
          </w:tcPr>
          <w:p w14:paraId="3D2B6A57" w14:textId="3EB19958" w:rsidR="00D64344" w:rsidRPr="00A66C15" w:rsidRDefault="00D64344">
            <w:pPr>
              <w:autoSpaceDE w:val="0"/>
              <w:autoSpaceDN w:val="0"/>
              <w:adjustRightInd w:val="0"/>
              <w:spacing w:before="60" w:after="60"/>
              <w:rPr>
                <w:rFonts w:cstheme="minorHAnsi"/>
                <w:color w:val="FF0000"/>
                <w:sz w:val="18"/>
                <w:szCs w:val="18"/>
                <w:lang w:val="en-US"/>
              </w:rPr>
            </w:pPr>
            <w:r w:rsidRPr="00ED455F">
              <w:rPr>
                <w:rFonts w:cstheme="minorHAnsi"/>
                <w:color w:val="FF0000"/>
                <w:sz w:val="18"/>
                <w:szCs w:val="18"/>
              </w:rPr>
              <w:t xml:space="preserve">This section lists the allowable attributes for the </w:t>
            </w:r>
            <w:r w:rsidR="004974E4" w:rsidRPr="00A66C15">
              <w:rPr>
                <w:rFonts w:cstheme="minorHAnsi"/>
                <w:color w:val="FF0000"/>
                <w:sz w:val="18"/>
                <w:szCs w:val="18"/>
              </w:rPr>
              <w:t>S-127</w:t>
            </w:r>
            <w:r w:rsidRPr="00A66C15">
              <w:rPr>
                <w:rFonts w:cstheme="minorHAnsi"/>
                <w:color w:val="FF0000"/>
                <w:sz w:val="18"/>
                <w:szCs w:val="18"/>
              </w:rPr>
              <w:t xml:space="preserve"> feature.    </w:t>
            </w:r>
            <w:r w:rsidR="008A65CE" w:rsidRPr="00ED455F">
              <w:rPr>
                <w:rFonts w:cstheme="minorHAnsi"/>
                <w:color w:val="FF0000"/>
                <w:sz w:val="18"/>
                <w:szCs w:val="18"/>
              </w:rPr>
              <w:t xml:space="preserve">This </w:t>
            </w:r>
            <w:r w:rsidR="008A65CE">
              <w:rPr>
                <w:rFonts w:cstheme="minorHAnsi"/>
                <w:color w:val="FF0000"/>
                <w:sz w:val="18"/>
                <w:szCs w:val="18"/>
              </w:rPr>
              <w:t>row</w:t>
            </w:r>
            <w:r w:rsidR="008A65CE" w:rsidRPr="00ED455F">
              <w:rPr>
                <w:rFonts w:cstheme="minorHAnsi"/>
                <w:color w:val="FF0000"/>
                <w:sz w:val="18"/>
                <w:szCs w:val="18"/>
              </w:rPr>
              <w:t xml:space="preserve"> </w:t>
            </w:r>
            <w:r w:rsidR="008A65CE">
              <w:rPr>
                <w:rFonts w:cstheme="minorHAnsi"/>
                <w:color w:val="FF0000"/>
                <w:sz w:val="18"/>
                <w:szCs w:val="18"/>
              </w:rPr>
              <w:t>is not used in this DCEG</w:t>
            </w:r>
            <w:r w:rsidR="008273E8">
              <w:rPr>
                <w:rFonts w:cstheme="minorHAnsi"/>
                <w:color w:val="FF0000"/>
                <w:sz w:val="18"/>
                <w:szCs w:val="18"/>
              </w:rPr>
              <w:t>. Instead, the attributes are described by the picture below</w:t>
            </w:r>
            <w:r w:rsidR="00464D82">
              <w:rPr>
                <w:rFonts w:cstheme="minorHAnsi"/>
                <w:color w:val="FF0000"/>
                <w:sz w:val="18"/>
                <w:szCs w:val="18"/>
              </w:rPr>
              <w:t>.</w:t>
            </w:r>
          </w:p>
        </w:tc>
        <w:tc>
          <w:tcPr>
            <w:tcW w:w="2451" w:type="dxa"/>
            <w:gridSpan w:val="4"/>
            <w:tcBorders>
              <w:top w:val="single" w:sz="4" w:space="0" w:color="auto"/>
              <w:left w:val="single" w:sz="4" w:space="0" w:color="auto"/>
              <w:bottom w:val="single" w:sz="4" w:space="0" w:color="auto"/>
              <w:right w:val="single" w:sz="4" w:space="0" w:color="auto"/>
            </w:tcBorders>
          </w:tcPr>
          <w:p w14:paraId="459B6C44" w14:textId="5D6BFF31" w:rsidR="00D64344" w:rsidRPr="00A66C15" w:rsidRDefault="00D64344">
            <w:pPr>
              <w:autoSpaceDE w:val="0"/>
              <w:autoSpaceDN w:val="0"/>
              <w:adjustRightInd w:val="0"/>
              <w:spacing w:before="60" w:after="60"/>
              <w:ind w:left="27"/>
              <w:rPr>
                <w:rFonts w:cstheme="minorHAnsi"/>
                <w:color w:val="FF0000"/>
                <w:sz w:val="18"/>
                <w:szCs w:val="18"/>
                <w:lang w:val="en-US"/>
              </w:rPr>
            </w:pPr>
          </w:p>
        </w:tc>
        <w:tc>
          <w:tcPr>
            <w:tcW w:w="2608" w:type="dxa"/>
            <w:gridSpan w:val="4"/>
            <w:tcBorders>
              <w:top w:val="single" w:sz="4" w:space="0" w:color="auto"/>
              <w:left w:val="single" w:sz="4" w:space="0" w:color="auto"/>
              <w:bottom w:val="single" w:sz="4" w:space="0" w:color="auto"/>
              <w:right w:val="single" w:sz="4" w:space="0" w:color="auto"/>
            </w:tcBorders>
          </w:tcPr>
          <w:p w14:paraId="76954351" w14:textId="76F5B18A" w:rsidR="00D64344" w:rsidRPr="00A66C15" w:rsidRDefault="00D64344">
            <w:pPr>
              <w:autoSpaceDE w:val="0"/>
              <w:autoSpaceDN w:val="0"/>
              <w:adjustRightInd w:val="0"/>
              <w:spacing w:before="60" w:after="60"/>
              <w:ind w:left="42"/>
              <w:rPr>
                <w:rFonts w:cstheme="minorHAnsi"/>
                <w:color w:val="FF0000"/>
                <w:sz w:val="18"/>
                <w:szCs w:val="18"/>
                <w:lang w:val="en-US"/>
              </w:rPr>
            </w:pPr>
          </w:p>
        </w:tc>
        <w:tc>
          <w:tcPr>
            <w:tcW w:w="776" w:type="dxa"/>
            <w:tcBorders>
              <w:top w:val="single" w:sz="4" w:space="0" w:color="auto"/>
              <w:left w:val="single" w:sz="4" w:space="0" w:color="auto"/>
              <w:bottom w:val="single" w:sz="4" w:space="0" w:color="auto"/>
              <w:right w:val="single" w:sz="4" w:space="0" w:color="auto"/>
            </w:tcBorders>
          </w:tcPr>
          <w:p w14:paraId="574479BA" w14:textId="4AA8F7AA" w:rsidR="00D64344" w:rsidRPr="00A66C15" w:rsidRDefault="00D64344">
            <w:pPr>
              <w:spacing w:before="60" w:after="60"/>
              <w:ind w:left="-48"/>
              <w:rPr>
                <w:rFonts w:cstheme="minorHAnsi"/>
                <w:color w:val="FF0000"/>
                <w:sz w:val="16"/>
                <w:szCs w:val="16"/>
                <w:lang w:val="en-US"/>
              </w:rPr>
            </w:pPr>
          </w:p>
        </w:tc>
        <w:tc>
          <w:tcPr>
            <w:tcW w:w="1387" w:type="dxa"/>
            <w:gridSpan w:val="2"/>
            <w:tcBorders>
              <w:top w:val="single" w:sz="4" w:space="0" w:color="auto"/>
              <w:left w:val="single" w:sz="4" w:space="0" w:color="auto"/>
              <w:bottom w:val="single" w:sz="4" w:space="0" w:color="auto"/>
              <w:right w:val="single" w:sz="4" w:space="0" w:color="auto"/>
            </w:tcBorders>
          </w:tcPr>
          <w:p w14:paraId="78FEC5C9" w14:textId="3AA8CE20" w:rsidR="00D64344" w:rsidRPr="00A66C15" w:rsidRDefault="00D64344">
            <w:pPr>
              <w:spacing w:before="60" w:after="60"/>
              <w:rPr>
                <w:rFonts w:cstheme="minorHAnsi"/>
                <w:color w:val="FF0000"/>
                <w:sz w:val="18"/>
                <w:szCs w:val="18"/>
                <w:lang w:val="en-US"/>
              </w:rPr>
            </w:pPr>
          </w:p>
        </w:tc>
      </w:tr>
      <w:tr w:rsidR="004E50BE" w:rsidRPr="00D90A3A" w14:paraId="3BB18FE5" w14:textId="77777777" w:rsidTr="00464D82">
        <w:trPr>
          <w:trHeight w:val="20"/>
        </w:trPr>
        <w:tc>
          <w:tcPr>
            <w:tcW w:w="10005" w:type="dxa"/>
            <w:gridSpan w:val="13"/>
            <w:tcBorders>
              <w:top w:val="single" w:sz="4" w:space="0" w:color="auto"/>
              <w:left w:val="single" w:sz="4" w:space="0" w:color="auto"/>
              <w:bottom w:val="single" w:sz="4" w:space="0" w:color="auto"/>
              <w:right w:val="single" w:sz="4" w:space="0" w:color="auto"/>
            </w:tcBorders>
          </w:tcPr>
          <w:p w14:paraId="15E3F90B" w14:textId="0BFD8536" w:rsidR="004E50BE" w:rsidRDefault="004E50BE">
            <w:pPr>
              <w:spacing w:before="60" w:after="60"/>
              <w:rPr>
                <w:rFonts w:cstheme="minorHAnsi"/>
                <w:color w:val="FF0000"/>
                <w:sz w:val="18"/>
                <w:szCs w:val="18"/>
              </w:rPr>
            </w:pPr>
            <w:r>
              <w:rPr>
                <w:rFonts w:cstheme="minorHAnsi"/>
                <w:color w:val="FF0000"/>
                <w:sz w:val="18"/>
                <w:szCs w:val="18"/>
              </w:rPr>
              <w:t>In the S-127 DCEG, the attributes are depicted by UML diagrams showing the direct and inherited attributes for the feature or information class, their complex attributes, and allowable encoding values for enumeration attributes.</w:t>
            </w:r>
            <w:r w:rsidR="008A65CE">
              <w:rPr>
                <w:rFonts w:cstheme="minorHAnsi"/>
                <w:color w:val="FF0000"/>
                <w:sz w:val="18"/>
                <w:szCs w:val="18"/>
              </w:rPr>
              <w:t xml:space="preserve"> In the example below, the </w:t>
            </w:r>
            <w:proofErr w:type="spellStart"/>
            <w:r w:rsidR="008A65CE" w:rsidRPr="005D2FBF">
              <w:rPr>
                <w:rFonts w:cstheme="minorHAnsi"/>
                <w:b/>
                <w:color w:val="FF0000"/>
                <w:sz w:val="18"/>
                <w:szCs w:val="18"/>
              </w:rPr>
              <w:t>CautionArea</w:t>
            </w:r>
            <w:proofErr w:type="spellEnd"/>
            <w:r w:rsidR="008A65CE">
              <w:rPr>
                <w:rFonts w:cstheme="minorHAnsi"/>
                <w:color w:val="FF0000"/>
                <w:sz w:val="18"/>
                <w:szCs w:val="18"/>
              </w:rPr>
              <w:t xml:space="preserve"> feature has two direct attributes (condition and status, each with multiplicity 0 or 1). They are enumeration attributes, and the allowed values each may take in a </w:t>
            </w:r>
            <w:proofErr w:type="spellStart"/>
            <w:r w:rsidR="008A65CE" w:rsidRPr="005D2FBF">
              <w:rPr>
                <w:rFonts w:cstheme="minorHAnsi"/>
                <w:b/>
                <w:color w:val="FF0000"/>
                <w:sz w:val="18"/>
                <w:szCs w:val="18"/>
              </w:rPr>
              <w:t>CautionArea</w:t>
            </w:r>
            <w:proofErr w:type="spellEnd"/>
            <w:r w:rsidR="008A65CE">
              <w:rPr>
                <w:rFonts w:cstheme="minorHAnsi"/>
                <w:color w:val="FF0000"/>
                <w:sz w:val="18"/>
                <w:szCs w:val="18"/>
              </w:rPr>
              <w:t xml:space="preserve"> feature are shown in the “enumeration” boxes. The </w:t>
            </w:r>
            <w:proofErr w:type="spellStart"/>
            <w:r w:rsidR="008A65CE" w:rsidRPr="005D2FBF">
              <w:rPr>
                <w:rFonts w:cstheme="minorHAnsi"/>
                <w:b/>
                <w:color w:val="FF0000"/>
                <w:sz w:val="18"/>
                <w:szCs w:val="18"/>
              </w:rPr>
              <w:t>CautionArea</w:t>
            </w:r>
            <w:proofErr w:type="spellEnd"/>
            <w:r w:rsidR="008A65CE">
              <w:rPr>
                <w:rFonts w:cstheme="minorHAnsi"/>
                <w:color w:val="FF0000"/>
                <w:sz w:val="18"/>
                <w:szCs w:val="18"/>
              </w:rPr>
              <w:t xml:space="preserve"> feature also inherits five complex attributes from the abstract class </w:t>
            </w:r>
            <w:proofErr w:type="spellStart"/>
            <w:r w:rsidR="008A65CE" w:rsidRPr="005D2FBF">
              <w:rPr>
                <w:rFonts w:cstheme="minorHAnsi"/>
                <w:b/>
                <w:color w:val="FF0000"/>
                <w:sz w:val="18"/>
                <w:szCs w:val="18"/>
              </w:rPr>
              <w:t>FeatureType</w:t>
            </w:r>
            <w:proofErr w:type="spellEnd"/>
            <w:r w:rsidR="008A65CE">
              <w:rPr>
                <w:rFonts w:cstheme="minorHAnsi"/>
                <w:color w:val="FF0000"/>
                <w:sz w:val="18"/>
                <w:szCs w:val="18"/>
              </w:rPr>
              <w:t xml:space="preserve">; details of the inherited attributes are not shown in the figure but can be seen in the feature table that describes the </w:t>
            </w:r>
            <w:proofErr w:type="spellStart"/>
            <w:r w:rsidR="008A65CE" w:rsidRPr="005D2FBF">
              <w:rPr>
                <w:rFonts w:cstheme="minorHAnsi"/>
                <w:b/>
                <w:color w:val="FF0000"/>
                <w:sz w:val="18"/>
                <w:szCs w:val="18"/>
              </w:rPr>
              <w:t>FeatureType</w:t>
            </w:r>
            <w:proofErr w:type="spellEnd"/>
            <w:r w:rsidR="008A65CE">
              <w:rPr>
                <w:rFonts w:cstheme="minorHAnsi"/>
                <w:color w:val="FF0000"/>
                <w:sz w:val="18"/>
                <w:szCs w:val="18"/>
              </w:rPr>
              <w:t xml:space="preserve"> abstract feature.</w:t>
            </w:r>
          </w:p>
          <w:p w14:paraId="17EC1A99" w14:textId="19B8E70E" w:rsidR="006D2B76" w:rsidRDefault="006D2B76">
            <w:pPr>
              <w:spacing w:before="60" w:after="60"/>
              <w:rPr>
                <w:rFonts w:cstheme="minorHAnsi"/>
                <w:color w:val="FF0000"/>
                <w:sz w:val="18"/>
                <w:szCs w:val="18"/>
              </w:rPr>
            </w:pPr>
            <w:r>
              <w:rPr>
                <w:rFonts w:cstheme="minorHAnsi"/>
                <w:color w:val="FF0000"/>
                <w:sz w:val="18"/>
                <w:szCs w:val="18"/>
              </w:rPr>
              <w:t>The usual UML conventions apply. For explanations of standard UML notations, see S-100 Part 1. For explanations of the colour conventions, see clause 6.2 in the S-127 (Main) Product Specification.</w:t>
            </w:r>
          </w:p>
          <w:p w14:paraId="416E3344" w14:textId="48DE4CE3" w:rsidR="008A65CE" w:rsidRPr="00ED455F" w:rsidRDefault="008A65CE">
            <w:pPr>
              <w:spacing w:before="60" w:after="60"/>
              <w:rPr>
                <w:rFonts w:cstheme="minorHAnsi"/>
                <w:b/>
                <w:szCs w:val="18"/>
                <w:u w:val="single"/>
              </w:rPr>
            </w:pPr>
            <w:r>
              <w:rPr>
                <w:rFonts w:cstheme="minorHAnsi"/>
                <w:noProof/>
                <w:sz w:val="20"/>
                <w:u w:val="single"/>
                <w:lang w:val="en-AU"/>
              </w:rPr>
              <w:drawing>
                <wp:inline distT="0" distB="0" distL="0" distR="0" wp14:anchorId="13387510" wp14:editId="77EF9D0F">
                  <wp:extent cx="3933074" cy="2248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CautionArea attributes.png"/>
                          <pic:cNvPicPr/>
                        </pic:nvPicPr>
                        <pic:blipFill>
                          <a:blip r:embed="rId194">
                            <a:extLst>
                              <a:ext uri="{28A0092B-C50C-407E-A947-70E740481C1C}">
                                <a14:useLocalDpi xmlns:a14="http://schemas.microsoft.com/office/drawing/2010/main" val="0"/>
                              </a:ext>
                            </a:extLst>
                          </a:blip>
                          <a:stretch>
                            <a:fillRect/>
                          </a:stretch>
                        </pic:blipFill>
                        <pic:spPr>
                          <a:xfrm>
                            <a:off x="0" y="0"/>
                            <a:ext cx="3933074" cy="2248605"/>
                          </a:xfrm>
                          <a:prstGeom prst="rect">
                            <a:avLst/>
                          </a:prstGeom>
                        </pic:spPr>
                      </pic:pic>
                    </a:graphicData>
                  </a:graphic>
                </wp:inline>
              </w:drawing>
            </w:r>
          </w:p>
        </w:tc>
      </w:tr>
      <w:tr w:rsidR="00D64344" w:rsidRPr="00D90A3A" w14:paraId="540A74F1" w14:textId="77777777" w:rsidTr="008273E8">
        <w:trPr>
          <w:trHeight w:val="20"/>
        </w:trPr>
        <w:tc>
          <w:tcPr>
            <w:tcW w:w="10005" w:type="dxa"/>
            <w:gridSpan w:val="13"/>
            <w:tcBorders>
              <w:top w:val="single" w:sz="4" w:space="0" w:color="auto"/>
              <w:left w:val="single" w:sz="4" w:space="0" w:color="auto"/>
              <w:bottom w:val="single" w:sz="4" w:space="0" w:color="auto"/>
              <w:right w:val="single" w:sz="4" w:space="0" w:color="auto"/>
            </w:tcBorders>
            <w:hideMark/>
          </w:tcPr>
          <w:p w14:paraId="3DB496D0" w14:textId="77777777" w:rsidR="00D64344" w:rsidRPr="00A66C15" w:rsidRDefault="00D64344">
            <w:pPr>
              <w:spacing w:before="60" w:after="60"/>
              <w:rPr>
                <w:rFonts w:cstheme="minorHAnsi"/>
                <w:b/>
                <w:sz w:val="18"/>
                <w:szCs w:val="18"/>
                <w:u w:val="single"/>
                <w:lang w:val="en-US"/>
              </w:rPr>
            </w:pPr>
            <w:r w:rsidRPr="00ED455F">
              <w:rPr>
                <w:rFonts w:cstheme="minorHAnsi"/>
                <w:b/>
                <w:szCs w:val="18"/>
                <w:u w:val="single"/>
              </w:rPr>
              <w:t>Feature/information associations</w:t>
            </w:r>
          </w:p>
        </w:tc>
      </w:tr>
      <w:tr w:rsidR="00D64344" w:rsidRPr="00D90A3A" w14:paraId="56A3C11F" w14:textId="77777777" w:rsidTr="008273E8">
        <w:trPr>
          <w:trHeight w:val="20"/>
        </w:trPr>
        <w:tc>
          <w:tcPr>
            <w:tcW w:w="1254" w:type="dxa"/>
            <w:tcBorders>
              <w:top w:val="single" w:sz="4" w:space="0" w:color="auto"/>
              <w:left w:val="single" w:sz="4" w:space="0" w:color="auto"/>
              <w:bottom w:val="single" w:sz="4" w:space="0" w:color="auto"/>
              <w:right w:val="single" w:sz="4" w:space="0" w:color="auto"/>
            </w:tcBorders>
            <w:hideMark/>
          </w:tcPr>
          <w:p w14:paraId="3035110D" w14:textId="77777777" w:rsidR="00D64344" w:rsidRPr="00A66C15" w:rsidRDefault="00D64344">
            <w:pPr>
              <w:spacing w:before="60" w:after="60"/>
              <w:rPr>
                <w:rFonts w:cstheme="minorHAnsi"/>
                <w:b/>
                <w:sz w:val="18"/>
                <w:szCs w:val="18"/>
                <w:lang w:val="en-US"/>
              </w:rPr>
            </w:pPr>
            <w:r w:rsidRPr="00ED455F">
              <w:rPr>
                <w:rFonts w:cstheme="minorHAnsi"/>
                <w:b/>
                <w:sz w:val="18"/>
                <w:szCs w:val="18"/>
              </w:rPr>
              <w:t>Type</w:t>
            </w:r>
          </w:p>
        </w:tc>
        <w:tc>
          <w:tcPr>
            <w:tcW w:w="1529" w:type="dxa"/>
            <w:tcBorders>
              <w:top w:val="single" w:sz="4" w:space="0" w:color="auto"/>
              <w:left w:val="single" w:sz="4" w:space="0" w:color="auto"/>
              <w:bottom w:val="single" w:sz="4" w:space="0" w:color="auto"/>
              <w:right w:val="single" w:sz="4" w:space="0" w:color="auto"/>
            </w:tcBorders>
            <w:hideMark/>
          </w:tcPr>
          <w:p w14:paraId="7EDBEED8" w14:textId="77777777" w:rsidR="00D64344" w:rsidRPr="00A66C15" w:rsidRDefault="00D64344">
            <w:pPr>
              <w:spacing w:before="60" w:after="60"/>
              <w:rPr>
                <w:rFonts w:cstheme="minorHAnsi"/>
                <w:b/>
                <w:sz w:val="18"/>
                <w:szCs w:val="18"/>
                <w:lang w:val="en-US"/>
              </w:rPr>
            </w:pPr>
            <w:r w:rsidRPr="00A66C15">
              <w:rPr>
                <w:rFonts w:cstheme="minorHAnsi"/>
                <w:b/>
                <w:sz w:val="18"/>
                <w:szCs w:val="18"/>
              </w:rPr>
              <w:t>Association Name</w:t>
            </w:r>
          </w:p>
        </w:tc>
        <w:tc>
          <w:tcPr>
            <w:tcW w:w="1350" w:type="dxa"/>
            <w:gridSpan w:val="2"/>
            <w:tcBorders>
              <w:top w:val="single" w:sz="4" w:space="0" w:color="auto"/>
              <w:left w:val="single" w:sz="4" w:space="0" w:color="auto"/>
              <w:bottom w:val="single" w:sz="4" w:space="0" w:color="auto"/>
              <w:right w:val="single" w:sz="4" w:space="0" w:color="auto"/>
            </w:tcBorders>
            <w:hideMark/>
          </w:tcPr>
          <w:p w14:paraId="5666CD7A" w14:textId="77777777" w:rsidR="00D64344" w:rsidRPr="00A66C15" w:rsidRDefault="00D64344">
            <w:pPr>
              <w:autoSpaceDE w:val="0"/>
              <w:autoSpaceDN w:val="0"/>
              <w:adjustRightInd w:val="0"/>
              <w:spacing w:after="60"/>
              <w:ind w:left="72"/>
              <w:rPr>
                <w:rFonts w:cstheme="minorHAnsi"/>
                <w:b/>
                <w:sz w:val="18"/>
                <w:szCs w:val="18"/>
                <w:lang w:val="en-US"/>
              </w:rPr>
            </w:pPr>
            <w:r w:rsidRPr="00A66C15">
              <w:rPr>
                <w:rFonts w:cstheme="minorHAnsi"/>
                <w:b/>
                <w:sz w:val="20"/>
                <w:szCs w:val="18"/>
              </w:rPr>
              <w:t>Class</w:t>
            </w:r>
          </w:p>
        </w:tc>
        <w:tc>
          <w:tcPr>
            <w:tcW w:w="921" w:type="dxa"/>
            <w:tcBorders>
              <w:top w:val="single" w:sz="4" w:space="0" w:color="auto"/>
              <w:left w:val="single" w:sz="4" w:space="0" w:color="auto"/>
              <w:bottom w:val="single" w:sz="4" w:space="0" w:color="auto"/>
              <w:right w:val="single" w:sz="4" w:space="0" w:color="auto"/>
            </w:tcBorders>
            <w:hideMark/>
          </w:tcPr>
          <w:p w14:paraId="40E5A8A6" w14:textId="77777777" w:rsidR="00D64344" w:rsidRPr="00A66C15" w:rsidRDefault="00D64344">
            <w:pPr>
              <w:autoSpaceDE w:val="0"/>
              <w:autoSpaceDN w:val="0"/>
              <w:adjustRightInd w:val="0"/>
              <w:spacing w:after="60"/>
              <w:ind w:left="72"/>
              <w:rPr>
                <w:rFonts w:cstheme="minorHAnsi"/>
                <w:b/>
                <w:sz w:val="18"/>
                <w:szCs w:val="18"/>
                <w:lang w:val="en-US"/>
              </w:rPr>
            </w:pPr>
            <w:r w:rsidRPr="00A66C15">
              <w:rPr>
                <w:rFonts w:cstheme="minorHAnsi"/>
                <w:b/>
                <w:sz w:val="20"/>
                <w:szCs w:val="18"/>
              </w:rPr>
              <w:t>Role</w:t>
            </w:r>
          </w:p>
        </w:tc>
        <w:tc>
          <w:tcPr>
            <w:tcW w:w="899" w:type="dxa"/>
            <w:gridSpan w:val="2"/>
            <w:tcBorders>
              <w:top w:val="single" w:sz="4" w:space="0" w:color="auto"/>
              <w:left w:val="single" w:sz="4" w:space="0" w:color="auto"/>
              <w:bottom w:val="single" w:sz="4" w:space="0" w:color="auto"/>
              <w:right w:val="single" w:sz="4" w:space="0" w:color="auto"/>
            </w:tcBorders>
            <w:hideMark/>
          </w:tcPr>
          <w:p w14:paraId="4583AE4A" w14:textId="77777777" w:rsidR="00D64344" w:rsidRPr="00A66C15" w:rsidRDefault="00D64344">
            <w:pPr>
              <w:spacing w:before="60" w:after="60"/>
              <w:rPr>
                <w:rFonts w:cstheme="minorHAnsi"/>
                <w:b/>
                <w:sz w:val="18"/>
                <w:szCs w:val="18"/>
                <w:lang w:val="en-US"/>
              </w:rPr>
            </w:pPr>
            <w:proofErr w:type="spellStart"/>
            <w:r w:rsidRPr="00A66C15">
              <w:rPr>
                <w:rFonts w:cstheme="minorHAnsi"/>
                <w:b/>
                <w:sz w:val="18"/>
                <w:szCs w:val="18"/>
              </w:rPr>
              <w:t>Mult</w:t>
            </w:r>
            <w:proofErr w:type="spellEnd"/>
            <w:r w:rsidRPr="00A66C15">
              <w:rPr>
                <w:rFonts w:cstheme="minorHAnsi"/>
                <w:b/>
                <w:sz w:val="18"/>
                <w:szCs w:val="18"/>
              </w:rPr>
              <w:t>.</w:t>
            </w:r>
          </w:p>
        </w:tc>
        <w:tc>
          <w:tcPr>
            <w:tcW w:w="1869" w:type="dxa"/>
            <w:gridSpan w:val="2"/>
            <w:tcBorders>
              <w:top w:val="single" w:sz="4" w:space="0" w:color="auto"/>
              <w:left w:val="single" w:sz="4" w:space="0" w:color="auto"/>
              <w:bottom w:val="single" w:sz="4" w:space="0" w:color="auto"/>
              <w:right w:val="single" w:sz="4" w:space="0" w:color="auto"/>
            </w:tcBorders>
            <w:hideMark/>
          </w:tcPr>
          <w:p w14:paraId="67C21962" w14:textId="77777777" w:rsidR="00D64344" w:rsidRPr="00A66C15" w:rsidRDefault="00D64344">
            <w:pPr>
              <w:spacing w:before="60" w:after="60"/>
              <w:rPr>
                <w:rFonts w:cstheme="minorHAnsi"/>
                <w:b/>
                <w:sz w:val="18"/>
                <w:szCs w:val="18"/>
                <w:lang w:val="en-US"/>
              </w:rPr>
            </w:pPr>
            <w:r w:rsidRPr="00A66C15">
              <w:rPr>
                <w:rFonts w:cstheme="minorHAnsi"/>
                <w:b/>
                <w:sz w:val="18"/>
                <w:szCs w:val="18"/>
              </w:rPr>
              <w:t>Class</w:t>
            </w:r>
          </w:p>
        </w:tc>
        <w:tc>
          <w:tcPr>
            <w:tcW w:w="830" w:type="dxa"/>
            <w:gridSpan w:val="3"/>
            <w:tcBorders>
              <w:top w:val="single" w:sz="4" w:space="0" w:color="auto"/>
              <w:left w:val="single" w:sz="4" w:space="0" w:color="auto"/>
              <w:bottom w:val="single" w:sz="4" w:space="0" w:color="auto"/>
              <w:right w:val="single" w:sz="4" w:space="0" w:color="auto"/>
            </w:tcBorders>
            <w:hideMark/>
          </w:tcPr>
          <w:p w14:paraId="1C54AFE7" w14:textId="77777777" w:rsidR="00D64344" w:rsidRPr="00A66C15" w:rsidRDefault="00D64344">
            <w:pPr>
              <w:spacing w:before="60" w:after="60"/>
              <w:rPr>
                <w:rFonts w:cstheme="minorHAnsi"/>
                <w:b/>
                <w:sz w:val="18"/>
                <w:szCs w:val="18"/>
                <w:lang w:val="en-US"/>
              </w:rPr>
            </w:pPr>
            <w:r w:rsidRPr="00A66C15">
              <w:rPr>
                <w:rFonts w:cstheme="minorHAnsi"/>
                <w:b/>
                <w:sz w:val="18"/>
                <w:szCs w:val="18"/>
                <w:lang w:val="en-US"/>
              </w:rPr>
              <w:t>Role</w:t>
            </w:r>
          </w:p>
        </w:tc>
        <w:tc>
          <w:tcPr>
            <w:tcW w:w="1353" w:type="dxa"/>
            <w:tcBorders>
              <w:top w:val="single" w:sz="4" w:space="0" w:color="auto"/>
              <w:left w:val="single" w:sz="4" w:space="0" w:color="auto"/>
              <w:bottom w:val="single" w:sz="4" w:space="0" w:color="auto"/>
              <w:right w:val="single" w:sz="4" w:space="0" w:color="auto"/>
            </w:tcBorders>
            <w:hideMark/>
          </w:tcPr>
          <w:p w14:paraId="77ECE896" w14:textId="77777777" w:rsidR="00D64344" w:rsidRPr="00A66C15" w:rsidRDefault="00D64344">
            <w:pPr>
              <w:spacing w:before="60" w:after="60"/>
              <w:rPr>
                <w:rFonts w:cstheme="minorHAnsi"/>
                <w:b/>
                <w:sz w:val="18"/>
                <w:szCs w:val="18"/>
                <w:lang w:val="en-US"/>
              </w:rPr>
            </w:pPr>
            <w:proofErr w:type="spellStart"/>
            <w:r w:rsidRPr="00A66C15">
              <w:rPr>
                <w:rFonts w:cstheme="minorHAnsi"/>
                <w:b/>
                <w:sz w:val="18"/>
                <w:szCs w:val="18"/>
              </w:rPr>
              <w:t>Mult</w:t>
            </w:r>
            <w:proofErr w:type="spellEnd"/>
            <w:r w:rsidRPr="00A66C15">
              <w:rPr>
                <w:rFonts w:cstheme="minorHAnsi"/>
                <w:b/>
                <w:sz w:val="18"/>
                <w:szCs w:val="18"/>
              </w:rPr>
              <w:t>.</w:t>
            </w:r>
          </w:p>
        </w:tc>
      </w:tr>
      <w:tr w:rsidR="00D64344" w:rsidRPr="00D90A3A" w14:paraId="15FF0271" w14:textId="77777777" w:rsidTr="008273E8">
        <w:trPr>
          <w:trHeight w:val="20"/>
        </w:trPr>
        <w:tc>
          <w:tcPr>
            <w:tcW w:w="1254" w:type="dxa"/>
            <w:tcBorders>
              <w:top w:val="single" w:sz="4" w:space="0" w:color="auto"/>
              <w:left w:val="single" w:sz="4" w:space="0" w:color="auto"/>
              <w:bottom w:val="single" w:sz="4" w:space="0" w:color="auto"/>
              <w:right w:val="single" w:sz="4" w:space="0" w:color="auto"/>
            </w:tcBorders>
          </w:tcPr>
          <w:p w14:paraId="5F7B5899" w14:textId="1A1C5BF2" w:rsidR="00D64344" w:rsidRPr="00A66C15" w:rsidRDefault="008273E8">
            <w:pPr>
              <w:spacing w:before="60" w:after="60"/>
              <w:rPr>
                <w:rFonts w:cstheme="minorHAnsi"/>
                <w:sz w:val="18"/>
                <w:szCs w:val="18"/>
                <w:lang w:val="en-US"/>
              </w:rPr>
            </w:pPr>
            <w:r w:rsidRPr="00ED455F">
              <w:rPr>
                <w:rFonts w:cstheme="minorHAnsi"/>
                <w:color w:val="FF0000"/>
                <w:sz w:val="18"/>
                <w:szCs w:val="18"/>
              </w:rPr>
              <w:t xml:space="preserve">This </w:t>
            </w:r>
            <w:r>
              <w:rPr>
                <w:rFonts w:cstheme="minorHAnsi"/>
                <w:color w:val="FF0000"/>
                <w:sz w:val="18"/>
                <w:szCs w:val="18"/>
              </w:rPr>
              <w:t>sub-table</w:t>
            </w:r>
            <w:r w:rsidRPr="00ED455F">
              <w:rPr>
                <w:rFonts w:cstheme="minorHAnsi"/>
                <w:color w:val="FF0000"/>
                <w:sz w:val="18"/>
                <w:szCs w:val="18"/>
              </w:rPr>
              <w:t xml:space="preserve"> </w:t>
            </w:r>
            <w:r>
              <w:rPr>
                <w:rFonts w:cstheme="minorHAnsi"/>
                <w:color w:val="FF0000"/>
                <w:sz w:val="18"/>
                <w:szCs w:val="18"/>
              </w:rPr>
              <w:t xml:space="preserve">is not used in </w:t>
            </w:r>
            <w:r>
              <w:rPr>
                <w:rFonts w:cstheme="minorHAnsi"/>
                <w:color w:val="FF0000"/>
                <w:sz w:val="18"/>
                <w:szCs w:val="18"/>
              </w:rPr>
              <w:lastRenderedPageBreak/>
              <w:t>this DCEG. Instead, the associations are described by the picture below.</w:t>
            </w:r>
          </w:p>
        </w:tc>
        <w:tc>
          <w:tcPr>
            <w:tcW w:w="1529" w:type="dxa"/>
            <w:tcBorders>
              <w:top w:val="single" w:sz="4" w:space="0" w:color="auto"/>
              <w:left w:val="single" w:sz="4" w:space="0" w:color="auto"/>
              <w:bottom w:val="single" w:sz="4" w:space="0" w:color="auto"/>
              <w:right w:val="single" w:sz="4" w:space="0" w:color="auto"/>
            </w:tcBorders>
          </w:tcPr>
          <w:p w14:paraId="1A02D5C1" w14:textId="1747F3C3" w:rsidR="00D64344" w:rsidRPr="00A66C15" w:rsidRDefault="00D64344">
            <w:pPr>
              <w:spacing w:before="60" w:after="60"/>
              <w:rPr>
                <w:rFonts w:cstheme="minorHAnsi"/>
                <w:color w:val="FF0000"/>
                <w:sz w:val="18"/>
                <w:szCs w:val="18"/>
                <w:lang w:val="en-US"/>
              </w:rPr>
            </w:pPr>
          </w:p>
        </w:tc>
        <w:tc>
          <w:tcPr>
            <w:tcW w:w="1350" w:type="dxa"/>
            <w:gridSpan w:val="2"/>
            <w:tcBorders>
              <w:top w:val="single" w:sz="4" w:space="0" w:color="auto"/>
              <w:left w:val="single" w:sz="4" w:space="0" w:color="auto"/>
              <w:bottom w:val="single" w:sz="4" w:space="0" w:color="auto"/>
              <w:right w:val="single" w:sz="4" w:space="0" w:color="auto"/>
            </w:tcBorders>
          </w:tcPr>
          <w:p w14:paraId="79CEFD5D" w14:textId="1BE80D07" w:rsidR="00D64344" w:rsidRPr="00A66C15" w:rsidRDefault="00D64344">
            <w:pPr>
              <w:pStyle w:val="Default"/>
              <w:rPr>
                <w:rFonts w:asciiTheme="minorHAnsi" w:hAnsiTheme="minorHAnsi" w:cstheme="minorHAnsi"/>
                <w:sz w:val="18"/>
                <w:szCs w:val="18"/>
              </w:rPr>
            </w:pPr>
          </w:p>
        </w:tc>
        <w:tc>
          <w:tcPr>
            <w:tcW w:w="921" w:type="dxa"/>
            <w:tcBorders>
              <w:top w:val="single" w:sz="4" w:space="0" w:color="auto"/>
              <w:left w:val="single" w:sz="4" w:space="0" w:color="auto"/>
              <w:bottom w:val="single" w:sz="4" w:space="0" w:color="auto"/>
              <w:right w:val="single" w:sz="4" w:space="0" w:color="auto"/>
            </w:tcBorders>
          </w:tcPr>
          <w:p w14:paraId="14DAD817" w14:textId="30488010" w:rsidR="00D64344" w:rsidRPr="00A66C15" w:rsidRDefault="00D64344">
            <w:pPr>
              <w:autoSpaceDE w:val="0"/>
              <w:autoSpaceDN w:val="0"/>
              <w:adjustRightInd w:val="0"/>
              <w:spacing w:after="60"/>
              <w:ind w:left="72"/>
              <w:rPr>
                <w:rFonts w:cstheme="minorHAnsi"/>
                <w:color w:val="FF0000"/>
                <w:sz w:val="18"/>
                <w:szCs w:val="18"/>
                <w:lang w:val="en-US"/>
              </w:rPr>
            </w:pPr>
          </w:p>
        </w:tc>
        <w:tc>
          <w:tcPr>
            <w:tcW w:w="899" w:type="dxa"/>
            <w:gridSpan w:val="2"/>
            <w:tcBorders>
              <w:top w:val="single" w:sz="4" w:space="0" w:color="auto"/>
              <w:left w:val="single" w:sz="4" w:space="0" w:color="auto"/>
              <w:bottom w:val="single" w:sz="4" w:space="0" w:color="auto"/>
              <w:right w:val="single" w:sz="4" w:space="0" w:color="auto"/>
            </w:tcBorders>
          </w:tcPr>
          <w:p w14:paraId="72549DB3" w14:textId="65463BD6" w:rsidR="00D64344" w:rsidRPr="00A66C15" w:rsidRDefault="00D64344">
            <w:pPr>
              <w:spacing w:before="60" w:after="60"/>
              <w:rPr>
                <w:rFonts w:cstheme="minorHAnsi"/>
                <w:color w:val="FF0000"/>
                <w:sz w:val="18"/>
                <w:szCs w:val="18"/>
                <w:lang w:val="en-US"/>
              </w:rPr>
            </w:pPr>
          </w:p>
        </w:tc>
        <w:tc>
          <w:tcPr>
            <w:tcW w:w="1869" w:type="dxa"/>
            <w:gridSpan w:val="2"/>
            <w:tcBorders>
              <w:top w:val="single" w:sz="4" w:space="0" w:color="auto"/>
              <w:left w:val="single" w:sz="4" w:space="0" w:color="auto"/>
              <w:bottom w:val="single" w:sz="4" w:space="0" w:color="auto"/>
              <w:right w:val="single" w:sz="4" w:space="0" w:color="auto"/>
            </w:tcBorders>
          </w:tcPr>
          <w:p w14:paraId="3332C800" w14:textId="21AA2486" w:rsidR="00D64344" w:rsidRPr="00A66C15" w:rsidRDefault="00D64344">
            <w:pPr>
              <w:pStyle w:val="Default"/>
              <w:rPr>
                <w:rFonts w:asciiTheme="minorHAnsi" w:hAnsiTheme="minorHAnsi" w:cstheme="minorHAnsi"/>
                <w:sz w:val="18"/>
                <w:szCs w:val="18"/>
              </w:rPr>
            </w:pPr>
          </w:p>
        </w:tc>
        <w:tc>
          <w:tcPr>
            <w:tcW w:w="830" w:type="dxa"/>
            <w:gridSpan w:val="3"/>
            <w:tcBorders>
              <w:top w:val="single" w:sz="4" w:space="0" w:color="auto"/>
              <w:left w:val="single" w:sz="4" w:space="0" w:color="auto"/>
              <w:bottom w:val="single" w:sz="4" w:space="0" w:color="auto"/>
              <w:right w:val="single" w:sz="4" w:space="0" w:color="auto"/>
            </w:tcBorders>
          </w:tcPr>
          <w:p w14:paraId="3E2F7819" w14:textId="52727841" w:rsidR="00D64344" w:rsidRPr="00A66C15" w:rsidRDefault="00D64344">
            <w:pPr>
              <w:spacing w:before="60" w:after="60"/>
              <w:rPr>
                <w:rFonts w:cstheme="minorHAnsi"/>
                <w:color w:val="FF0000"/>
                <w:sz w:val="18"/>
                <w:szCs w:val="18"/>
                <w:lang w:val="en-US"/>
              </w:rPr>
            </w:pPr>
          </w:p>
        </w:tc>
        <w:tc>
          <w:tcPr>
            <w:tcW w:w="1353" w:type="dxa"/>
            <w:tcBorders>
              <w:top w:val="single" w:sz="4" w:space="0" w:color="auto"/>
              <w:left w:val="single" w:sz="4" w:space="0" w:color="auto"/>
              <w:bottom w:val="single" w:sz="4" w:space="0" w:color="auto"/>
              <w:right w:val="single" w:sz="4" w:space="0" w:color="auto"/>
            </w:tcBorders>
          </w:tcPr>
          <w:p w14:paraId="4EA473E5" w14:textId="11947991" w:rsidR="00D64344" w:rsidRPr="00A66C15" w:rsidRDefault="00D64344">
            <w:pPr>
              <w:spacing w:before="60" w:after="60"/>
              <w:rPr>
                <w:rFonts w:cstheme="minorHAnsi"/>
                <w:sz w:val="18"/>
                <w:szCs w:val="18"/>
                <w:lang w:val="en-US"/>
              </w:rPr>
            </w:pPr>
          </w:p>
        </w:tc>
      </w:tr>
      <w:tr w:rsidR="00464D82" w:rsidRPr="00D90A3A" w14:paraId="66420C22" w14:textId="77777777" w:rsidTr="00464D82">
        <w:trPr>
          <w:trHeight w:val="70"/>
        </w:trPr>
        <w:tc>
          <w:tcPr>
            <w:tcW w:w="10005" w:type="dxa"/>
            <w:gridSpan w:val="13"/>
            <w:tcBorders>
              <w:top w:val="single" w:sz="4" w:space="0" w:color="auto"/>
              <w:left w:val="single" w:sz="4" w:space="0" w:color="auto"/>
              <w:bottom w:val="single" w:sz="4" w:space="0" w:color="auto"/>
              <w:right w:val="single" w:sz="4" w:space="0" w:color="auto"/>
            </w:tcBorders>
          </w:tcPr>
          <w:p w14:paraId="65FCBDBF" w14:textId="77777777" w:rsidR="007C71B5" w:rsidRDefault="008273E8">
            <w:pPr>
              <w:spacing w:after="120"/>
              <w:rPr>
                <w:rFonts w:cstheme="minorHAnsi"/>
                <w:color w:val="FF0000"/>
                <w:sz w:val="18"/>
                <w:szCs w:val="18"/>
              </w:rPr>
            </w:pPr>
            <w:r>
              <w:rPr>
                <w:rFonts w:cstheme="minorHAnsi"/>
                <w:color w:val="FF0000"/>
                <w:sz w:val="18"/>
                <w:szCs w:val="18"/>
              </w:rPr>
              <w:t>In the S-127 DCEG, the associations are depicted by</w:t>
            </w:r>
            <w:r w:rsidR="00317E02" w:rsidRPr="003601F7">
              <w:rPr>
                <w:rFonts w:cstheme="minorHAnsi"/>
                <w:color w:val="FF0000"/>
                <w:sz w:val="18"/>
                <w:szCs w:val="18"/>
              </w:rPr>
              <w:t xml:space="preserve"> a UML diagram showing the relationships that apply to the class</w:t>
            </w:r>
            <w:r w:rsidR="00C34174">
              <w:rPr>
                <w:rFonts w:cstheme="minorHAnsi"/>
                <w:color w:val="FF0000"/>
                <w:sz w:val="18"/>
                <w:szCs w:val="18"/>
              </w:rPr>
              <w:t xml:space="preserve"> and its super-classes (generalizations)</w:t>
            </w:r>
            <w:r w:rsidR="00317E02" w:rsidRPr="003601F7">
              <w:rPr>
                <w:rFonts w:cstheme="minorHAnsi"/>
                <w:color w:val="FF0000"/>
                <w:sz w:val="18"/>
                <w:szCs w:val="18"/>
              </w:rPr>
              <w:t>.</w:t>
            </w:r>
            <w:r>
              <w:rPr>
                <w:rFonts w:cstheme="minorHAnsi"/>
                <w:color w:val="FF0000"/>
                <w:sz w:val="18"/>
                <w:szCs w:val="18"/>
              </w:rPr>
              <w:t xml:space="preserve"> Relationships which are inherited from super-classes are shown by including the super</w:t>
            </w:r>
            <w:r w:rsidR="00C34174">
              <w:rPr>
                <w:rFonts w:cstheme="minorHAnsi"/>
                <w:color w:val="FF0000"/>
                <w:sz w:val="18"/>
                <w:szCs w:val="18"/>
              </w:rPr>
              <w:t>-</w:t>
            </w:r>
            <w:r>
              <w:rPr>
                <w:rFonts w:cstheme="minorHAnsi"/>
                <w:color w:val="FF0000"/>
                <w:sz w:val="18"/>
                <w:szCs w:val="18"/>
              </w:rPr>
              <w:t>classes and their associations in the diagram.</w:t>
            </w:r>
            <w:r w:rsidR="001A5F3B">
              <w:rPr>
                <w:rFonts w:cstheme="minorHAnsi"/>
                <w:color w:val="FF0000"/>
                <w:sz w:val="18"/>
                <w:szCs w:val="18"/>
              </w:rPr>
              <w:t xml:space="preserve"> </w:t>
            </w:r>
            <w:r>
              <w:rPr>
                <w:rFonts w:cstheme="minorHAnsi"/>
                <w:color w:val="FF0000"/>
                <w:sz w:val="18"/>
                <w:szCs w:val="18"/>
              </w:rPr>
              <w:t xml:space="preserve">In the example below, </w:t>
            </w:r>
            <w:proofErr w:type="spellStart"/>
            <w:r w:rsidRPr="00CB3DF3">
              <w:rPr>
                <w:rFonts w:cstheme="minorHAnsi"/>
                <w:b/>
                <w:color w:val="FF0000"/>
                <w:sz w:val="18"/>
                <w:szCs w:val="18"/>
              </w:rPr>
              <w:t>CautionArea</w:t>
            </w:r>
            <w:proofErr w:type="spellEnd"/>
            <w:r>
              <w:rPr>
                <w:rFonts w:cstheme="minorHAnsi"/>
                <w:color w:val="FF0000"/>
                <w:sz w:val="18"/>
                <w:szCs w:val="18"/>
              </w:rPr>
              <w:t xml:space="preserve"> has no direct associations, but inherits one feature association and three information associations from the abstract class </w:t>
            </w:r>
            <w:proofErr w:type="spellStart"/>
            <w:r w:rsidRPr="00CB3DF3">
              <w:rPr>
                <w:rFonts w:cstheme="minorHAnsi"/>
                <w:b/>
                <w:color w:val="FF0000"/>
                <w:sz w:val="18"/>
                <w:szCs w:val="18"/>
              </w:rPr>
              <w:t>FeatureType</w:t>
            </w:r>
            <w:proofErr w:type="spellEnd"/>
            <w:r>
              <w:rPr>
                <w:rFonts w:cstheme="minorHAnsi"/>
                <w:color w:val="FF0000"/>
                <w:sz w:val="18"/>
                <w:szCs w:val="18"/>
              </w:rPr>
              <w:t>.</w:t>
            </w:r>
          </w:p>
          <w:p w14:paraId="03C7B7F5" w14:textId="0E28DC94" w:rsidR="00464D82" w:rsidRDefault="007C71B5">
            <w:pPr>
              <w:spacing w:after="120"/>
              <w:rPr>
                <w:rFonts w:cstheme="minorHAnsi"/>
                <w:color w:val="FF0000"/>
                <w:sz w:val="18"/>
                <w:szCs w:val="18"/>
              </w:rPr>
            </w:pPr>
            <w:r>
              <w:rPr>
                <w:rFonts w:cstheme="minorHAnsi"/>
                <w:color w:val="FF0000"/>
                <w:sz w:val="18"/>
                <w:szCs w:val="18"/>
              </w:rPr>
              <w:t xml:space="preserve">Note that since the information type </w:t>
            </w:r>
            <w:proofErr w:type="spellStart"/>
            <w:r w:rsidRPr="00CB3DF3">
              <w:rPr>
                <w:rFonts w:cstheme="minorHAnsi"/>
                <w:b/>
                <w:color w:val="FF0000"/>
                <w:sz w:val="18"/>
                <w:szCs w:val="18"/>
              </w:rPr>
              <w:t>AbstractRXN</w:t>
            </w:r>
            <w:proofErr w:type="spellEnd"/>
            <w:r>
              <w:rPr>
                <w:rFonts w:cstheme="minorHAnsi"/>
                <w:color w:val="FF0000"/>
                <w:sz w:val="18"/>
                <w:szCs w:val="18"/>
              </w:rPr>
              <w:t xml:space="preserve"> is a super-class of the four information types </w:t>
            </w:r>
            <w:r w:rsidRPr="00CB3DF3">
              <w:rPr>
                <w:rFonts w:cstheme="minorHAnsi"/>
                <w:b/>
                <w:color w:val="FF0000"/>
                <w:sz w:val="18"/>
                <w:szCs w:val="18"/>
              </w:rPr>
              <w:t>Regulations</w:t>
            </w:r>
            <w:r>
              <w:rPr>
                <w:rFonts w:cstheme="minorHAnsi"/>
                <w:color w:val="FF0000"/>
                <w:sz w:val="18"/>
                <w:szCs w:val="18"/>
              </w:rPr>
              <w:t xml:space="preserve">, </w:t>
            </w:r>
            <w:r w:rsidRPr="00CB3DF3">
              <w:rPr>
                <w:rFonts w:cstheme="minorHAnsi"/>
                <w:b/>
                <w:color w:val="FF0000"/>
                <w:sz w:val="18"/>
                <w:szCs w:val="18"/>
              </w:rPr>
              <w:t>Restrictions</w:t>
            </w:r>
            <w:r>
              <w:rPr>
                <w:rFonts w:cstheme="minorHAnsi"/>
                <w:color w:val="FF0000"/>
                <w:sz w:val="18"/>
                <w:szCs w:val="18"/>
              </w:rPr>
              <w:t xml:space="preserve">, </w:t>
            </w:r>
            <w:r w:rsidRPr="00CB3DF3">
              <w:rPr>
                <w:rFonts w:cstheme="minorHAnsi"/>
                <w:b/>
                <w:color w:val="FF0000"/>
                <w:sz w:val="18"/>
                <w:szCs w:val="18"/>
              </w:rPr>
              <w:t>Recommendations</w:t>
            </w:r>
            <w:r>
              <w:rPr>
                <w:rFonts w:cstheme="minorHAnsi"/>
                <w:color w:val="FF0000"/>
                <w:sz w:val="18"/>
                <w:szCs w:val="18"/>
              </w:rPr>
              <w:t xml:space="preserve">, and </w:t>
            </w:r>
            <w:proofErr w:type="spellStart"/>
            <w:r w:rsidRPr="00CB3DF3">
              <w:rPr>
                <w:rFonts w:cstheme="minorHAnsi"/>
                <w:b/>
                <w:color w:val="FF0000"/>
                <w:sz w:val="18"/>
                <w:szCs w:val="18"/>
              </w:rPr>
              <w:t>NauticalInformation</w:t>
            </w:r>
            <w:proofErr w:type="spellEnd"/>
            <w:r>
              <w:rPr>
                <w:rFonts w:cstheme="minorHAnsi"/>
                <w:color w:val="FF0000"/>
                <w:sz w:val="18"/>
                <w:szCs w:val="18"/>
              </w:rPr>
              <w:t xml:space="preserve"> (see clause </w:t>
            </w:r>
            <w:r>
              <w:rPr>
                <w:rFonts w:cstheme="minorHAnsi"/>
                <w:color w:val="FF0000"/>
                <w:sz w:val="18"/>
                <w:szCs w:val="18"/>
              </w:rPr>
              <w:fldChar w:fldCharType="begin"/>
            </w:r>
            <w:r>
              <w:rPr>
                <w:rFonts w:cstheme="minorHAnsi"/>
                <w:color w:val="FF0000"/>
                <w:sz w:val="18"/>
                <w:szCs w:val="18"/>
              </w:rPr>
              <w:instrText xml:space="preserve"> REF _Ref531051221 \r \h </w:instrText>
            </w:r>
            <w:r>
              <w:rPr>
                <w:rFonts w:cstheme="minorHAnsi"/>
                <w:color w:val="FF0000"/>
                <w:sz w:val="18"/>
                <w:szCs w:val="18"/>
              </w:rPr>
            </w:r>
            <w:r>
              <w:rPr>
                <w:rFonts w:cstheme="minorHAnsi"/>
                <w:color w:val="FF0000"/>
                <w:sz w:val="18"/>
                <w:szCs w:val="18"/>
              </w:rPr>
              <w:fldChar w:fldCharType="separate"/>
            </w:r>
            <w:r>
              <w:rPr>
                <w:rFonts w:cstheme="minorHAnsi"/>
                <w:color w:val="FF0000"/>
                <w:sz w:val="18"/>
                <w:szCs w:val="18"/>
              </w:rPr>
              <w:t>7.2</w:t>
            </w:r>
            <w:r>
              <w:rPr>
                <w:rFonts w:cstheme="minorHAnsi"/>
                <w:color w:val="FF0000"/>
                <w:sz w:val="18"/>
                <w:szCs w:val="18"/>
              </w:rPr>
              <w:fldChar w:fldCharType="end"/>
            </w:r>
            <w:r>
              <w:rPr>
                <w:rFonts w:cstheme="minorHAnsi"/>
                <w:color w:val="FF0000"/>
                <w:sz w:val="18"/>
                <w:szCs w:val="18"/>
              </w:rPr>
              <w:t xml:space="preserve">), the </w:t>
            </w:r>
            <w:proofErr w:type="spellStart"/>
            <w:r w:rsidRPr="00CB3DF3">
              <w:rPr>
                <w:rFonts w:cstheme="minorHAnsi"/>
                <w:b/>
                <w:color w:val="FF0000"/>
                <w:sz w:val="18"/>
                <w:szCs w:val="18"/>
              </w:rPr>
              <w:t>AssociatedRxN</w:t>
            </w:r>
            <w:proofErr w:type="spellEnd"/>
            <w:r>
              <w:rPr>
                <w:rFonts w:cstheme="minorHAnsi"/>
                <w:color w:val="FF0000"/>
                <w:sz w:val="18"/>
                <w:szCs w:val="18"/>
              </w:rPr>
              <w:t xml:space="preserve"> relationship of </w:t>
            </w:r>
            <w:proofErr w:type="spellStart"/>
            <w:r w:rsidRPr="00CB3DF3">
              <w:rPr>
                <w:rFonts w:cstheme="minorHAnsi"/>
                <w:b/>
                <w:color w:val="FF0000"/>
                <w:sz w:val="18"/>
                <w:szCs w:val="18"/>
              </w:rPr>
              <w:t>CautionArea</w:t>
            </w:r>
            <w:proofErr w:type="spellEnd"/>
            <w:r w:rsidR="003601F7">
              <w:rPr>
                <w:rFonts w:cstheme="minorHAnsi"/>
                <w:color w:val="FF0000"/>
                <w:sz w:val="18"/>
                <w:szCs w:val="18"/>
              </w:rPr>
              <w:t xml:space="preserve"> (or any </w:t>
            </w:r>
            <w:r w:rsidR="00B20900">
              <w:rPr>
                <w:rFonts w:cstheme="minorHAnsi"/>
                <w:color w:val="FF0000"/>
                <w:sz w:val="18"/>
                <w:szCs w:val="18"/>
              </w:rPr>
              <w:t>other sub-class</w:t>
            </w:r>
            <w:r w:rsidR="003601F7">
              <w:rPr>
                <w:rFonts w:cstheme="minorHAnsi"/>
                <w:color w:val="FF0000"/>
                <w:sz w:val="18"/>
                <w:szCs w:val="18"/>
              </w:rPr>
              <w:t xml:space="preserve"> of </w:t>
            </w:r>
            <w:proofErr w:type="spellStart"/>
            <w:r w:rsidR="00CB3DF3" w:rsidRPr="00CB3DF3">
              <w:rPr>
                <w:rFonts w:cstheme="minorHAnsi"/>
                <w:b/>
                <w:color w:val="FF0000"/>
                <w:sz w:val="18"/>
                <w:szCs w:val="18"/>
              </w:rPr>
              <w:t>F</w:t>
            </w:r>
            <w:r w:rsidR="003601F7" w:rsidRPr="00CB3DF3">
              <w:rPr>
                <w:rFonts w:cstheme="minorHAnsi"/>
                <w:b/>
                <w:color w:val="FF0000"/>
                <w:sz w:val="18"/>
                <w:szCs w:val="18"/>
              </w:rPr>
              <w:t>eatureType</w:t>
            </w:r>
            <w:proofErr w:type="spellEnd"/>
            <w:r w:rsidR="003601F7">
              <w:rPr>
                <w:rFonts w:cstheme="minorHAnsi"/>
                <w:color w:val="FF0000"/>
                <w:sz w:val="18"/>
                <w:szCs w:val="18"/>
              </w:rPr>
              <w:t>)</w:t>
            </w:r>
            <w:r>
              <w:rPr>
                <w:rFonts w:cstheme="minorHAnsi"/>
                <w:color w:val="FF0000"/>
                <w:sz w:val="18"/>
                <w:szCs w:val="18"/>
              </w:rPr>
              <w:t xml:space="preserve"> </w:t>
            </w:r>
            <w:r w:rsidR="003601F7">
              <w:rPr>
                <w:rFonts w:cstheme="minorHAnsi"/>
                <w:color w:val="FF0000"/>
                <w:sz w:val="18"/>
                <w:szCs w:val="18"/>
              </w:rPr>
              <w:t xml:space="preserve">applies to </w:t>
            </w:r>
            <w:r>
              <w:rPr>
                <w:rFonts w:cstheme="minorHAnsi"/>
                <w:color w:val="FF0000"/>
                <w:sz w:val="18"/>
                <w:szCs w:val="18"/>
              </w:rPr>
              <w:t>those four classes.</w:t>
            </w:r>
          </w:p>
          <w:p w14:paraId="46A413EC" w14:textId="5ADAD58B" w:rsidR="006D2B76" w:rsidRPr="003601F7" w:rsidRDefault="003601F7">
            <w:pPr>
              <w:spacing w:after="120"/>
              <w:rPr>
                <w:rFonts w:cstheme="minorHAnsi"/>
                <w:color w:val="FF0000"/>
                <w:sz w:val="18"/>
                <w:szCs w:val="18"/>
              </w:rPr>
            </w:pPr>
            <w:r>
              <w:rPr>
                <w:rFonts w:cstheme="minorHAnsi"/>
                <w:color w:val="FF0000"/>
                <w:sz w:val="18"/>
                <w:szCs w:val="18"/>
              </w:rPr>
              <w:t xml:space="preserve">The usual UML conventions apply. For explanations of standard UML notations, see S-100 Part 1. For explanations of the conventions used for associations, see clause </w:t>
            </w:r>
            <w:r>
              <w:rPr>
                <w:rFonts w:cstheme="minorHAnsi"/>
                <w:color w:val="FF0000"/>
                <w:sz w:val="18"/>
                <w:szCs w:val="18"/>
              </w:rPr>
              <w:fldChar w:fldCharType="begin"/>
            </w:r>
            <w:r>
              <w:rPr>
                <w:rFonts w:cstheme="minorHAnsi"/>
                <w:color w:val="FF0000"/>
                <w:sz w:val="18"/>
                <w:szCs w:val="18"/>
              </w:rPr>
              <w:instrText xml:space="preserve"> REF _Ref531051748 \r \h </w:instrText>
            </w:r>
            <w:r>
              <w:rPr>
                <w:rFonts w:cstheme="minorHAnsi"/>
                <w:color w:val="FF0000"/>
                <w:sz w:val="18"/>
                <w:szCs w:val="18"/>
              </w:rPr>
            </w:r>
            <w:r>
              <w:rPr>
                <w:rFonts w:cstheme="minorHAnsi"/>
                <w:color w:val="FF0000"/>
                <w:sz w:val="18"/>
                <w:szCs w:val="18"/>
              </w:rPr>
              <w:fldChar w:fldCharType="separate"/>
            </w:r>
            <w:r>
              <w:rPr>
                <w:rFonts w:cstheme="minorHAnsi"/>
                <w:color w:val="FF0000"/>
                <w:sz w:val="18"/>
                <w:szCs w:val="18"/>
              </w:rPr>
              <w:t>2.5</w:t>
            </w:r>
            <w:r>
              <w:rPr>
                <w:rFonts w:cstheme="minorHAnsi"/>
                <w:color w:val="FF0000"/>
                <w:sz w:val="18"/>
                <w:szCs w:val="18"/>
              </w:rPr>
              <w:fldChar w:fldCharType="end"/>
            </w:r>
            <w:r>
              <w:rPr>
                <w:rFonts w:cstheme="minorHAnsi"/>
                <w:color w:val="FF0000"/>
                <w:sz w:val="18"/>
                <w:szCs w:val="18"/>
              </w:rPr>
              <w:t xml:space="preserve"> in this DCEG.</w:t>
            </w:r>
          </w:p>
          <w:p w14:paraId="6EDB1859" w14:textId="2076EF9E" w:rsidR="00317E02" w:rsidRPr="00ED455F" w:rsidRDefault="008273E8">
            <w:pPr>
              <w:spacing w:after="120"/>
              <w:rPr>
                <w:rFonts w:cstheme="minorHAnsi"/>
                <w:sz w:val="20"/>
                <w:szCs w:val="20"/>
                <w:u w:val="single"/>
                <w:lang w:val="en-GB" w:eastAsia="de-DE"/>
              </w:rPr>
            </w:pPr>
            <w:r>
              <w:rPr>
                <w:rFonts w:cstheme="minorHAnsi"/>
                <w:noProof/>
                <w:sz w:val="20"/>
                <w:u w:val="single"/>
                <w:lang w:val="en-AU"/>
              </w:rPr>
              <w:drawing>
                <wp:inline distT="0" distB="0" distL="0" distR="0" wp14:anchorId="0DD331C8" wp14:editId="7A296DAA">
                  <wp:extent cx="6217920" cy="23171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autionArea assoc.png"/>
                          <pic:cNvPicPr/>
                        </pic:nvPicPr>
                        <pic:blipFill>
                          <a:blip r:embed="rId195">
                            <a:extLst>
                              <a:ext uri="{28A0092B-C50C-407E-A947-70E740481C1C}">
                                <a14:useLocalDpi xmlns:a14="http://schemas.microsoft.com/office/drawing/2010/main" val="0"/>
                              </a:ext>
                            </a:extLst>
                          </a:blip>
                          <a:stretch>
                            <a:fillRect/>
                          </a:stretch>
                        </pic:blipFill>
                        <pic:spPr>
                          <a:xfrm>
                            <a:off x="0" y="0"/>
                            <a:ext cx="6217920" cy="2317115"/>
                          </a:xfrm>
                          <a:prstGeom prst="rect">
                            <a:avLst/>
                          </a:prstGeom>
                        </pic:spPr>
                      </pic:pic>
                    </a:graphicData>
                  </a:graphic>
                </wp:inline>
              </w:drawing>
            </w:r>
          </w:p>
        </w:tc>
      </w:tr>
      <w:tr w:rsidR="00D64344" w:rsidRPr="00D90A3A" w14:paraId="1C5FED50" w14:textId="77777777" w:rsidTr="00C83FB5">
        <w:trPr>
          <w:trHeight w:val="70"/>
        </w:trPr>
        <w:tc>
          <w:tcPr>
            <w:tcW w:w="10005" w:type="dxa"/>
            <w:gridSpan w:val="13"/>
            <w:tcBorders>
              <w:top w:val="single" w:sz="4" w:space="0" w:color="auto"/>
              <w:left w:val="single" w:sz="4" w:space="0" w:color="auto"/>
              <w:bottom w:val="single" w:sz="4" w:space="0" w:color="auto"/>
              <w:right w:val="single" w:sz="4" w:space="0" w:color="auto"/>
            </w:tcBorders>
          </w:tcPr>
          <w:p w14:paraId="730D7241" w14:textId="77777777" w:rsidR="00D64344" w:rsidRPr="00ED455F" w:rsidRDefault="00D64344">
            <w:pPr>
              <w:spacing w:after="120"/>
              <w:rPr>
                <w:rFonts w:cstheme="minorHAnsi"/>
                <w:sz w:val="20"/>
                <w:szCs w:val="20"/>
                <w:u w:val="single"/>
                <w:lang w:val="en-GB" w:eastAsia="de-DE"/>
              </w:rPr>
            </w:pPr>
          </w:p>
          <w:p w14:paraId="65E51335" w14:textId="355EDD8F" w:rsidR="00D64344" w:rsidRPr="00A66C15" w:rsidRDefault="00D64344">
            <w:pPr>
              <w:spacing w:after="120"/>
              <w:rPr>
                <w:rFonts w:cstheme="minorHAnsi"/>
                <w:sz w:val="20"/>
                <w:lang w:val="en-US"/>
              </w:rPr>
            </w:pPr>
            <w:r w:rsidRPr="00A66C15">
              <w:rPr>
                <w:rFonts w:cstheme="minorHAnsi"/>
                <w:sz w:val="20"/>
                <w:u w:val="single"/>
              </w:rPr>
              <w:t>INT 1 Reference:</w:t>
            </w:r>
            <w:r w:rsidR="00867CAC">
              <w:rPr>
                <w:rFonts w:cstheme="minorHAnsi"/>
                <w:sz w:val="20"/>
                <w:u w:val="single"/>
              </w:rPr>
              <w:t xml:space="preserve"> </w:t>
            </w:r>
            <w:r w:rsidRPr="00A66C15">
              <w:rPr>
                <w:rFonts w:cstheme="minorHAnsi"/>
                <w:color w:val="FF0000"/>
                <w:sz w:val="20"/>
              </w:rPr>
              <w:t>The INT 1 location(s) of the Feature – by INT1 Section and Section Number (if applicable).</w:t>
            </w:r>
          </w:p>
          <w:p w14:paraId="201ED22A" w14:textId="77777777" w:rsidR="00D64344" w:rsidRPr="00A66C15" w:rsidRDefault="00D64344">
            <w:pPr>
              <w:pStyle w:val="NormalWeb"/>
              <w:spacing w:before="120" w:after="120"/>
              <w:rPr>
                <w:rFonts w:cstheme="minorHAnsi"/>
                <w:b/>
                <w:bCs/>
                <w:sz w:val="20"/>
                <w:szCs w:val="22"/>
              </w:rPr>
            </w:pPr>
            <w:r w:rsidRPr="00A66C15">
              <w:rPr>
                <w:rFonts w:cstheme="minorHAnsi"/>
                <w:b/>
                <w:bCs/>
                <w:sz w:val="20"/>
                <w:szCs w:val="22"/>
              </w:rPr>
              <w:t xml:space="preserve">X.X.X  </w:t>
            </w:r>
            <w:r w:rsidRPr="00A66C15">
              <w:rPr>
                <w:rFonts w:cstheme="minorHAnsi"/>
                <w:b/>
                <w:bCs/>
                <w:color w:val="FF0000"/>
                <w:sz w:val="20"/>
                <w:szCs w:val="22"/>
              </w:rPr>
              <w:t>Sub-clause heading(s)</w:t>
            </w:r>
            <w:r w:rsidRPr="00A66C15">
              <w:rPr>
                <w:rFonts w:cstheme="minorHAnsi"/>
                <w:b/>
                <w:bCs/>
                <w:sz w:val="20"/>
                <w:szCs w:val="22"/>
              </w:rPr>
              <w:t xml:space="preserve"> (see S-4 – B-</w:t>
            </w:r>
            <w:r w:rsidRPr="00A66C15">
              <w:rPr>
                <w:rFonts w:cstheme="minorHAnsi"/>
                <w:b/>
                <w:bCs/>
                <w:color w:val="FF0000"/>
                <w:sz w:val="20"/>
                <w:szCs w:val="22"/>
              </w:rPr>
              <w:t>YYY.Y</w:t>
            </w:r>
            <w:r w:rsidRPr="00A66C15">
              <w:rPr>
                <w:rFonts w:cstheme="minorHAnsi"/>
                <w:b/>
                <w:bCs/>
                <w:sz w:val="20"/>
                <w:szCs w:val="22"/>
              </w:rPr>
              <w:t>)</w:t>
            </w:r>
          </w:p>
          <w:p w14:paraId="59715D0A"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szCs w:val="20"/>
              </w:rPr>
            </w:pPr>
            <w:r w:rsidRPr="00ED455F">
              <w:rPr>
                <w:rFonts w:cstheme="minorHAnsi"/>
                <w:sz w:val="20"/>
              </w:rPr>
              <w:lastRenderedPageBreak/>
              <w:t xml:space="preserve">Introductory remarks.  </w:t>
            </w:r>
            <w:r w:rsidRPr="00A66C15">
              <w:rPr>
                <w:rFonts w:cstheme="minorHAnsi"/>
                <w:color w:val="FF0000"/>
                <w:sz w:val="20"/>
              </w:rPr>
              <w:t>Includes information regarding the real world entity/situation requiring the encoding of the Feature in the ENC, and where required nautical cartographic principles relevant to the Feature to aid the compiler in determining encoding requirements.</w:t>
            </w:r>
          </w:p>
          <w:p w14:paraId="6D0B22EB"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rPr>
            </w:pPr>
            <w:r w:rsidRPr="00ED455F">
              <w:rPr>
                <w:rFonts w:cstheme="minorHAnsi"/>
                <w:color w:val="FF0000"/>
                <w:sz w:val="20"/>
              </w:rPr>
              <w:t>Specific instructions to encode the feature.</w:t>
            </w:r>
          </w:p>
          <w:p w14:paraId="5F478CDA"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56F36E38" w14:textId="77777777" w:rsidR="00D64344" w:rsidRPr="00A66C15" w:rsidRDefault="00D64344" w:rsidP="00D64344">
            <w:pPr>
              <w:keepNext/>
              <w:keepLines/>
              <w:numPr>
                <w:ilvl w:val="0"/>
                <w:numId w:val="20"/>
              </w:numPr>
              <w:tabs>
                <w:tab w:val="clear" w:pos="360"/>
                <w:tab w:val="left" w:pos="0"/>
                <w:tab w:val="num"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color w:val="FF0000"/>
                <w:sz w:val="20"/>
              </w:rPr>
            </w:pPr>
            <w:r w:rsidRPr="00A66C15">
              <w:rPr>
                <w:rFonts w:cstheme="minorHAnsi"/>
                <w:color w:val="FF0000"/>
                <w:sz w:val="20"/>
              </w:rPr>
              <w:t>Additional encoding guidance relevant to the feature.</w:t>
            </w:r>
          </w:p>
          <w:p w14:paraId="53D8512E"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b/>
                <w:bCs/>
                <w:sz w:val="20"/>
              </w:rPr>
            </w:pPr>
            <w:r w:rsidRPr="00A66C15">
              <w:rPr>
                <w:rFonts w:cstheme="minorHAnsi"/>
                <w:b/>
                <w:bCs/>
                <w:sz w:val="20"/>
              </w:rPr>
              <w:t xml:space="preserve">X.X.X.X  </w:t>
            </w:r>
            <w:r w:rsidRPr="00A66C15">
              <w:rPr>
                <w:rFonts w:cstheme="minorHAnsi"/>
                <w:b/>
                <w:bCs/>
                <w:color w:val="FF0000"/>
                <w:sz w:val="20"/>
              </w:rPr>
              <w:t>Sub-sub-clause heading(s)</w:t>
            </w:r>
            <w:r w:rsidRPr="00A66C15">
              <w:rPr>
                <w:rFonts w:cstheme="minorHAnsi"/>
                <w:b/>
                <w:bCs/>
                <w:sz w:val="20"/>
              </w:rPr>
              <w:t xml:space="preserve"> (see S-4 – B-</w:t>
            </w:r>
            <w:r w:rsidRPr="00A66C15">
              <w:rPr>
                <w:rFonts w:cstheme="minorHAnsi"/>
                <w:b/>
                <w:bCs/>
                <w:color w:val="FF0000"/>
                <w:sz w:val="20"/>
              </w:rPr>
              <w:t>CCC.C</w:t>
            </w:r>
            <w:r w:rsidRPr="00A66C15">
              <w:rPr>
                <w:rFonts w:cstheme="minorHAnsi"/>
                <w:b/>
                <w:bCs/>
                <w:sz w:val="20"/>
              </w:rPr>
              <w:t>)</w:t>
            </w:r>
          </w:p>
          <w:p w14:paraId="2CAF2EB3"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szCs w:val="20"/>
              </w:rPr>
            </w:pPr>
            <w:r w:rsidRPr="00A66C15">
              <w:rPr>
                <w:rFonts w:cstheme="minorHAnsi"/>
                <w:color w:val="FF0000"/>
                <w:sz w:val="20"/>
              </w:rPr>
              <w:t>Clauses related to specific encoding scenarios for the Feature (if required).</w:t>
            </w:r>
          </w:p>
          <w:p w14:paraId="579F4C76"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154536FE" w14:textId="77777777" w:rsidR="00D64344" w:rsidRPr="00A66C15" w:rsidRDefault="00D64344" w:rsidP="00D64344">
            <w:pPr>
              <w:keepNext/>
              <w:keepLines/>
              <w:numPr>
                <w:ilvl w:val="0"/>
                <w:numId w:val="20"/>
              </w:numPr>
              <w:tabs>
                <w:tab w:val="clear" w:pos="360"/>
                <w:tab w:val="left" w:pos="0"/>
                <w:tab w:val="num"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color w:val="FF0000"/>
                <w:sz w:val="20"/>
              </w:rPr>
            </w:pPr>
            <w:r w:rsidRPr="00A66C15">
              <w:rPr>
                <w:rFonts w:cstheme="minorHAnsi"/>
                <w:color w:val="FF0000"/>
                <w:sz w:val="20"/>
              </w:rPr>
              <w:t>Additional encoding guidance relevant to the scenario (if required).</w:t>
            </w:r>
          </w:p>
          <w:p w14:paraId="1B5B65DF" w14:textId="77777777" w:rsidR="00D64344" w:rsidRPr="00A66C15" w:rsidRDefault="00D64344">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lang w:val="en-US"/>
              </w:rPr>
            </w:pPr>
            <w:r w:rsidRPr="00A66C15">
              <w:rPr>
                <w:rFonts w:cstheme="minorHAnsi"/>
                <w:sz w:val="20"/>
                <w:u w:val="single"/>
              </w:rPr>
              <w:t>Distinction:</w:t>
            </w:r>
            <w:r w:rsidRPr="00A66C15">
              <w:rPr>
                <w:rFonts w:cstheme="minorHAnsi"/>
                <w:color w:val="FF0000"/>
                <w:sz w:val="20"/>
              </w:rPr>
              <w:t xml:space="preserve">  List of features in the Product Specification distinct from the Feature.</w:t>
            </w:r>
          </w:p>
        </w:tc>
      </w:tr>
    </w:tbl>
    <w:p w14:paraId="271FCC9D" w14:textId="77777777" w:rsidR="00D64344" w:rsidRPr="00A66C15" w:rsidRDefault="00D64344" w:rsidP="00D64344">
      <w:pPr>
        <w:rPr>
          <w:rFonts w:eastAsiaTheme="majorEastAsia" w:cstheme="minorHAnsi"/>
          <w:szCs w:val="20"/>
          <w:lang w:val="en-GB" w:eastAsia="de-DE"/>
        </w:rPr>
      </w:pPr>
      <w:r w:rsidRPr="00ED455F">
        <w:rPr>
          <w:rFonts w:eastAsiaTheme="majorEastAsia" w:cstheme="minorHAnsi"/>
        </w:rPr>
        <w:lastRenderedPageBreak/>
        <w:t>Remarks:</w:t>
      </w:r>
    </w:p>
    <w:p w14:paraId="09F95F82" w14:textId="529B8C2E"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S-12</w:t>
      </w:r>
      <w:r w:rsidR="004974E4" w:rsidRPr="00A66C15">
        <w:rPr>
          <w:rFonts w:asciiTheme="minorHAnsi" w:hAnsiTheme="minorHAnsi" w:cstheme="minorHAnsi"/>
        </w:rPr>
        <w:t>7</w:t>
      </w:r>
      <w:r w:rsidRPr="00A66C15">
        <w:rPr>
          <w:rFonts w:asciiTheme="minorHAnsi" w:hAnsiTheme="minorHAnsi" w:cstheme="minorHAnsi"/>
        </w:rPr>
        <w:t xml:space="preserve"> Attribute:  Indentation of attributes indicates sub-attributes of complex attributes.  Complex attributes may also be sub-attributes of complex attributes, which is indicated by further indentation of the attribute name in the tables.</w:t>
      </w:r>
    </w:p>
    <w:p w14:paraId="3ED1A1BE" w14:textId="059489AF"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S-12</w:t>
      </w:r>
      <w:r w:rsidR="004974E4" w:rsidRPr="00A66C15">
        <w:rPr>
          <w:rFonts w:asciiTheme="minorHAnsi" w:hAnsiTheme="minorHAnsi" w:cstheme="minorHAnsi"/>
        </w:rPr>
        <w:t>7</w:t>
      </w:r>
      <w:r w:rsidRPr="00A66C15">
        <w:rPr>
          <w:rFonts w:asciiTheme="minorHAnsi" w:hAnsiTheme="minorHAnsi" w:cstheme="minorHAnsi"/>
        </w:rPr>
        <w:t xml:space="preserve"> Attribute:  Attributes shown in grey text are ECDIS “system” attributes which are not visible to the encoder, but are populated by the ENC production system in order to assist with portrayal of ENC data in ECDIS.</w:t>
      </w:r>
    </w:p>
    <w:p w14:paraId="0B36D39D" w14:textId="77777777"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S-57 Acronym:  S-57 attribute acronyms shown in italic style text have been re-modelled in S-101 from S-57.</w:t>
      </w:r>
    </w:p>
    <w:p w14:paraId="5160DC7D" w14:textId="6D070EE5"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 xml:space="preserve">Allowable Encoding Value:  For (EN) type attributes, the enumerates listed are only those allowable for the particular occurrence of the attribute relevant to the feature.  Allowable values may vary for the attribute depending on the feature to which the attribute is bound.  Such bindings are defined in the </w:t>
      </w:r>
      <w:r w:rsidR="004974E4" w:rsidRPr="00A66C15">
        <w:rPr>
          <w:rFonts w:asciiTheme="minorHAnsi" w:hAnsiTheme="minorHAnsi" w:cstheme="minorHAnsi"/>
        </w:rPr>
        <w:t>S-127</w:t>
      </w:r>
      <w:r w:rsidRPr="00A66C15">
        <w:rPr>
          <w:rFonts w:asciiTheme="minorHAnsi" w:hAnsiTheme="minorHAnsi" w:cstheme="minorHAnsi"/>
        </w:rPr>
        <w:t xml:space="preserve"> Feature Catalogue.  The full list of enumerates that may be assigned to an attribute in </w:t>
      </w:r>
      <w:r w:rsidR="004974E4" w:rsidRPr="00A66C15">
        <w:rPr>
          <w:rFonts w:asciiTheme="minorHAnsi" w:hAnsiTheme="minorHAnsi" w:cstheme="minorHAnsi"/>
        </w:rPr>
        <w:t>S-127</w:t>
      </w:r>
      <w:r w:rsidRPr="00A66C15">
        <w:rPr>
          <w:rFonts w:asciiTheme="minorHAnsi" w:hAnsiTheme="minorHAnsi" w:cstheme="minorHAnsi"/>
        </w:rPr>
        <w:t xml:space="preserve"> can be found in the Simple Attributes section of the printed feature catalogue document.</w:t>
      </w:r>
    </w:p>
    <w:p w14:paraId="0BF798EE" w14:textId="673563DD"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 xml:space="preserve">Type:  The prefix (C) indicates that the attribute is a complex attribute.  Complex attributes are aggregates of other attributes that can be simple type or complex type (see </w:t>
      </w:r>
      <w:bookmarkStart w:id="332" w:name="_Hlk490795674"/>
      <w:r w:rsidRPr="00A66C15">
        <w:rPr>
          <w:rFonts w:asciiTheme="minorHAnsi" w:hAnsiTheme="minorHAnsi" w:cstheme="minorHAnsi"/>
        </w:rPr>
        <w:t>Product Specification main docum</w:t>
      </w:r>
      <w:bookmarkEnd w:id="332"/>
      <w:r w:rsidRPr="00A66C15">
        <w:rPr>
          <w:rFonts w:asciiTheme="minorHAnsi" w:hAnsiTheme="minorHAnsi" w:cstheme="minorHAnsi"/>
        </w:rPr>
        <w:t xml:space="preserve">ent clause </w:t>
      </w:r>
      <w:r w:rsidR="00B00AA7" w:rsidRPr="00C83FB5">
        <w:rPr>
          <w:rStyle w:val="Redtext"/>
          <w:rFonts w:asciiTheme="minorHAnsi" w:hAnsiTheme="minorHAnsi" w:cstheme="minorHAnsi"/>
          <w:color w:val="auto"/>
        </w:rPr>
        <w:t>7.3</w:t>
      </w:r>
      <w:r w:rsidRPr="00A66C15">
        <w:rPr>
          <w:rFonts w:asciiTheme="minorHAnsi" w:hAnsiTheme="minorHAnsi" w:cstheme="minorHAnsi"/>
        </w:rPr>
        <w:t>).  The prefix (S) indicates that the attribute is a sub-attribute of a complex attribute.  Complex attributes that are sub-attributes of a complex attribute, and their sub-attributes, are indicated by indentation of the attribute name in the S-12</w:t>
      </w:r>
      <w:r w:rsidR="004974E4" w:rsidRPr="00A66C15">
        <w:rPr>
          <w:rFonts w:asciiTheme="minorHAnsi" w:hAnsiTheme="minorHAnsi" w:cstheme="minorHAnsi"/>
        </w:rPr>
        <w:t>7</w:t>
      </w:r>
      <w:r w:rsidRPr="00A66C15">
        <w:rPr>
          <w:rFonts w:asciiTheme="minorHAnsi" w:hAnsiTheme="minorHAnsi" w:cstheme="minorHAnsi"/>
        </w:rPr>
        <w:t xml:space="preserve"> Attribute column.</w:t>
      </w:r>
    </w:p>
    <w:p w14:paraId="34B29D0E" w14:textId="049FEF83" w:rsidR="00D64344" w:rsidRPr="00A66C15" w:rsidRDefault="00D64344" w:rsidP="00D64344">
      <w:pPr>
        <w:pStyle w:val="symbolisedlist"/>
        <w:rPr>
          <w:rFonts w:asciiTheme="minorHAnsi" w:hAnsiTheme="minorHAnsi" w:cstheme="minorHAnsi"/>
        </w:rPr>
      </w:pPr>
      <w:r w:rsidRPr="00A66C15">
        <w:rPr>
          <w:rFonts w:asciiTheme="minorHAnsi" w:hAnsiTheme="minorHAnsi" w:cstheme="minorHAnsi"/>
        </w:rPr>
        <w:t>Association ends and multiplicities: A lower bound of 0 in the multiplicity at any end of an association indicates only that the association is not mandatory for any particular instance of the feature at the other end (i.e., it is not mandatory for an instance of “that” feature type to have an association to a feature of “this” type). A lower bound of “1” means that if an instance of “that” type exists, it must be associated to a</w:t>
      </w:r>
      <w:r w:rsidR="00B00AA7">
        <w:rPr>
          <w:rFonts w:asciiTheme="minorHAnsi" w:hAnsiTheme="minorHAnsi" w:cstheme="minorHAnsi"/>
        </w:rPr>
        <w:t>n</w:t>
      </w:r>
      <w:r w:rsidRPr="00A66C15">
        <w:rPr>
          <w:rFonts w:asciiTheme="minorHAnsi" w:hAnsiTheme="minorHAnsi" w:cstheme="minorHAnsi"/>
        </w:rPr>
        <w:t xml:space="preserve"> instance of “this” type. If the association is actually encoded then it amounts to saying that “this relationship exists between these two instances” and there must be an appropriate feature instance at both ends. Associations that are not mandatory should be encoded if and only if they convey useful information.</w:t>
      </w:r>
    </w:p>
    <w:p w14:paraId="469FA9ED" w14:textId="001C292D" w:rsidR="00D64344" w:rsidRPr="00ED455F" w:rsidRDefault="00D64344">
      <w:pPr>
        <w:rPr>
          <w:rFonts w:cstheme="minorHAnsi"/>
          <w:b/>
          <w:u w:val="single"/>
        </w:rPr>
      </w:pPr>
    </w:p>
    <w:p w14:paraId="4AABB69A" w14:textId="77777777" w:rsidR="004974E4" w:rsidRPr="00A66C15" w:rsidRDefault="004974E4" w:rsidP="004974E4">
      <w:pPr>
        <w:pStyle w:val="Heading1"/>
        <w:rPr>
          <w:rFonts w:asciiTheme="minorHAnsi" w:hAnsiTheme="minorHAnsi" w:cstheme="minorHAnsi"/>
        </w:rPr>
      </w:pPr>
      <w:bookmarkStart w:id="333" w:name="_Toc490817358"/>
      <w:bookmarkStart w:id="334" w:name="_Toc531133491"/>
      <w:r w:rsidRPr="00A66C15">
        <w:rPr>
          <w:rFonts w:asciiTheme="minorHAnsi" w:hAnsiTheme="minorHAnsi" w:cstheme="minorHAnsi"/>
        </w:rPr>
        <w:lastRenderedPageBreak/>
        <w:t>Metadata Features</w:t>
      </w:r>
      <w:bookmarkEnd w:id="333"/>
      <w:bookmarkEnd w:id="334"/>
    </w:p>
    <w:p w14:paraId="388914ED" w14:textId="77777777" w:rsidR="004974E4" w:rsidRPr="00A66C15" w:rsidRDefault="004974E4" w:rsidP="004974E4">
      <w:pPr>
        <w:pStyle w:val="Heading2"/>
        <w:rPr>
          <w:rFonts w:asciiTheme="minorHAnsi" w:hAnsiTheme="minorHAnsi" w:cstheme="minorHAnsi"/>
        </w:rPr>
      </w:pPr>
      <w:bookmarkStart w:id="335" w:name="_Toc490817359"/>
      <w:bookmarkStart w:id="336" w:name="_Toc531133492"/>
      <w:r w:rsidRPr="00A66C15">
        <w:rPr>
          <w:rFonts w:asciiTheme="minorHAnsi" w:hAnsiTheme="minorHAnsi" w:cstheme="minorHAnsi"/>
        </w:rPr>
        <w:t>Introduction</w:t>
      </w:r>
      <w:bookmarkEnd w:id="335"/>
      <w:bookmarkEnd w:id="336"/>
    </w:p>
    <w:p w14:paraId="7DF49FE9" w14:textId="4F3B18D7" w:rsidR="004974E4" w:rsidRPr="00A66C15" w:rsidRDefault="004974E4" w:rsidP="004974E4">
      <w:pPr>
        <w:rPr>
          <w:rFonts w:eastAsiaTheme="majorEastAsia" w:cstheme="minorHAnsi"/>
        </w:rPr>
      </w:pPr>
      <w:r w:rsidRPr="00ED455F">
        <w:rPr>
          <w:rFonts w:eastAsiaTheme="majorEastAsia" w:cstheme="minorHAnsi"/>
        </w:rPr>
        <w:t>The maximum use must be made of meta features to reduce the attribution on individual features.  Some meta features are mandatory in a dataset</w:t>
      </w:r>
      <w:r w:rsidR="00DD2C6D">
        <w:rPr>
          <w:rFonts w:eastAsiaTheme="majorEastAsia" w:cstheme="minorHAnsi"/>
        </w:rPr>
        <w:t>;</w:t>
      </w:r>
      <w:r w:rsidR="00DD2C6D" w:rsidRPr="00ED455F">
        <w:rPr>
          <w:rFonts w:eastAsiaTheme="majorEastAsia" w:cstheme="minorHAnsi"/>
        </w:rPr>
        <w:t xml:space="preserve"> </w:t>
      </w:r>
      <w:r w:rsidRPr="00ED455F">
        <w:rPr>
          <w:rFonts w:eastAsiaTheme="majorEastAsia" w:cstheme="minorHAnsi"/>
        </w:rPr>
        <w:t xml:space="preserve">see S-127 Product Specification main document clauses </w:t>
      </w:r>
      <w:r w:rsidR="00B00AA7" w:rsidRPr="00BD667F">
        <w:rPr>
          <w:rStyle w:val="Redtext"/>
          <w:rFonts w:asciiTheme="minorHAnsi" w:hAnsiTheme="minorHAnsi" w:cstheme="minorHAnsi"/>
          <w:color w:val="auto"/>
        </w:rPr>
        <w:t>10.9 and 10.11</w:t>
      </w:r>
      <w:r w:rsidRPr="00ED455F">
        <w:rPr>
          <w:rFonts w:eastAsiaTheme="majorEastAsia" w:cstheme="minorHAnsi"/>
        </w:rPr>
        <w:t>.</w:t>
      </w:r>
    </w:p>
    <w:p w14:paraId="2CA7A95A" w14:textId="77777777" w:rsidR="004974E4" w:rsidRPr="00A66C15" w:rsidRDefault="004974E4" w:rsidP="004974E4">
      <w:pPr>
        <w:pStyle w:val="Heading2"/>
        <w:rPr>
          <w:rFonts w:asciiTheme="minorHAnsi" w:hAnsiTheme="minorHAnsi" w:cstheme="minorHAnsi"/>
        </w:rPr>
      </w:pPr>
      <w:bookmarkStart w:id="337" w:name="_Toc490817360"/>
      <w:bookmarkStart w:id="338" w:name="_Toc531133493"/>
      <w:r w:rsidRPr="00A66C15">
        <w:rPr>
          <w:rFonts w:asciiTheme="minorHAnsi" w:hAnsiTheme="minorHAnsi" w:cstheme="minorHAnsi"/>
        </w:rPr>
        <w:t>Mandatory meta features</w:t>
      </w:r>
      <w:bookmarkEnd w:id="337"/>
      <w:bookmarkEnd w:id="338"/>
    </w:p>
    <w:p w14:paraId="3718B757" w14:textId="77777777" w:rsidR="004974E4" w:rsidRPr="00A66C15" w:rsidRDefault="004974E4" w:rsidP="004974E4">
      <w:pPr>
        <w:rPr>
          <w:rFonts w:eastAsiaTheme="majorEastAsia" w:cstheme="minorHAnsi"/>
        </w:rPr>
      </w:pPr>
      <w:r w:rsidRPr="00ED455F">
        <w:rPr>
          <w:rFonts w:eastAsiaTheme="majorEastAsia" w:cstheme="minorHAnsi"/>
        </w:rPr>
        <w:t>Th</w:t>
      </w:r>
      <w:r w:rsidRPr="00A66C15">
        <w:rPr>
          <w:rFonts w:eastAsiaTheme="majorEastAsia" w:cstheme="minorHAnsi"/>
        </w:rPr>
        <w:t>e mandatory meta features are given in the following list:</w:t>
      </w:r>
    </w:p>
    <w:p w14:paraId="09A29F77" w14:textId="77777777" w:rsidR="00F138BA" w:rsidRDefault="00F138BA" w:rsidP="004974E4">
      <w:pPr>
        <w:rPr>
          <w:rStyle w:val="Strong"/>
          <w:rFonts w:cstheme="minorHAnsi"/>
        </w:rPr>
      </w:pPr>
      <w:r w:rsidRPr="00ED455F">
        <w:rPr>
          <w:rStyle w:val="Strong"/>
          <w:rFonts w:cstheme="minorHAnsi"/>
        </w:rPr>
        <w:t>Data Coverage</w:t>
      </w:r>
    </w:p>
    <w:p w14:paraId="5383C690" w14:textId="4C126FC9" w:rsidR="004974E4" w:rsidRPr="005B4C13" w:rsidRDefault="004974E4" w:rsidP="004974E4">
      <w:pPr>
        <w:rPr>
          <w:rStyle w:val="Strong"/>
        </w:rPr>
      </w:pPr>
      <w:r w:rsidRPr="005B4C13">
        <w:rPr>
          <w:rStyle w:val="Strong"/>
        </w:rPr>
        <w:t>Quality</w:t>
      </w:r>
      <w:r w:rsidR="00F138BA">
        <w:rPr>
          <w:rStyle w:val="Strong"/>
        </w:rPr>
        <w:t xml:space="preserve"> o</w:t>
      </w:r>
      <w:r w:rsidR="00F138BA" w:rsidRPr="005B4C13">
        <w:rPr>
          <w:rStyle w:val="Strong"/>
        </w:rPr>
        <w:t>f</w:t>
      </w:r>
      <w:r w:rsidR="00F138BA">
        <w:rPr>
          <w:rStyle w:val="Strong"/>
        </w:rPr>
        <w:t xml:space="preserve"> n</w:t>
      </w:r>
      <w:r w:rsidR="00F138BA" w:rsidRPr="005B4C13">
        <w:rPr>
          <w:rStyle w:val="Strong"/>
        </w:rPr>
        <w:t>on</w:t>
      </w:r>
      <w:r w:rsidR="00F138BA">
        <w:rPr>
          <w:rStyle w:val="Strong"/>
        </w:rPr>
        <w:t>-</w:t>
      </w:r>
      <w:r w:rsidRPr="005B4C13">
        <w:rPr>
          <w:rStyle w:val="Strong"/>
        </w:rPr>
        <w:t>Bathymetric</w:t>
      </w:r>
      <w:r w:rsidR="00F138BA">
        <w:rPr>
          <w:rStyle w:val="Strong"/>
        </w:rPr>
        <w:t xml:space="preserve"> </w:t>
      </w:r>
      <w:r w:rsidRPr="005B4C13">
        <w:rPr>
          <w:rStyle w:val="Strong"/>
        </w:rPr>
        <w:t>Data</w:t>
      </w:r>
    </w:p>
    <w:p w14:paraId="016561ED" w14:textId="77777777" w:rsidR="004974E4" w:rsidRPr="00A66C15" w:rsidRDefault="004974E4" w:rsidP="004974E4">
      <w:pPr>
        <w:pStyle w:val="Heading2"/>
        <w:rPr>
          <w:rFonts w:asciiTheme="minorHAnsi" w:hAnsiTheme="minorHAnsi" w:cstheme="minorHAnsi"/>
        </w:rPr>
      </w:pPr>
      <w:bookmarkStart w:id="339" w:name="_Toc490817361"/>
      <w:bookmarkStart w:id="340" w:name="_Toc531133494"/>
      <w:r w:rsidRPr="00A66C15">
        <w:rPr>
          <w:rFonts w:asciiTheme="minorHAnsi" w:hAnsiTheme="minorHAnsi" w:cstheme="minorHAnsi"/>
        </w:rPr>
        <w:t>Data coverage meta feature</w:t>
      </w:r>
      <w:bookmarkEnd w:id="339"/>
      <w:bookmarkEnd w:id="340"/>
    </w:p>
    <w:p w14:paraId="72B98C13" w14:textId="68E321E8" w:rsidR="004974E4" w:rsidRPr="00ED455F" w:rsidRDefault="004974E4" w:rsidP="004974E4">
      <w:pPr>
        <w:rPr>
          <w:rFonts w:eastAsiaTheme="majorEastAsia" w:cstheme="minorHAnsi"/>
        </w:rPr>
      </w:pPr>
      <w:r w:rsidRPr="00ED455F">
        <w:rPr>
          <w:rStyle w:val="Strong"/>
          <w:rFonts w:cstheme="minorHAnsi"/>
        </w:rPr>
        <w:t>Data</w:t>
      </w:r>
      <w:r w:rsidR="00C63A2C">
        <w:rPr>
          <w:rStyle w:val="Strong"/>
          <w:rFonts w:cstheme="minorHAnsi"/>
        </w:rPr>
        <w:t xml:space="preserve"> </w:t>
      </w:r>
      <w:r w:rsidRPr="00ED455F">
        <w:rPr>
          <w:rStyle w:val="Strong"/>
          <w:rFonts w:cstheme="minorHAnsi"/>
        </w:rPr>
        <w:t>Coverage</w:t>
      </w:r>
      <w:r w:rsidRPr="00A66C15">
        <w:rPr>
          <w:rFonts w:eastAsiaTheme="majorEastAsia" w:cstheme="minorHAnsi"/>
        </w:rPr>
        <w:t xml:space="preserve">: In order to assist in data discovery, the meta feature </w:t>
      </w:r>
      <w:r w:rsidRPr="00A66C15">
        <w:rPr>
          <w:rStyle w:val="Strong"/>
          <w:rFonts w:cstheme="minorHAnsi"/>
        </w:rPr>
        <w:t>Data</w:t>
      </w:r>
      <w:r w:rsidR="00C63A2C">
        <w:rPr>
          <w:rStyle w:val="Strong"/>
          <w:rFonts w:cstheme="minorHAnsi"/>
        </w:rPr>
        <w:t xml:space="preserve"> </w:t>
      </w:r>
      <w:r w:rsidRPr="00A66C15">
        <w:rPr>
          <w:rStyle w:val="Strong"/>
          <w:rFonts w:cstheme="minorHAnsi"/>
        </w:rPr>
        <w:t>Coverage</w:t>
      </w:r>
      <w:r w:rsidRPr="00A66C15">
        <w:rPr>
          <w:rFonts w:eastAsiaTheme="majorEastAsia" w:cstheme="minorHAnsi"/>
        </w:rPr>
        <w:t xml:space="preserve"> must be used to provide the area of coverage of the S-127 dataset. This means that </w:t>
      </w:r>
      <w:r w:rsidRPr="00A66C15">
        <w:rPr>
          <w:rFonts w:eastAsiaTheme="majorEastAsia" w:cstheme="minorHAnsi"/>
          <w:b/>
        </w:rPr>
        <w:t>Data</w:t>
      </w:r>
      <w:r w:rsidR="00C63A2C">
        <w:rPr>
          <w:rFonts w:eastAsiaTheme="majorEastAsia" w:cstheme="minorHAnsi"/>
          <w:b/>
        </w:rPr>
        <w:t xml:space="preserve"> </w:t>
      </w:r>
      <w:r w:rsidRPr="00A66C15">
        <w:rPr>
          <w:rFonts w:eastAsiaTheme="majorEastAsia" w:cstheme="minorHAnsi"/>
          <w:b/>
        </w:rPr>
        <w:t>Coverage</w:t>
      </w:r>
      <w:r w:rsidRPr="00A66C15">
        <w:rPr>
          <w:rFonts w:eastAsiaTheme="majorEastAsia" w:cstheme="minorHAnsi"/>
        </w:rPr>
        <w:t xml:space="preserve"> expresses where the presence or absence of S-127 geographic features is asserted.  Unlike S-101 datasets, there is no ‘skin of the earth’ principle in S-127 and there may be regions covered by a </w:t>
      </w:r>
      <w:r w:rsidRPr="00A66C15">
        <w:rPr>
          <w:rFonts w:eastAsiaTheme="majorEastAsia" w:cstheme="minorHAnsi"/>
          <w:b/>
        </w:rPr>
        <w:t>Data</w:t>
      </w:r>
      <w:r w:rsidR="00C63A2C">
        <w:rPr>
          <w:rFonts w:eastAsiaTheme="majorEastAsia" w:cstheme="minorHAnsi"/>
          <w:b/>
        </w:rPr>
        <w:t xml:space="preserve"> </w:t>
      </w:r>
      <w:r w:rsidRPr="00A66C15">
        <w:rPr>
          <w:rFonts w:eastAsiaTheme="majorEastAsia" w:cstheme="minorHAnsi"/>
          <w:b/>
        </w:rPr>
        <w:t>Coverage</w:t>
      </w:r>
      <w:r w:rsidRPr="00A66C15">
        <w:rPr>
          <w:rFonts w:eastAsiaTheme="majorEastAsia" w:cstheme="minorHAnsi"/>
        </w:rPr>
        <w:t xml:space="preserve"> but where no geographic S-127 feature is present.</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1"/>
        <w:gridCol w:w="682"/>
        <w:gridCol w:w="1545"/>
        <w:gridCol w:w="1028"/>
        <w:gridCol w:w="1521"/>
        <w:gridCol w:w="837"/>
        <w:gridCol w:w="1384"/>
      </w:tblGrid>
      <w:tr w:rsidR="004974E4" w:rsidRPr="00D90A3A" w14:paraId="4CA23F36" w14:textId="77777777" w:rsidTr="0056144C">
        <w:trPr>
          <w:trHeight w:val="545"/>
        </w:trPr>
        <w:tc>
          <w:tcPr>
            <w:tcW w:w="10008" w:type="dxa"/>
            <w:gridSpan w:val="7"/>
            <w:shd w:val="clear" w:color="auto" w:fill="auto"/>
          </w:tcPr>
          <w:p w14:paraId="533FAB7A" w14:textId="647EB9EA" w:rsidR="004974E4" w:rsidRPr="00A66C15" w:rsidRDefault="004974E4" w:rsidP="0056144C">
            <w:pPr>
              <w:pStyle w:val="Default"/>
              <w:jc w:val="both"/>
              <w:rPr>
                <w:rFonts w:asciiTheme="minorHAnsi" w:hAnsiTheme="minorHAnsi" w:cstheme="minorHAnsi"/>
                <w:sz w:val="20"/>
              </w:rPr>
            </w:pPr>
            <w:r w:rsidRPr="00A66C15">
              <w:rPr>
                <w:rFonts w:asciiTheme="minorHAnsi" w:hAnsiTheme="minorHAnsi" w:cstheme="minorHAnsi"/>
                <w:sz w:val="20"/>
                <w:szCs w:val="20"/>
              </w:rPr>
              <w:t>IHO Definition:</w:t>
            </w:r>
            <w:r w:rsidR="00F138BA">
              <w:rPr>
                <w:rFonts w:asciiTheme="minorHAnsi" w:hAnsiTheme="minorHAnsi" w:cstheme="minorHAnsi"/>
                <w:sz w:val="20"/>
                <w:szCs w:val="20"/>
              </w:rPr>
              <w:t xml:space="preserve"> </w:t>
            </w:r>
            <w:r w:rsidR="00F138BA" w:rsidRPr="005B4C13">
              <w:rPr>
                <w:rFonts w:asciiTheme="minorHAnsi" w:hAnsiTheme="minorHAnsi" w:cstheme="minorHAnsi"/>
                <w:b/>
                <w:sz w:val="20"/>
                <w:szCs w:val="20"/>
              </w:rPr>
              <w:t>DATA</w:t>
            </w:r>
            <w:r w:rsidRPr="00A66C15">
              <w:rPr>
                <w:rFonts w:asciiTheme="minorHAnsi" w:hAnsiTheme="minorHAnsi" w:cstheme="minorHAnsi"/>
                <w:sz w:val="20"/>
                <w:szCs w:val="20"/>
              </w:rPr>
              <w:t xml:space="preserve"> </w:t>
            </w:r>
            <w:r w:rsidRPr="00A66C15">
              <w:rPr>
                <w:rFonts w:asciiTheme="minorHAnsi" w:hAnsiTheme="minorHAnsi" w:cstheme="minorHAnsi"/>
                <w:b/>
                <w:bCs/>
                <w:sz w:val="20"/>
                <w:szCs w:val="20"/>
              </w:rPr>
              <w:t>COVERAGE</w:t>
            </w:r>
            <w:r w:rsidRPr="00A66C15">
              <w:rPr>
                <w:rFonts w:asciiTheme="minorHAnsi" w:hAnsiTheme="minorHAnsi" w:cstheme="minorHAnsi"/>
                <w:sz w:val="20"/>
                <w:szCs w:val="20"/>
              </w:rPr>
              <w:t xml:space="preserve">. A geographical area that describes the coverage and extent of spatial types. (Adapted from S-57 Edition 3.1, Appendix A – Chapter 1, Page 1.210, November 2000). </w:t>
            </w:r>
          </w:p>
        </w:tc>
      </w:tr>
      <w:tr w:rsidR="004974E4" w:rsidRPr="00D90A3A" w14:paraId="02C539E9" w14:textId="77777777" w:rsidTr="0056144C">
        <w:trPr>
          <w:trHeight w:val="485"/>
        </w:trPr>
        <w:tc>
          <w:tcPr>
            <w:tcW w:w="10008" w:type="dxa"/>
            <w:gridSpan w:val="7"/>
            <w:shd w:val="clear" w:color="auto" w:fill="auto"/>
            <w:vAlign w:val="center"/>
          </w:tcPr>
          <w:p w14:paraId="075FD6EF" w14:textId="6C98B2B8" w:rsidR="004974E4" w:rsidRPr="00A66C15" w:rsidRDefault="004974E4" w:rsidP="0056144C">
            <w:pPr>
              <w:rPr>
                <w:rFonts w:cstheme="minorHAnsi"/>
                <w:b/>
                <w:sz w:val="20"/>
                <w:lang w:val="en-AU"/>
              </w:rPr>
            </w:pPr>
            <w:r w:rsidRPr="00ED455F">
              <w:rPr>
                <w:rFonts w:cstheme="minorHAnsi"/>
                <w:b/>
                <w:sz w:val="20"/>
                <w:u w:val="single"/>
                <w:lang w:val="en-AU"/>
              </w:rPr>
              <w:t>S-127 Metadata Feature:</w:t>
            </w:r>
            <w:r w:rsidRPr="00A66C15">
              <w:rPr>
                <w:rFonts w:cstheme="minorHAnsi"/>
                <w:b/>
                <w:sz w:val="20"/>
                <w:lang w:val="en-AU"/>
              </w:rPr>
              <w:t xml:space="preserve">  </w:t>
            </w:r>
            <w:r w:rsidRPr="00A66C15">
              <w:rPr>
                <w:rFonts w:cstheme="minorHAnsi"/>
                <w:b/>
                <w:bCs/>
                <w:sz w:val="20"/>
              </w:rPr>
              <w:t>Data</w:t>
            </w:r>
            <w:r w:rsidR="00C63A2C">
              <w:rPr>
                <w:rFonts w:cstheme="minorHAnsi"/>
                <w:b/>
                <w:bCs/>
                <w:sz w:val="20"/>
              </w:rPr>
              <w:t xml:space="preserve"> </w:t>
            </w:r>
            <w:r w:rsidRPr="00A66C15">
              <w:rPr>
                <w:rFonts w:cstheme="minorHAnsi"/>
                <w:b/>
                <w:bCs/>
                <w:sz w:val="20"/>
              </w:rPr>
              <w:t xml:space="preserve">Coverage (M_COVR) </w:t>
            </w:r>
          </w:p>
        </w:tc>
      </w:tr>
      <w:tr w:rsidR="004974E4" w:rsidRPr="00D90A3A" w14:paraId="5E4D2094" w14:textId="77777777" w:rsidTr="0056144C">
        <w:trPr>
          <w:trHeight w:val="485"/>
        </w:trPr>
        <w:tc>
          <w:tcPr>
            <w:tcW w:w="10008" w:type="dxa"/>
            <w:gridSpan w:val="7"/>
            <w:shd w:val="clear" w:color="auto" w:fill="auto"/>
            <w:vAlign w:val="center"/>
          </w:tcPr>
          <w:p w14:paraId="634B6421" w14:textId="77777777" w:rsidR="004974E4" w:rsidRPr="00A66C15" w:rsidRDefault="004974E4" w:rsidP="0056144C">
            <w:pPr>
              <w:rPr>
                <w:rFonts w:cstheme="minorHAnsi"/>
                <w:b/>
                <w:sz w:val="20"/>
                <w:u w:val="single"/>
                <w:lang w:val="en-AU"/>
              </w:rPr>
            </w:pPr>
            <w:r w:rsidRPr="00ED455F">
              <w:rPr>
                <w:rFonts w:cstheme="minorHAnsi"/>
                <w:b/>
                <w:sz w:val="20"/>
                <w:u w:val="single"/>
                <w:lang w:val="en-AU"/>
              </w:rPr>
              <w:t>Primitives:</w:t>
            </w:r>
            <w:r w:rsidRPr="00A66C15">
              <w:rPr>
                <w:rFonts w:cstheme="minorHAnsi"/>
                <w:b/>
                <w:sz w:val="20"/>
                <w:lang w:val="en-AU"/>
              </w:rPr>
              <w:t xml:space="preserve">  Surface</w:t>
            </w:r>
          </w:p>
        </w:tc>
      </w:tr>
      <w:tr w:rsidR="004974E4" w:rsidRPr="00D90A3A" w14:paraId="49956672" w14:textId="77777777" w:rsidTr="0056144C">
        <w:trPr>
          <w:trHeight w:val="1059"/>
        </w:trPr>
        <w:tc>
          <w:tcPr>
            <w:tcW w:w="3011" w:type="dxa"/>
            <w:shd w:val="clear" w:color="auto" w:fill="auto"/>
          </w:tcPr>
          <w:p w14:paraId="4FE7AF66"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0640A989" w14:textId="77777777" w:rsidR="004974E4" w:rsidRPr="00A66C15" w:rsidRDefault="004974E4" w:rsidP="0056144C">
            <w:pPr>
              <w:rPr>
                <w:rFonts w:cstheme="minorHAnsi"/>
                <w:b/>
                <w:sz w:val="20"/>
                <w:lang w:val="en-AU"/>
              </w:rPr>
            </w:pPr>
          </w:p>
        </w:tc>
        <w:tc>
          <w:tcPr>
            <w:tcW w:w="3255" w:type="dxa"/>
            <w:gridSpan w:val="3"/>
            <w:shd w:val="clear" w:color="auto" w:fill="auto"/>
          </w:tcPr>
          <w:p w14:paraId="79B49933"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20662EB8" w14:textId="77777777" w:rsidR="004974E4" w:rsidRPr="00A66C15" w:rsidRDefault="004974E4" w:rsidP="0056144C">
            <w:pPr>
              <w:jc w:val="center"/>
              <w:rPr>
                <w:rFonts w:cstheme="minorHAnsi"/>
                <w:b/>
                <w:sz w:val="20"/>
                <w:lang w:val="en-AU"/>
              </w:rPr>
            </w:pPr>
          </w:p>
        </w:tc>
        <w:tc>
          <w:tcPr>
            <w:tcW w:w="3742" w:type="dxa"/>
            <w:gridSpan w:val="3"/>
            <w:shd w:val="clear" w:color="auto" w:fill="auto"/>
          </w:tcPr>
          <w:p w14:paraId="0B1AFF9F"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25CD21C6" w14:textId="77777777" w:rsidR="004974E4" w:rsidRPr="00A66C15" w:rsidRDefault="004974E4" w:rsidP="0056144C">
            <w:pPr>
              <w:rPr>
                <w:rFonts w:cstheme="minorHAnsi"/>
                <w:b/>
                <w:sz w:val="20"/>
                <w:lang w:val="en-AU"/>
              </w:rPr>
            </w:pPr>
          </w:p>
        </w:tc>
      </w:tr>
      <w:tr w:rsidR="004974E4" w:rsidRPr="00D90A3A" w14:paraId="0562231A" w14:textId="77777777" w:rsidTr="0056144C">
        <w:trPr>
          <w:trHeight w:val="545"/>
        </w:trPr>
        <w:tc>
          <w:tcPr>
            <w:tcW w:w="3693" w:type="dxa"/>
            <w:gridSpan w:val="2"/>
            <w:shd w:val="clear" w:color="auto" w:fill="auto"/>
            <w:vAlign w:val="center"/>
          </w:tcPr>
          <w:p w14:paraId="03880221" w14:textId="51AE3667" w:rsidR="004974E4" w:rsidRPr="00A66C15" w:rsidRDefault="004974E4" w:rsidP="0056144C">
            <w:pPr>
              <w:rPr>
                <w:rFonts w:cstheme="minorHAnsi"/>
                <w:b/>
                <w:sz w:val="20"/>
                <w:lang w:val="en-AU"/>
              </w:rPr>
            </w:pPr>
            <w:r w:rsidRPr="00ED455F">
              <w:rPr>
                <w:rFonts w:cstheme="minorHAnsi"/>
                <w:b/>
                <w:sz w:val="20"/>
                <w:lang w:val="en-AU"/>
              </w:rPr>
              <w:t>S-127 Attribute</w:t>
            </w:r>
          </w:p>
        </w:tc>
        <w:tc>
          <w:tcPr>
            <w:tcW w:w="1545" w:type="dxa"/>
            <w:shd w:val="clear" w:color="auto" w:fill="auto"/>
            <w:vAlign w:val="center"/>
          </w:tcPr>
          <w:p w14:paraId="13C64FE2"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549" w:type="dxa"/>
            <w:gridSpan w:val="2"/>
            <w:shd w:val="clear" w:color="auto" w:fill="auto"/>
            <w:vAlign w:val="center"/>
          </w:tcPr>
          <w:p w14:paraId="39F344CE"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837" w:type="dxa"/>
            <w:shd w:val="clear" w:color="auto" w:fill="auto"/>
            <w:vAlign w:val="center"/>
          </w:tcPr>
          <w:p w14:paraId="44A3530D"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1384" w:type="dxa"/>
            <w:shd w:val="clear" w:color="auto" w:fill="auto"/>
            <w:vAlign w:val="center"/>
          </w:tcPr>
          <w:p w14:paraId="48B5E6C0"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D0568F" w:rsidRPr="00D90A3A" w14:paraId="3C3BC938" w14:textId="77777777" w:rsidTr="0056144C">
        <w:trPr>
          <w:trHeight w:val="70"/>
        </w:trPr>
        <w:tc>
          <w:tcPr>
            <w:tcW w:w="10008" w:type="dxa"/>
            <w:gridSpan w:val="7"/>
            <w:shd w:val="clear" w:color="auto" w:fill="auto"/>
          </w:tcPr>
          <w:p w14:paraId="52A1088D" w14:textId="77777777" w:rsidR="00D0568F" w:rsidRPr="005D2FBF" w:rsidRDefault="00D0568F" w:rsidP="0056144C">
            <w:pPr>
              <w:spacing w:after="120"/>
              <w:rPr>
                <w:rFonts w:cstheme="minorHAnsi"/>
                <w:sz w:val="20"/>
                <w:lang w:val="en-AU"/>
              </w:rPr>
            </w:pPr>
            <w:r w:rsidRPr="005D2FBF">
              <w:rPr>
                <w:rFonts w:cstheme="minorHAnsi"/>
                <w:noProof/>
                <w:sz w:val="20"/>
                <w:lang w:val="en-AU"/>
              </w:rPr>
              <w:drawing>
                <wp:inline distT="0" distB="0" distL="0" distR="0" wp14:anchorId="161A87F3" wp14:editId="51A35D37">
                  <wp:extent cx="2181225" cy="15049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DataCoverage attributes.png"/>
                          <pic:cNvPicPr/>
                        </pic:nvPicPr>
                        <pic:blipFill>
                          <a:blip r:embed="rId196">
                            <a:extLst>
                              <a:ext uri="{28A0092B-C50C-407E-A947-70E740481C1C}">
                                <a14:useLocalDpi xmlns:a14="http://schemas.microsoft.com/office/drawing/2010/main" val="0"/>
                              </a:ext>
                            </a:extLst>
                          </a:blip>
                          <a:stretch>
                            <a:fillRect/>
                          </a:stretch>
                        </pic:blipFill>
                        <pic:spPr>
                          <a:xfrm>
                            <a:off x="0" y="0"/>
                            <a:ext cx="2181225" cy="1504950"/>
                          </a:xfrm>
                          <a:prstGeom prst="rect">
                            <a:avLst/>
                          </a:prstGeom>
                        </pic:spPr>
                      </pic:pic>
                    </a:graphicData>
                  </a:graphic>
                </wp:inline>
              </w:drawing>
            </w:r>
          </w:p>
          <w:p w14:paraId="5071E3C4" w14:textId="390D3D32" w:rsidR="00074D27" w:rsidRPr="00ED455F" w:rsidRDefault="00074D27" w:rsidP="0056144C">
            <w:pPr>
              <w:spacing w:after="120"/>
              <w:rPr>
                <w:rFonts w:cstheme="minorHAnsi"/>
                <w:sz w:val="20"/>
                <w:u w:val="single"/>
                <w:lang w:val="en-AU"/>
              </w:rPr>
            </w:pPr>
            <w:r w:rsidRPr="005D2FBF">
              <w:rPr>
                <w:rFonts w:cstheme="minorHAnsi"/>
                <w:sz w:val="20"/>
                <w:lang w:val="en-AU"/>
              </w:rPr>
              <w:t xml:space="preserve">There are no associations for </w:t>
            </w:r>
            <w:r w:rsidRPr="005D2FBF">
              <w:rPr>
                <w:rFonts w:cstheme="minorHAnsi"/>
                <w:b/>
                <w:sz w:val="20"/>
                <w:lang w:val="en-AU"/>
              </w:rPr>
              <w:t>Data</w:t>
            </w:r>
            <w:r w:rsidR="00C63A2C">
              <w:rPr>
                <w:rFonts w:cstheme="minorHAnsi"/>
                <w:b/>
                <w:sz w:val="20"/>
                <w:lang w:val="en-AU"/>
              </w:rPr>
              <w:t xml:space="preserve"> </w:t>
            </w:r>
            <w:r w:rsidRPr="005D2FBF">
              <w:rPr>
                <w:rFonts w:cstheme="minorHAnsi"/>
                <w:b/>
                <w:sz w:val="20"/>
                <w:lang w:val="en-AU"/>
              </w:rPr>
              <w:t>Coverage</w:t>
            </w:r>
            <w:r w:rsidRPr="005D2FBF">
              <w:rPr>
                <w:rFonts w:cstheme="minorHAnsi"/>
                <w:sz w:val="20"/>
                <w:lang w:val="en-AU"/>
              </w:rPr>
              <w:t xml:space="preserve"> features.</w:t>
            </w:r>
          </w:p>
        </w:tc>
      </w:tr>
      <w:tr w:rsidR="004974E4" w:rsidRPr="00D90A3A" w14:paraId="46800C0B" w14:textId="77777777" w:rsidTr="0056144C">
        <w:trPr>
          <w:trHeight w:val="70"/>
        </w:trPr>
        <w:tc>
          <w:tcPr>
            <w:tcW w:w="10008" w:type="dxa"/>
            <w:gridSpan w:val="7"/>
            <w:shd w:val="clear" w:color="auto" w:fill="auto"/>
          </w:tcPr>
          <w:p w14:paraId="59EFD573" w14:textId="77777777" w:rsidR="004974E4" w:rsidRPr="00A66C15" w:rsidRDefault="004974E4" w:rsidP="0056144C">
            <w:pPr>
              <w:spacing w:after="120"/>
              <w:rPr>
                <w:rFonts w:cstheme="minorHAnsi"/>
                <w:sz w:val="20"/>
                <w:lang w:val="en-AU"/>
              </w:rPr>
            </w:pPr>
            <w:r w:rsidRPr="00ED455F">
              <w:rPr>
                <w:rFonts w:cstheme="minorHAnsi"/>
                <w:sz w:val="20"/>
                <w:u w:val="single"/>
                <w:lang w:val="en-AU"/>
              </w:rPr>
              <w:t>INT 1 Reference</w:t>
            </w:r>
            <w:r w:rsidRPr="00A66C15">
              <w:rPr>
                <w:rFonts w:cstheme="minorHAnsi"/>
                <w:sz w:val="20"/>
                <w:lang w:val="en-AU"/>
              </w:rPr>
              <w:t xml:space="preserve">:  </w:t>
            </w:r>
          </w:p>
          <w:p w14:paraId="60DC7E2F" w14:textId="20E3D722" w:rsidR="004974E4" w:rsidRPr="00A66C15" w:rsidRDefault="004974E4" w:rsidP="0056144C">
            <w:pPr>
              <w:pStyle w:val="Default"/>
              <w:jc w:val="both"/>
              <w:rPr>
                <w:rFonts w:asciiTheme="minorHAnsi" w:hAnsiTheme="minorHAnsi" w:cstheme="minorHAnsi"/>
                <w:sz w:val="20"/>
                <w:szCs w:val="20"/>
              </w:rPr>
            </w:pPr>
            <w:r w:rsidRPr="00A66C15">
              <w:rPr>
                <w:rFonts w:asciiTheme="minorHAnsi" w:hAnsiTheme="minorHAnsi" w:cstheme="minorHAnsi"/>
                <w:sz w:val="20"/>
                <w:szCs w:val="20"/>
              </w:rPr>
              <w:t xml:space="preserve">The meta feature </w:t>
            </w:r>
            <w:r w:rsidRPr="00A66C15">
              <w:rPr>
                <w:rFonts w:asciiTheme="minorHAnsi" w:hAnsiTheme="minorHAnsi" w:cstheme="minorHAnsi"/>
                <w:b/>
                <w:bCs/>
                <w:sz w:val="20"/>
                <w:szCs w:val="20"/>
              </w:rPr>
              <w:t>Data</w:t>
            </w:r>
            <w:r w:rsidR="00C63A2C">
              <w:rPr>
                <w:rFonts w:asciiTheme="minorHAnsi" w:hAnsiTheme="minorHAnsi" w:cstheme="minorHAnsi"/>
                <w:b/>
                <w:bCs/>
                <w:sz w:val="20"/>
                <w:szCs w:val="20"/>
              </w:rPr>
              <w:t xml:space="preserve"> </w:t>
            </w:r>
            <w:r w:rsidRPr="00A66C15">
              <w:rPr>
                <w:rFonts w:asciiTheme="minorHAnsi" w:hAnsiTheme="minorHAnsi" w:cstheme="minorHAnsi"/>
                <w:b/>
                <w:bCs/>
                <w:sz w:val="20"/>
                <w:szCs w:val="20"/>
              </w:rPr>
              <w:t xml:space="preserve">Coverage </w:t>
            </w:r>
            <w:r w:rsidRPr="00A66C15">
              <w:rPr>
                <w:rFonts w:asciiTheme="minorHAnsi" w:hAnsiTheme="minorHAnsi" w:cstheme="minorHAnsi"/>
                <w:sz w:val="20"/>
                <w:szCs w:val="20"/>
              </w:rPr>
              <w:t xml:space="preserve">encodes the area covered by the dataset. This feature is also used to provide the ECDIS with the scale information necessary for the determination of dataset loading and unloading in relation to the user selected viewing scale in the ECDIS. There must be a minimum of one </w:t>
            </w:r>
            <w:r w:rsidRPr="00A66C15">
              <w:rPr>
                <w:rFonts w:asciiTheme="minorHAnsi" w:hAnsiTheme="minorHAnsi" w:cstheme="minorHAnsi"/>
                <w:b/>
                <w:bCs/>
                <w:sz w:val="20"/>
                <w:szCs w:val="20"/>
              </w:rPr>
              <w:t>Data</w:t>
            </w:r>
            <w:r w:rsidR="00C63A2C">
              <w:rPr>
                <w:rFonts w:asciiTheme="minorHAnsi" w:hAnsiTheme="minorHAnsi" w:cstheme="minorHAnsi"/>
                <w:b/>
                <w:bCs/>
                <w:sz w:val="20"/>
                <w:szCs w:val="20"/>
              </w:rPr>
              <w:t xml:space="preserve"> </w:t>
            </w:r>
            <w:r w:rsidRPr="00A66C15">
              <w:rPr>
                <w:rFonts w:asciiTheme="minorHAnsi" w:hAnsiTheme="minorHAnsi" w:cstheme="minorHAnsi"/>
                <w:b/>
                <w:bCs/>
                <w:sz w:val="20"/>
                <w:szCs w:val="20"/>
              </w:rPr>
              <w:t xml:space="preserve">Coverage </w:t>
            </w:r>
            <w:r w:rsidRPr="00A66C15">
              <w:rPr>
                <w:rFonts w:asciiTheme="minorHAnsi" w:hAnsiTheme="minorHAnsi" w:cstheme="minorHAnsi"/>
                <w:sz w:val="20"/>
                <w:szCs w:val="20"/>
              </w:rPr>
              <w:t xml:space="preserve">feature in a dataset. </w:t>
            </w:r>
            <w:r w:rsidRPr="00A66C15">
              <w:rPr>
                <w:rFonts w:asciiTheme="minorHAnsi" w:hAnsiTheme="minorHAnsi" w:cstheme="minorHAnsi"/>
                <w:b/>
                <w:bCs/>
                <w:sz w:val="20"/>
                <w:szCs w:val="20"/>
              </w:rPr>
              <w:t>Data</w:t>
            </w:r>
            <w:r w:rsidR="00C63A2C">
              <w:rPr>
                <w:rFonts w:asciiTheme="minorHAnsi" w:hAnsiTheme="minorHAnsi" w:cstheme="minorHAnsi"/>
                <w:b/>
                <w:bCs/>
                <w:sz w:val="20"/>
                <w:szCs w:val="20"/>
              </w:rPr>
              <w:t xml:space="preserve"> </w:t>
            </w:r>
            <w:r w:rsidRPr="00A66C15">
              <w:rPr>
                <w:rFonts w:asciiTheme="minorHAnsi" w:hAnsiTheme="minorHAnsi" w:cstheme="minorHAnsi"/>
                <w:b/>
                <w:bCs/>
                <w:sz w:val="20"/>
                <w:szCs w:val="20"/>
              </w:rPr>
              <w:t xml:space="preserve">Coverage </w:t>
            </w:r>
            <w:r w:rsidRPr="00A66C15">
              <w:rPr>
                <w:rFonts w:asciiTheme="minorHAnsi" w:hAnsiTheme="minorHAnsi" w:cstheme="minorHAnsi"/>
                <w:sz w:val="20"/>
                <w:szCs w:val="20"/>
              </w:rPr>
              <w:t xml:space="preserve">features must </w:t>
            </w:r>
            <w:r w:rsidRPr="00A66C15">
              <w:rPr>
                <w:rFonts w:asciiTheme="minorHAnsi" w:hAnsiTheme="minorHAnsi" w:cstheme="minorHAnsi"/>
                <w:color w:val="auto"/>
                <w:sz w:val="20"/>
                <w:szCs w:val="20"/>
              </w:rPr>
              <w:t xml:space="preserve">cover at least </w:t>
            </w:r>
            <w:r w:rsidRPr="00A66C15">
              <w:rPr>
                <w:rFonts w:asciiTheme="minorHAnsi" w:hAnsiTheme="minorHAnsi" w:cstheme="minorHAnsi"/>
                <w:sz w:val="20"/>
                <w:szCs w:val="20"/>
              </w:rPr>
              <w:t>the extent of the spatial types in the dataset, and must not overlap.</w:t>
            </w:r>
          </w:p>
          <w:p w14:paraId="05E1B003" w14:textId="77777777" w:rsidR="004974E4" w:rsidRPr="00A66C15" w:rsidRDefault="004974E4" w:rsidP="0056144C">
            <w:pPr>
              <w:pStyle w:val="Default"/>
              <w:jc w:val="both"/>
              <w:rPr>
                <w:rFonts w:asciiTheme="minorHAnsi" w:hAnsiTheme="minorHAnsi" w:cstheme="minorHAnsi"/>
                <w:sz w:val="20"/>
                <w:szCs w:val="20"/>
              </w:rPr>
            </w:pPr>
          </w:p>
          <w:p w14:paraId="3E2A1BE3" w14:textId="3DFFEF38" w:rsidR="004974E4" w:rsidRPr="00A66C15" w:rsidRDefault="004974E4" w:rsidP="0056144C">
            <w:pPr>
              <w:pStyle w:val="Default"/>
              <w:jc w:val="both"/>
              <w:rPr>
                <w:rFonts w:asciiTheme="minorHAnsi" w:hAnsiTheme="minorHAnsi" w:cstheme="minorHAnsi"/>
                <w:sz w:val="20"/>
                <w:szCs w:val="20"/>
              </w:rPr>
            </w:pPr>
            <w:r w:rsidRPr="00A66C15">
              <w:rPr>
                <w:rFonts w:asciiTheme="minorHAnsi" w:hAnsiTheme="minorHAnsi" w:cstheme="minorHAnsi"/>
                <w:sz w:val="20"/>
                <w:szCs w:val="20"/>
              </w:rPr>
              <w:t>The use of S-</w:t>
            </w:r>
            <w:r w:rsidR="0031271D" w:rsidRPr="00A66C15">
              <w:rPr>
                <w:rFonts w:asciiTheme="minorHAnsi" w:hAnsiTheme="minorHAnsi" w:cstheme="minorHAnsi"/>
                <w:sz w:val="20"/>
                <w:szCs w:val="20"/>
              </w:rPr>
              <w:t xml:space="preserve">127 </w:t>
            </w:r>
            <w:r w:rsidRPr="00A66C15">
              <w:rPr>
                <w:rFonts w:asciiTheme="minorHAnsi" w:hAnsiTheme="minorHAnsi" w:cstheme="minorHAnsi"/>
                <w:sz w:val="20"/>
                <w:szCs w:val="20"/>
              </w:rPr>
              <w:t>data is scale-independent (see clause 2.8) and minimum display scale will normally be (null) and maximum display scale 1000 (the extreme values in the table of scales in the S-101 ENC, see Table 2-11). Should a producer need to encode different maximum and minimum display scales from the extreme (i.e., create scale-dependent datasets), the values of maximum and minimum display scales should be harmonized with base layer S-101 datasets (see the S-101 DCEG clause 3.4.1).</w:t>
            </w:r>
          </w:p>
          <w:p w14:paraId="707CA12A" w14:textId="77777777" w:rsidR="004974E4" w:rsidRPr="00A66C15" w:rsidRDefault="004974E4" w:rsidP="0056144C">
            <w:pPr>
              <w:pStyle w:val="Default"/>
              <w:jc w:val="both"/>
              <w:rPr>
                <w:rFonts w:asciiTheme="minorHAnsi" w:hAnsiTheme="minorHAnsi" w:cstheme="minorHAnsi"/>
                <w:sz w:val="20"/>
                <w:szCs w:val="20"/>
              </w:rPr>
            </w:pPr>
            <w:r w:rsidRPr="00A66C15">
              <w:rPr>
                <w:rFonts w:asciiTheme="minorHAnsi" w:hAnsiTheme="minorHAnsi" w:cstheme="minorHAnsi"/>
                <w:sz w:val="20"/>
                <w:szCs w:val="20"/>
              </w:rPr>
              <w:t xml:space="preserve"> </w:t>
            </w:r>
          </w:p>
          <w:p w14:paraId="12459BAE" w14:textId="58519B89" w:rsidR="00D0568F"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r w:rsidRPr="00ED455F">
              <w:rPr>
                <w:rFonts w:cstheme="minorHAnsi"/>
                <w:sz w:val="20"/>
                <w:lang w:val="en-AU"/>
              </w:rPr>
              <w:t>Given that S-</w:t>
            </w:r>
            <w:r w:rsidR="0031271D" w:rsidRPr="00A66C15">
              <w:rPr>
                <w:rFonts w:cstheme="minorHAnsi"/>
                <w:sz w:val="20"/>
                <w:lang w:val="en-AU"/>
              </w:rPr>
              <w:t xml:space="preserve">127 </w:t>
            </w:r>
            <w:r w:rsidRPr="00A66C15">
              <w:rPr>
                <w:rFonts w:cstheme="minorHAnsi"/>
                <w:sz w:val="20"/>
                <w:lang w:val="en-AU"/>
              </w:rPr>
              <w:t>data will overlay ENC and possibly other datasets, the conditions described in S-101 clause 3.4.1 for displaying overscale warnings and setting the viewing scale may be overridden by interoperability constraints or the presence of higher-priority datasets. The specification of such behaviour is out of scope for this document (the S-100 interoperability specification should address it for ECDIS).</w:t>
            </w:r>
          </w:p>
          <w:p w14:paraId="3E4E32D4" w14:textId="77777777" w:rsidR="004974E4"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lang w:val="en-AU"/>
              </w:rPr>
            </w:pPr>
            <w:r w:rsidRPr="00A66C15">
              <w:rPr>
                <w:rFonts w:cstheme="minorHAnsi"/>
                <w:sz w:val="20"/>
                <w:u w:val="single"/>
                <w:lang w:val="en-AU"/>
              </w:rPr>
              <w:t>Remarks:</w:t>
            </w:r>
          </w:p>
          <w:p w14:paraId="5900CD59" w14:textId="77777777" w:rsidR="004974E4" w:rsidRPr="00A66C15" w:rsidRDefault="004974E4" w:rsidP="004974E4">
            <w:pPr>
              <w:keepNext/>
              <w:keepLines/>
              <w:numPr>
                <w:ilvl w:val="0"/>
                <w:numId w:val="23"/>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This meta feature is intended to support an indication of coverage.</w:t>
            </w:r>
          </w:p>
          <w:p w14:paraId="0ED2C379" w14:textId="4DC8CE0E" w:rsidR="004974E4" w:rsidRDefault="004974E4" w:rsidP="004974E4">
            <w:pPr>
              <w:keepNext/>
              <w:keepLines/>
              <w:numPr>
                <w:ilvl w:val="0"/>
                <w:numId w:val="23"/>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Where a dataset consists of only one Data Coverage feature, the value for the maximum display scale populated in the dataset discovery metadata must be the same as the value populated for maximum display scale on the Data Coverage.</w:t>
            </w:r>
          </w:p>
          <w:p w14:paraId="2B95CF85" w14:textId="5A6CC248" w:rsidR="00D0568F" w:rsidRPr="00A66C15" w:rsidRDefault="00D0568F" w:rsidP="004974E4">
            <w:pPr>
              <w:keepNext/>
              <w:keepLines/>
              <w:numPr>
                <w:ilvl w:val="0"/>
                <w:numId w:val="23"/>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Pr>
                <w:rFonts w:cstheme="minorHAnsi"/>
                <w:sz w:val="20"/>
                <w:lang w:val="en-AU"/>
              </w:rPr>
              <w:t xml:space="preserve">For any </w:t>
            </w:r>
            <w:r w:rsidRPr="00D0568F">
              <w:rPr>
                <w:rFonts w:cstheme="minorHAnsi"/>
                <w:b/>
                <w:sz w:val="20"/>
                <w:lang w:val="en-AU"/>
              </w:rPr>
              <w:t>Data</w:t>
            </w:r>
            <w:r w:rsidR="00C63A2C">
              <w:rPr>
                <w:rFonts w:cstheme="minorHAnsi"/>
                <w:b/>
                <w:sz w:val="20"/>
                <w:lang w:val="en-AU"/>
              </w:rPr>
              <w:t xml:space="preserve"> </w:t>
            </w:r>
            <w:r w:rsidRPr="00D0568F">
              <w:rPr>
                <w:rFonts w:cstheme="minorHAnsi"/>
                <w:b/>
                <w:sz w:val="20"/>
                <w:lang w:val="en-AU"/>
              </w:rPr>
              <w:t>Coverage</w:t>
            </w:r>
            <w:r>
              <w:rPr>
                <w:rFonts w:cstheme="minorHAnsi"/>
                <w:sz w:val="20"/>
                <w:lang w:val="en-AU"/>
              </w:rPr>
              <w:t xml:space="preserve"> feature, </w:t>
            </w:r>
            <w:r w:rsidRPr="00D0568F">
              <w:rPr>
                <w:rFonts w:cstheme="minorHAnsi"/>
                <w:sz w:val="20"/>
                <w:lang w:val="en-AU"/>
              </w:rPr>
              <w:t>maximum display scale &lt; minimum display scale</w:t>
            </w:r>
            <w:r>
              <w:rPr>
                <w:rFonts w:cstheme="minorHAnsi"/>
                <w:sz w:val="20"/>
                <w:lang w:val="en-AU"/>
              </w:rPr>
              <w:t>.</w:t>
            </w:r>
          </w:p>
          <w:p w14:paraId="46A1C143" w14:textId="77777777" w:rsidR="004974E4" w:rsidRPr="00A66C15" w:rsidRDefault="004974E4"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r w:rsidRPr="00A66C15">
              <w:rPr>
                <w:rFonts w:cstheme="minorHAnsi"/>
                <w:sz w:val="20"/>
                <w:lang w:val="en-AU"/>
              </w:rPr>
              <w:t xml:space="preserve"> None</w:t>
            </w:r>
          </w:p>
        </w:tc>
      </w:tr>
    </w:tbl>
    <w:p w14:paraId="52A7969D" w14:textId="77777777" w:rsidR="007B692C" w:rsidRDefault="007B692C" w:rsidP="00C83FB5"/>
    <w:p w14:paraId="6799160A" w14:textId="5CC9C69C" w:rsidR="007B692C" w:rsidRPr="00A66C15" w:rsidRDefault="007C4579" w:rsidP="007B692C">
      <w:pPr>
        <w:pStyle w:val="Heading2"/>
        <w:rPr>
          <w:rFonts w:asciiTheme="minorHAnsi" w:hAnsiTheme="minorHAnsi" w:cstheme="minorHAnsi"/>
        </w:rPr>
      </w:pPr>
      <w:bookmarkStart w:id="341" w:name="_Toc531133495"/>
      <w:r>
        <w:rPr>
          <w:rFonts w:asciiTheme="minorHAnsi" w:hAnsiTheme="minorHAnsi" w:cstheme="minorHAnsi"/>
        </w:rPr>
        <w:t>Data Quality</w:t>
      </w:r>
      <w:bookmarkEnd w:id="341"/>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7B692C" w:rsidRPr="00A66C15" w14:paraId="1EA2E08A" w14:textId="77777777" w:rsidTr="007B692C">
        <w:trPr>
          <w:trHeight w:val="545"/>
        </w:trPr>
        <w:tc>
          <w:tcPr>
            <w:tcW w:w="10008" w:type="dxa"/>
            <w:gridSpan w:val="12"/>
            <w:shd w:val="clear" w:color="auto" w:fill="auto"/>
          </w:tcPr>
          <w:p w14:paraId="158EB42D" w14:textId="1F641828" w:rsidR="007B692C" w:rsidRPr="00A66C15" w:rsidRDefault="007B692C" w:rsidP="007B692C">
            <w:pPr>
              <w:spacing w:after="120"/>
              <w:rPr>
                <w:rFonts w:cstheme="minorHAnsi"/>
                <w:sz w:val="20"/>
                <w:lang w:val="en-AU"/>
              </w:rPr>
            </w:pPr>
            <w:r w:rsidRPr="00A66C15">
              <w:rPr>
                <w:rFonts w:cstheme="minorHAnsi"/>
                <w:sz w:val="20"/>
                <w:u w:val="single"/>
                <w:lang w:val="en-AU"/>
              </w:rPr>
              <w:t xml:space="preserve">IHO Definition: </w:t>
            </w:r>
            <w:r w:rsidR="00F138BA">
              <w:rPr>
                <w:rFonts w:cstheme="minorHAnsi"/>
                <w:b/>
                <w:sz w:val="20"/>
                <w:lang w:val="en-AU"/>
              </w:rPr>
              <w:t>DATA QUALITY.</w:t>
            </w:r>
            <w:r w:rsidR="00F138BA" w:rsidRPr="00A66C15">
              <w:rPr>
                <w:rFonts w:cstheme="minorHAnsi"/>
                <w:sz w:val="20"/>
                <w:lang w:val="en-AU"/>
              </w:rPr>
              <w:t xml:space="preserve">  </w:t>
            </w:r>
            <w:r w:rsidR="007C4579" w:rsidRPr="007C4579">
              <w:rPr>
                <w:rFonts w:cstheme="minorHAnsi"/>
                <w:sz w:val="20"/>
                <w:lang w:val="en-AU"/>
              </w:rPr>
              <w:t>Abstract feature type for data quality meta-features</w:t>
            </w:r>
            <w:r w:rsidRPr="00A4346C">
              <w:rPr>
                <w:rFonts w:cstheme="minorHAnsi"/>
                <w:sz w:val="20"/>
                <w:lang w:val="en-AU"/>
              </w:rPr>
              <w:t>.</w:t>
            </w:r>
          </w:p>
        </w:tc>
      </w:tr>
      <w:tr w:rsidR="007B692C" w:rsidRPr="00A66C15" w14:paraId="1EF20DB8" w14:textId="77777777" w:rsidTr="007B692C">
        <w:trPr>
          <w:trHeight w:val="485"/>
        </w:trPr>
        <w:tc>
          <w:tcPr>
            <w:tcW w:w="10008" w:type="dxa"/>
            <w:gridSpan w:val="12"/>
            <w:shd w:val="clear" w:color="auto" w:fill="auto"/>
            <w:vAlign w:val="center"/>
          </w:tcPr>
          <w:p w14:paraId="5C4D5CE8" w14:textId="23D5C17E" w:rsidR="007B692C" w:rsidRPr="00074D27" w:rsidRDefault="007B692C" w:rsidP="007B692C">
            <w:pPr>
              <w:rPr>
                <w:rFonts w:cstheme="minorHAnsi"/>
                <w:b/>
                <w:sz w:val="20"/>
                <w:u w:val="single"/>
                <w:lang w:val="en-AU"/>
              </w:rPr>
            </w:pPr>
            <w:r w:rsidRPr="00ED455F">
              <w:rPr>
                <w:rFonts w:cstheme="minorHAnsi"/>
                <w:b/>
                <w:sz w:val="20"/>
                <w:u w:val="single"/>
                <w:lang w:val="en-AU"/>
              </w:rPr>
              <w:t xml:space="preserve">S-127 Geo Feature: </w:t>
            </w:r>
            <w:r w:rsidR="007C4579">
              <w:rPr>
                <w:rFonts w:cstheme="minorHAnsi"/>
                <w:b/>
                <w:sz w:val="20"/>
                <w:lang w:val="en-AU"/>
              </w:rPr>
              <w:t>Data</w:t>
            </w:r>
            <w:r w:rsidR="00C63A2C">
              <w:rPr>
                <w:rFonts w:cstheme="minorHAnsi"/>
                <w:b/>
                <w:sz w:val="20"/>
                <w:lang w:val="en-AU"/>
              </w:rPr>
              <w:t xml:space="preserve"> </w:t>
            </w:r>
            <w:r w:rsidR="007C4579">
              <w:rPr>
                <w:rFonts w:cstheme="minorHAnsi"/>
                <w:b/>
                <w:sz w:val="20"/>
                <w:lang w:val="en-AU"/>
              </w:rPr>
              <w:t>Quality</w:t>
            </w:r>
            <w:r w:rsidRPr="00A66C15">
              <w:rPr>
                <w:rFonts w:cstheme="minorHAnsi"/>
                <w:sz w:val="20"/>
                <w:lang w:val="en-AU"/>
              </w:rPr>
              <w:t xml:space="preserve"> </w:t>
            </w:r>
            <w:r w:rsidRPr="00A66C15">
              <w:rPr>
                <w:rFonts w:cstheme="minorHAnsi"/>
                <w:b/>
                <w:sz w:val="20"/>
                <w:lang w:val="en-AU"/>
              </w:rPr>
              <w:t>(Abstract)</w:t>
            </w:r>
          </w:p>
        </w:tc>
      </w:tr>
      <w:tr w:rsidR="007B692C" w:rsidRPr="00ED455F" w14:paraId="28AC3CF8" w14:textId="77777777" w:rsidTr="007B692C">
        <w:trPr>
          <w:trHeight w:val="485"/>
        </w:trPr>
        <w:tc>
          <w:tcPr>
            <w:tcW w:w="10008" w:type="dxa"/>
            <w:gridSpan w:val="12"/>
            <w:shd w:val="clear" w:color="auto" w:fill="auto"/>
            <w:vAlign w:val="center"/>
          </w:tcPr>
          <w:p w14:paraId="470512BA" w14:textId="0CA31DF5" w:rsidR="007B692C" w:rsidRPr="00ED455F" w:rsidRDefault="007B692C" w:rsidP="007B692C">
            <w:pPr>
              <w:rPr>
                <w:rFonts w:cstheme="minorHAnsi"/>
                <w:b/>
                <w:sz w:val="20"/>
                <w:u w:val="single"/>
                <w:lang w:val="en-AU"/>
              </w:rPr>
            </w:pPr>
            <w:r w:rsidRPr="00ED455F">
              <w:rPr>
                <w:rFonts w:cstheme="minorHAnsi"/>
                <w:b/>
                <w:sz w:val="20"/>
                <w:u w:val="single"/>
                <w:lang w:val="en-AU"/>
              </w:rPr>
              <w:t>Primitives:</w:t>
            </w:r>
            <w:r w:rsidRPr="00074D27">
              <w:rPr>
                <w:rFonts w:cstheme="minorHAnsi"/>
                <w:b/>
                <w:sz w:val="20"/>
                <w:lang w:val="en-AU"/>
              </w:rPr>
              <w:t xml:space="preserve"> </w:t>
            </w:r>
            <w:r w:rsidR="00E745B4">
              <w:rPr>
                <w:rFonts w:cstheme="minorHAnsi"/>
                <w:b/>
                <w:sz w:val="20"/>
                <w:lang w:val="en-AU"/>
              </w:rPr>
              <w:t>Surface</w:t>
            </w:r>
          </w:p>
        </w:tc>
      </w:tr>
      <w:tr w:rsidR="007B692C" w:rsidRPr="00A66C15" w14:paraId="2DBBDC01" w14:textId="77777777" w:rsidTr="007B692C">
        <w:trPr>
          <w:trHeight w:val="1059"/>
        </w:trPr>
        <w:tc>
          <w:tcPr>
            <w:tcW w:w="2999" w:type="dxa"/>
            <w:gridSpan w:val="3"/>
            <w:shd w:val="clear" w:color="auto" w:fill="auto"/>
          </w:tcPr>
          <w:p w14:paraId="72ABAFF0" w14:textId="77777777" w:rsidR="007B692C" w:rsidRPr="00A66C15" w:rsidRDefault="007B692C" w:rsidP="007B692C">
            <w:pPr>
              <w:spacing w:after="120"/>
              <w:rPr>
                <w:rFonts w:cstheme="minorHAnsi"/>
                <w:color w:val="0000FF"/>
                <w:sz w:val="18"/>
                <w:szCs w:val="18"/>
                <w:lang w:val="en-AU"/>
              </w:rPr>
            </w:pPr>
            <w:r w:rsidRPr="00ED455F">
              <w:rPr>
                <w:rFonts w:cstheme="minorHAnsi"/>
                <w:i/>
                <w:color w:val="0000FF"/>
                <w:sz w:val="18"/>
                <w:szCs w:val="18"/>
                <w:lang w:val="en-AU"/>
              </w:rPr>
              <w:t>Real World</w:t>
            </w:r>
          </w:p>
          <w:p w14:paraId="3F896CB8" w14:textId="77777777" w:rsidR="007B692C" w:rsidRPr="00A66C15" w:rsidRDefault="007B692C" w:rsidP="007B692C">
            <w:pPr>
              <w:rPr>
                <w:rFonts w:cstheme="minorHAnsi"/>
                <w:b/>
                <w:color w:val="0000FF"/>
                <w:sz w:val="20"/>
                <w:lang w:val="en-AU"/>
              </w:rPr>
            </w:pPr>
          </w:p>
        </w:tc>
        <w:tc>
          <w:tcPr>
            <w:tcW w:w="3250" w:type="dxa"/>
            <w:gridSpan w:val="5"/>
            <w:shd w:val="clear" w:color="auto" w:fill="auto"/>
          </w:tcPr>
          <w:p w14:paraId="161CA34A" w14:textId="77777777" w:rsidR="007B692C" w:rsidRPr="00A66C15" w:rsidRDefault="007B692C" w:rsidP="007B692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63B11C8E" w14:textId="77777777" w:rsidR="007B692C" w:rsidRPr="00A66C15" w:rsidRDefault="007B692C" w:rsidP="007B692C">
            <w:pPr>
              <w:jc w:val="center"/>
              <w:rPr>
                <w:rFonts w:cstheme="minorHAnsi"/>
                <w:b/>
                <w:color w:val="0000FF"/>
                <w:sz w:val="20"/>
                <w:lang w:val="en-AU"/>
              </w:rPr>
            </w:pPr>
          </w:p>
        </w:tc>
        <w:tc>
          <w:tcPr>
            <w:tcW w:w="3759" w:type="dxa"/>
            <w:gridSpan w:val="4"/>
            <w:shd w:val="clear" w:color="auto" w:fill="auto"/>
          </w:tcPr>
          <w:p w14:paraId="1CA16927" w14:textId="77777777" w:rsidR="007B692C" w:rsidRPr="00A66C15" w:rsidRDefault="007B692C" w:rsidP="007B692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774BB06A" w14:textId="77777777" w:rsidR="007B692C" w:rsidRPr="00A66C15" w:rsidRDefault="007B692C" w:rsidP="007B692C">
            <w:pPr>
              <w:rPr>
                <w:rFonts w:cstheme="minorHAnsi"/>
                <w:b/>
                <w:color w:val="0000FF"/>
                <w:sz w:val="20"/>
                <w:lang w:val="en-AU"/>
              </w:rPr>
            </w:pPr>
          </w:p>
        </w:tc>
      </w:tr>
      <w:tr w:rsidR="007B692C" w:rsidRPr="00A66C15" w14:paraId="255FD214" w14:textId="77777777" w:rsidTr="007B692C">
        <w:trPr>
          <w:trHeight w:val="545"/>
        </w:trPr>
        <w:tc>
          <w:tcPr>
            <w:tcW w:w="3685" w:type="dxa"/>
            <w:gridSpan w:val="4"/>
            <w:shd w:val="clear" w:color="auto" w:fill="auto"/>
            <w:vAlign w:val="center"/>
          </w:tcPr>
          <w:p w14:paraId="1AF3D1D5" w14:textId="77777777" w:rsidR="007B692C" w:rsidRPr="00A66C15" w:rsidRDefault="007B692C" w:rsidP="007B692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16C58617" w14:textId="77777777" w:rsidR="007B692C" w:rsidRPr="00A66C15" w:rsidRDefault="007B692C" w:rsidP="007B692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32B5CC31" w14:textId="77777777" w:rsidR="007B692C" w:rsidRPr="00A66C15" w:rsidRDefault="007B692C" w:rsidP="007B692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0367313F" w14:textId="77777777" w:rsidR="007B692C" w:rsidRPr="00A66C15" w:rsidRDefault="007B692C" w:rsidP="007B692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28D8EF44" w14:textId="77777777" w:rsidR="007B692C" w:rsidRPr="00A66C15" w:rsidRDefault="007B692C" w:rsidP="007B692C">
            <w:pPr>
              <w:rPr>
                <w:rFonts w:cstheme="minorHAnsi"/>
                <w:b/>
                <w:sz w:val="20"/>
                <w:lang w:val="en-AU"/>
              </w:rPr>
            </w:pPr>
            <w:r w:rsidRPr="00A66C15">
              <w:rPr>
                <w:rFonts w:cstheme="minorHAnsi"/>
                <w:b/>
                <w:sz w:val="20"/>
                <w:lang w:val="en-AU"/>
              </w:rPr>
              <w:t>Multiplicity</w:t>
            </w:r>
          </w:p>
        </w:tc>
      </w:tr>
      <w:tr w:rsidR="007B692C" w:rsidRPr="00A66C15" w14:paraId="0400C331" w14:textId="77777777" w:rsidTr="007B692C">
        <w:trPr>
          <w:trHeight w:val="20"/>
        </w:trPr>
        <w:tc>
          <w:tcPr>
            <w:tcW w:w="3685" w:type="dxa"/>
            <w:gridSpan w:val="4"/>
            <w:shd w:val="clear" w:color="auto" w:fill="auto"/>
          </w:tcPr>
          <w:p w14:paraId="680B22F4" w14:textId="74F68FBD" w:rsidR="007B692C" w:rsidRPr="00A66C15" w:rsidRDefault="007B692C" w:rsidP="007B692C">
            <w:pPr>
              <w:spacing w:before="60" w:after="60"/>
              <w:rPr>
                <w:rFonts w:cstheme="minorHAnsi"/>
                <w:sz w:val="18"/>
                <w:szCs w:val="18"/>
                <w:lang w:val="en-AU"/>
              </w:rPr>
            </w:pPr>
          </w:p>
        </w:tc>
        <w:tc>
          <w:tcPr>
            <w:tcW w:w="1544" w:type="dxa"/>
            <w:gridSpan w:val="2"/>
            <w:shd w:val="clear" w:color="auto" w:fill="auto"/>
          </w:tcPr>
          <w:p w14:paraId="0E48D4BE" w14:textId="77777777" w:rsidR="007B692C" w:rsidRPr="00A66C15" w:rsidRDefault="007B692C" w:rsidP="007B692C">
            <w:pPr>
              <w:spacing w:before="60" w:after="60"/>
              <w:rPr>
                <w:rFonts w:cstheme="minorHAnsi"/>
                <w:sz w:val="18"/>
                <w:szCs w:val="18"/>
                <w:lang w:val="en-AU"/>
              </w:rPr>
            </w:pPr>
          </w:p>
        </w:tc>
        <w:tc>
          <w:tcPr>
            <w:tcW w:w="2607" w:type="dxa"/>
            <w:gridSpan w:val="4"/>
            <w:shd w:val="clear" w:color="auto" w:fill="auto"/>
          </w:tcPr>
          <w:p w14:paraId="1B16384B" w14:textId="77777777" w:rsidR="007B692C" w:rsidRPr="00A66C15" w:rsidRDefault="007B692C" w:rsidP="007B692C">
            <w:pPr>
              <w:autoSpaceDE w:val="0"/>
              <w:autoSpaceDN w:val="0"/>
              <w:adjustRightInd w:val="0"/>
              <w:spacing w:after="60"/>
              <w:ind w:left="375" w:hanging="301"/>
              <w:rPr>
                <w:rFonts w:cstheme="minorHAnsi"/>
                <w:strike/>
                <w:sz w:val="18"/>
                <w:szCs w:val="18"/>
                <w:lang w:val="en-AU"/>
              </w:rPr>
            </w:pPr>
          </w:p>
        </w:tc>
        <w:tc>
          <w:tcPr>
            <w:tcW w:w="1339" w:type="dxa"/>
            <w:shd w:val="clear" w:color="auto" w:fill="auto"/>
          </w:tcPr>
          <w:p w14:paraId="3E7A62B9" w14:textId="77777777" w:rsidR="007B692C" w:rsidRPr="00A66C15" w:rsidRDefault="007B692C" w:rsidP="007B692C">
            <w:pPr>
              <w:spacing w:before="60" w:after="60"/>
              <w:rPr>
                <w:rFonts w:cstheme="minorHAnsi"/>
                <w:sz w:val="18"/>
                <w:szCs w:val="18"/>
                <w:lang w:val="en-AU"/>
              </w:rPr>
            </w:pPr>
          </w:p>
        </w:tc>
        <w:tc>
          <w:tcPr>
            <w:tcW w:w="833" w:type="dxa"/>
            <w:shd w:val="clear" w:color="auto" w:fill="auto"/>
          </w:tcPr>
          <w:p w14:paraId="782A2600" w14:textId="77777777" w:rsidR="007B692C" w:rsidRPr="00A66C15" w:rsidRDefault="007B692C" w:rsidP="007B692C">
            <w:pPr>
              <w:spacing w:before="60" w:after="60"/>
              <w:rPr>
                <w:rFonts w:cstheme="minorHAnsi"/>
                <w:sz w:val="18"/>
                <w:szCs w:val="18"/>
                <w:lang w:val="en-AU"/>
              </w:rPr>
            </w:pPr>
          </w:p>
        </w:tc>
      </w:tr>
      <w:tr w:rsidR="007B692C" w:rsidRPr="00A66C15" w14:paraId="1D1009C7" w14:textId="77777777" w:rsidTr="007B692C">
        <w:trPr>
          <w:trHeight w:val="20"/>
        </w:trPr>
        <w:tc>
          <w:tcPr>
            <w:tcW w:w="10008" w:type="dxa"/>
            <w:gridSpan w:val="12"/>
          </w:tcPr>
          <w:p w14:paraId="2C4CE593" w14:textId="77777777" w:rsidR="007B692C" w:rsidRPr="00A66C15" w:rsidRDefault="007B692C" w:rsidP="007B692C">
            <w:pPr>
              <w:spacing w:before="60" w:after="60"/>
              <w:rPr>
                <w:rFonts w:cstheme="minorHAnsi"/>
                <w:b/>
                <w:sz w:val="20"/>
                <w:u w:val="single"/>
              </w:rPr>
            </w:pPr>
            <w:r w:rsidRPr="00ED455F">
              <w:rPr>
                <w:rFonts w:cstheme="minorHAnsi"/>
                <w:b/>
                <w:sz w:val="20"/>
                <w:u w:val="single"/>
              </w:rPr>
              <w:t>Information associations</w:t>
            </w:r>
          </w:p>
        </w:tc>
      </w:tr>
      <w:tr w:rsidR="007B692C" w:rsidRPr="00A66C15" w14:paraId="683279F7" w14:textId="77777777" w:rsidTr="007B692C">
        <w:trPr>
          <w:trHeight w:val="20"/>
        </w:trPr>
        <w:tc>
          <w:tcPr>
            <w:tcW w:w="714" w:type="dxa"/>
          </w:tcPr>
          <w:p w14:paraId="0B53D4D0" w14:textId="77777777" w:rsidR="007B692C" w:rsidRPr="00A66C15" w:rsidRDefault="007B692C" w:rsidP="007B692C">
            <w:pPr>
              <w:spacing w:before="60" w:after="60"/>
              <w:rPr>
                <w:rFonts w:cstheme="minorHAnsi"/>
                <w:b/>
                <w:sz w:val="18"/>
                <w:szCs w:val="18"/>
              </w:rPr>
            </w:pPr>
            <w:r w:rsidRPr="00ED455F">
              <w:rPr>
                <w:rFonts w:cstheme="minorHAnsi"/>
                <w:b/>
                <w:sz w:val="18"/>
                <w:szCs w:val="18"/>
              </w:rPr>
              <w:t>Type</w:t>
            </w:r>
          </w:p>
        </w:tc>
        <w:tc>
          <w:tcPr>
            <w:tcW w:w="1981" w:type="dxa"/>
            <w:vAlign w:val="center"/>
          </w:tcPr>
          <w:p w14:paraId="2A17E7E9" w14:textId="77777777" w:rsidR="007B692C" w:rsidRPr="00A66C15" w:rsidRDefault="007B692C" w:rsidP="007B692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72289FE5" w14:textId="77777777" w:rsidR="007B692C" w:rsidRPr="00A66C15" w:rsidRDefault="007B692C" w:rsidP="007B692C">
            <w:pPr>
              <w:spacing w:before="60" w:after="60"/>
              <w:rPr>
                <w:rFonts w:cstheme="minorHAnsi"/>
                <w:b/>
                <w:sz w:val="18"/>
                <w:szCs w:val="18"/>
              </w:rPr>
            </w:pPr>
            <w:r w:rsidRPr="00A66C15">
              <w:rPr>
                <w:rFonts w:cstheme="minorHAnsi"/>
                <w:b/>
                <w:sz w:val="18"/>
                <w:szCs w:val="18"/>
              </w:rPr>
              <w:t>Class</w:t>
            </w:r>
          </w:p>
        </w:tc>
        <w:tc>
          <w:tcPr>
            <w:tcW w:w="1260" w:type="dxa"/>
            <w:vAlign w:val="center"/>
          </w:tcPr>
          <w:p w14:paraId="1B8B149F" w14:textId="77777777" w:rsidR="007B692C" w:rsidRPr="00A66C15" w:rsidRDefault="007B692C" w:rsidP="007B692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41A2D820" w14:textId="77777777" w:rsidR="007B692C" w:rsidRPr="00A66C15" w:rsidRDefault="007B692C" w:rsidP="007B692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1F4A1E97" w14:textId="77777777" w:rsidR="007B692C" w:rsidRPr="00A66C15" w:rsidRDefault="007B692C" w:rsidP="007B692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79844DF6" w14:textId="77777777" w:rsidR="007B692C" w:rsidRPr="00A66C15" w:rsidRDefault="007B692C" w:rsidP="007B692C">
            <w:pPr>
              <w:spacing w:before="60" w:after="60"/>
              <w:rPr>
                <w:rFonts w:cstheme="minorHAnsi"/>
                <w:b/>
                <w:sz w:val="18"/>
                <w:szCs w:val="18"/>
              </w:rPr>
            </w:pPr>
            <w:r w:rsidRPr="00A66C15">
              <w:rPr>
                <w:rFonts w:cstheme="minorHAnsi"/>
                <w:b/>
                <w:sz w:val="18"/>
                <w:szCs w:val="18"/>
              </w:rPr>
              <w:t>Role</w:t>
            </w:r>
          </w:p>
        </w:tc>
        <w:tc>
          <w:tcPr>
            <w:tcW w:w="833" w:type="dxa"/>
            <w:vAlign w:val="center"/>
          </w:tcPr>
          <w:p w14:paraId="63AFBEAA" w14:textId="77777777" w:rsidR="007B692C" w:rsidRPr="00A66C15" w:rsidRDefault="007B692C" w:rsidP="007B692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7B692C" w:rsidRPr="00A66C15" w14:paraId="1289C9F0" w14:textId="77777777" w:rsidTr="007B692C">
        <w:trPr>
          <w:trHeight w:val="20"/>
        </w:trPr>
        <w:tc>
          <w:tcPr>
            <w:tcW w:w="714" w:type="dxa"/>
          </w:tcPr>
          <w:p w14:paraId="737DDC62" w14:textId="694F8A9E" w:rsidR="007B692C" w:rsidRPr="00A66C15" w:rsidRDefault="007B692C" w:rsidP="007B692C">
            <w:pPr>
              <w:spacing w:before="60" w:after="60"/>
              <w:rPr>
                <w:rFonts w:cstheme="minorHAnsi"/>
                <w:sz w:val="18"/>
                <w:szCs w:val="18"/>
              </w:rPr>
            </w:pPr>
          </w:p>
        </w:tc>
        <w:tc>
          <w:tcPr>
            <w:tcW w:w="1981" w:type="dxa"/>
          </w:tcPr>
          <w:p w14:paraId="3E7C8BC5" w14:textId="4136AB1F" w:rsidR="007B692C" w:rsidRPr="00A66C15" w:rsidRDefault="007B692C" w:rsidP="007B692C">
            <w:pPr>
              <w:spacing w:before="60" w:after="60"/>
              <w:rPr>
                <w:rFonts w:cstheme="minorHAnsi"/>
                <w:sz w:val="18"/>
                <w:szCs w:val="18"/>
              </w:rPr>
            </w:pPr>
          </w:p>
        </w:tc>
        <w:tc>
          <w:tcPr>
            <w:tcW w:w="990" w:type="dxa"/>
            <w:gridSpan w:val="2"/>
          </w:tcPr>
          <w:p w14:paraId="4B0ADB42" w14:textId="2A3B54F3" w:rsidR="007B692C" w:rsidRPr="00A66C15" w:rsidRDefault="007B692C" w:rsidP="007B692C">
            <w:pPr>
              <w:autoSpaceDE w:val="0"/>
              <w:autoSpaceDN w:val="0"/>
              <w:adjustRightInd w:val="0"/>
              <w:spacing w:before="60" w:after="60"/>
              <w:rPr>
                <w:rFonts w:cstheme="minorHAnsi"/>
                <w:sz w:val="18"/>
                <w:szCs w:val="18"/>
              </w:rPr>
            </w:pPr>
          </w:p>
        </w:tc>
        <w:tc>
          <w:tcPr>
            <w:tcW w:w="1260" w:type="dxa"/>
          </w:tcPr>
          <w:p w14:paraId="7A8A52E2" w14:textId="21BBE1D5" w:rsidR="007B692C" w:rsidRPr="00A66C15" w:rsidRDefault="007B692C" w:rsidP="007B692C">
            <w:pPr>
              <w:autoSpaceDE w:val="0"/>
              <w:autoSpaceDN w:val="0"/>
              <w:adjustRightInd w:val="0"/>
              <w:spacing w:before="60" w:after="60"/>
              <w:rPr>
                <w:rFonts w:cstheme="minorHAnsi"/>
                <w:sz w:val="18"/>
                <w:szCs w:val="18"/>
              </w:rPr>
            </w:pPr>
          </w:p>
        </w:tc>
        <w:tc>
          <w:tcPr>
            <w:tcW w:w="720" w:type="dxa"/>
            <w:gridSpan w:val="2"/>
          </w:tcPr>
          <w:p w14:paraId="279A9520" w14:textId="222FE048" w:rsidR="007B692C" w:rsidRPr="00A66C15" w:rsidRDefault="007B692C" w:rsidP="007B692C">
            <w:pPr>
              <w:autoSpaceDE w:val="0"/>
              <w:autoSpaceDN w:val="0"/>
              <w:adjustRightInd w:val="0"/>
              <w:spacing w:before="60" w:after="60"/>
              <w:rPr>
                <w:rFonts w:cstheme="minorHAnsi"/>
                <w:sz w:val="18"/>
                <w:szCs w:val="18"/>
              </w:rPr>
            </w:pPr>
          </w:p>
        </w:tc>
        <w:tc>
          <w:tcPr>
            <w:tcW w:w="1530" w:type="dxa"/>
            <w:gridSpan w:val="2"/>
          </w:tcPr>
          <w:p w14:paraId="7057AB30" w14:textId="6D384159" w:rsidR="007B692C" w:rsidRPr="00A66C15" w:rsidRDefault="007B692C" w:rsidP="007B692C">
            <w:pPr>
              <w:autoSpaceDE w:val="0"/>
              <w:autoSpaceDN w:val="0"/>
              <w:adjustRightInd w:val="0"/>
              <w:spacing w:before="60" w:after="60"/>
              <w:rPr>
                <w:rFonts w:cstheme="minorHAnsi"/>
                <w:sz w:val="18"/>
                <w:szCs w:val="18"/>
              </w:rPr>
            </w:pPr>
          </w:p>
        </w:tc>
        <w:tc>
          <w:tcPr>
            <w:tcW w:w="1980" w:type="dxa"/>
            <w:gridSpan w:val="2"/>
          </w:tcPr>
          <w:p w14:paraId="6E4F43F9" w14:textId="3AC9DD36" w:rsidR="007B692C" w:rsidRPr="00A66C15" w:rsidRDefault="007B692C" w:rsidP="007B692C">
            <w:pPr>
              <w:autoSpaceDE w:val="0"/>
              <w:autoSpaceDN w:val="0"/>
              <w:adjustRightInd w:val="0"/>
              <w:spacing w:before="60" w:after="60"/>
              <w:rPr>
                <w:rFonts w:cstheme="minorHAnsi"/>
                <w:sz w:val="18"/>
                <w:szCs w:val="18"/>
              </w:rPr>
            </w:pPr>
          </w:p>
        </w:tc>
        <w:tc>
          <w:tcPr>
            <w:tcW w:w="833" w:type="dxa"/>
          </w:tcPr>
          <w:p w14:paraId="71EFAB41" w14:textId="6B3A688D" w:rsidR="007B692C" w:rsidRPr="00A66C15" w:rsidRDefault="007B692C" w:rsidP="007B692C">
            <w:pPr>
              <w:spacing w:before="60" w:after="60"/>
              <w:rPr>
                <w:rFonts w:cstheme="minorHAnsi"/>
                <w:sz w:val="18"/>
                <w:szCs w:val="18"/>
              </w:rPr>
            </w:pPr>
          </w:p>
        </w:tc>
      </w:tr>
      <w:tr w:rsidR="007B692C" w:rsidRPr="00A66C15" w14:paraId="4DAC1FA0" w14:textId="77777777" w:rsidTr="007B692C">
        <w:trPr>
          <w:trHeight w:val="70"/>
        </w:trPr>
        <w:tc>
          <w:tcPr>
            <w:tcW w:w="10008" w:type="dxa"/>
            <w:gridSpan w:val="12"/>
            <w:shd w:val="clear" w:color="auto" w:fill="auto"/>
          </w:tcPr>
          <w:p w14:paraId="4B14B043" w14:textId="64A7B9BB" w:rsidR="007B692C" w:rsidRPr="005D2FBF" w:rsidRDefault="00E745B4" w:rsidP="007B692C">
            <w:pPr>
              <w:spacing w:after="120"/>
              <w:rPr>
                <w:rFonts w:cstheme="minorHAnsi"/>
                <w:sz w:val="20"/>
                <w:lang w:val="en-AU"/>
              </w:rPr>
            </w:pPr>
            <w:r w:rsidRPr="005D2FBF">
              <w:rPr>
                <w:rFonts w:cstheme="minorHAnsi"/>
                <w:noProof/>
                <w:sz w:val="20"/>
                <w:lang w:val="en-AU"/>
              </w:rPr>
              <w:drawing>
                <wp:inline distT="0" distB="0" distL="0" distR="0" wp14:anchorId="2EBF3D02" wp14:editId="1F27D3DB">
                  <wp:extent cx="2251495" cy="9946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7">
                            <a:extLst>
                              <a:ext uri="{28A0092B-C50C-407E-A947-70E740481C1C}">
                                <a14:useLocalDpi xmlns:a14="http://schemas.microsoft.com/office/drawing/2010/main" val="0"/>
                              </a:ext>
                            </a:extLst>
                          </a:blip>
                          <a:srcRect b="1153"/>
                          <a:stretch/>
                        </pic:blipFill>
                        <pic:spPr bwMode="auto">
                          <a:xfrm>
                            <a:off x="0" y="0"/>
                            <a:ext cx="2285738" cy="1009757"/>
                          </a:xfrm>
                          <a:prstGeom prst="rect">
                            <a:avLst/>
                          </a:prstGeom>
                          <a:noFill/>
                          <a:ln>
                            <a:noFill/>
                          </a:ln>
                          <a:extLst>
                            <a:ext uri="{53640926-AAD7-44D8-BBD7-CCE9431645EC}">
                              <a14:shadowObscured xmlns:a14="http://schemas.microsoft.com/office/drawing/2010/main"/>
                            </a:ext>
                          </a:extLst>
                        </pic:spPr>
                      </pic:pic>
                    </a:graphicData>
                  </a:graphic>
                </wp:inline>
              </w:drawing>
            </w:r>
            <w:r w:rsidRPr="005D2FBF">
              <w:rPr>
                <w:rFonts w:cstheme="minorHAnsi"/>
                <w:sz w:val="20"/>
                <w:lang w:val="en-AU"/>
              </w:rPr>
              <w:t xml:space="preserve"> </w:t>
            </w:r>
            <w:r w:rsidRPr="005D2FBF">
              <w:rPr>
                <w:rFonts w:cstheme="minorHAnsi"/>
                <w:noProof/>
                <w:sz w:val="20"/>
                <w:lang w:val="en-AU"/>
              </w:rPr>
              <w:drawing>
                <wp:inline distT="0" distB="0" distL="0" distR="0" wp14:anchorId="44BE9EDD" wp14:editId="4A92C7FC">
                  <wp:extent cx="1414780" cy="9404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14780" cy="940435"/>
                          </a:xfrm>
                          <a:prstGeom prst="rect">
                            <a:avLst/>
                          </a:prstGeom>
                          <a:noFill/>
                          <a:ln>
                            <a:noFill/>
                          </a:ln>
                        </pic:spPr>
                      </pic:pic>
                    </a:graphicData>
                  </a:graphic>
                </wp:inline>
              </w:drawing>
            </w:r>
          </w:p>
          <w:p w14:paraId="62CC4A79" w14:textId="19663740" w:rsidR="007B692C" w:rsidRPr="005D2FBF" w:rsidRDefault="00074D27" w:rsidP="007B692C">
            <w:pPr>
              <w:spacing w:after="120"/>
              <w:rPr>
                <w:rFonts w:cstheme="minorHAnsi"/>
                <w:sz w:val="20"/>
                <w:lang w:val="en-AU"/>
              </w:rPr>
            </w:pPr>
            <w:r w:rsidRPr="005D2FBF">
              <w:rPr>
                <w:rFonts w:cstheme="minorHAnsi"/>
                <w:sz w:val="20"/>
                <w:lang w:val="en-AU"/>
              </w:rPr>
              <w:lastRenderedPageBreak/>
              <w:t xml:space="preserve">There are no associations for </w:t>
            </w:r>
            <w:r w:rsidRPr="005D2FBF">
              <w:rPr>
                <w:rFonts w:cstheme="minorHAnsi"/>
                <w:b/>
                <w:sz w:val="20"/>
                <w:lang w:val="en-AU"/>
              </w:rPr>
              <w:t>Data</w:t>
            </w:r>
            <w:r w:rsidR="00C63A2C">
              <w:rPr>
                <w:rFonts w:cstheme="minorHAnsi"/>
                <w:b/>
                <w:sz w:val="20"/>
                <w:lang w:val="en-AU"/>
              </w:rPr>
              <w:t xml:space="preserve"> </w:t>
            </w:r>
            <w:r w:rsidRPr="005D2FBF">
              <w:rPr>
                <w:rFonts w:cstheme="minorHAnsi"/>
                <w:b/>
                <w:sz w:val="20"/>
                <w:lang w:val="en-AU"/>
              </w:rPr>
              <w:t>Quality</w:t>
            </w:r>
            <w:r w:rsidRPr="005D2FBF">
              <w:rPr>
                <w:rFonts w:cstheme="minorHAnsi"/>
                <w:sz w:val="20"/>
                <w:lang w:val="en-AU"/>
              </w:rPr>
              <w:t>.</w:t>
            </w:r>
          </w:p>
          <w:p w14:paraId="5251FB9E" w14:textId="77777777" w:rsidR="007B692C" w:rsidRPr="00A66C15" w:rsidRDefault="007B692C" w:rsidP="007B692C">
            <w:pPr>
              <w:spacing w:after="120"/>
              <w:rPr>
                <w:rFonts w:cstheme="minorHAnsi"/>
                <w:sz w:val="20"/>
                <w:u w:val="single"/>
                <w:lang w:val="en-AU"/>
              </w:rPr>
            </w:pPr>
            <w:r w:rsidRPr="00ED455F">
              <w:rPr>
                <w:rFonts w:cstheme="minorHAnsi"/>
                <w:sz w:val="20"/>
                <w:u w:val="single"/>
                <w:lang w:val="en-AU"/>
              </w:rPr>
              <w:t>INT 1 Reference:</w:t>
            </w:r>
          </w:p>
          <w:p w14:paraId="2E2EB950" w14:textId="77777777" w:rsidR="007B692C" w:rsidRPr="00ED455F" w:rsidRDefault="007B692C" w:rsidP="007B692C">
            <w:pPr>
              <w:spacing w:after="120"/>
              <w:rPr>
                <w:rFonts w:cstheme="minorHAnsi"/>
                <w:sz w:val="20"/>
                <w:lang w:val="en-AU"/>
              </w:rPr>
            </w:pPr>
            <w:r w:rsidRPr="00A66C15">
              <w:rPr>
                <w:rFonts w:cstheme="minorHAnsi"/>
                <w:sz w:val="20"/>
                <w:lang w:val="en-AU"/>
              </w:rPr>
              <w:t>[no reference]</w:t>
            </w:r>
          </w:p>
          <w:p w14:paraId="5187EE87" w14:textId="77777777" w:rsidR="007B692C" w:rsidRPr="00A66C15" w:rsidRDefault="007B692C" w:rsidP="007B692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1FE3649F" w14:textId="5D97405E" w:rsidR="007C4579" w:rsidRDefault="007C4579" w:rsidP="007B692C">
            <w:pPr>
              <w:autoSpaceDE w:val="0"/>
              <w:autoSpaceDN w:val="0"/>
              <w:adjustRightInd w:val="0"/>
              <w:spacing w:after="120"/>
              <w:rPr>
                <w:rFonts w:cstheme="minorHAnsi"/>
                <w:sz w:val="20"/>
                <w:lang w:val="en-AU"/>
              </w:rPr>
            </w:pPr>
            <w:r>
              <w:rPr>
                <w:rFonts w:cstheme="minorHAnsi"/>
                <w:sz w:val="20"/>
                <w:lang w:val="en-AU"/>
              </w:rPr>
              <w:t>[no remarks]</w:t>
            </w:r>
          </w:p>
          <w:p w14:paraId="52F64B1B" w14:textId="46A76BE7" w:rsidR="007B692C" w:rsidRPr="00A66C15" w:rsidRDefault="007B692C" w:rsidP="007B692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395AE0A2" w14:textId="7243DDE0" w:rsidR="004974E4" w:rsidRDefault="004974E4" w:rsidP="004974E4">
      <w:pPr>
        <w:rPr>
          <w:rFonts w:eastAsiaTheme="majorEastAsia" w:cstheme="minorHAnsi"/>
        </w:rPr>
      </w:pPr>
    </w:p>
    <w:p w14:paraId="76EF5D2A" w14:textId="2751C795" w:rsidR="007B692C" w:rsidRPr="00A66C15" w:rsidRDefault="007B692C" w:rsidP="007B692C">
      <w:pPr>
        <w:pStyle w:val="Heading2"/>
        <w:rPr>
          <w:rFonts w:asciiTheme="minorHAnsi" w:hAnsiTheme="minorHAnsi" w:cstheme="minorHAnsi"/>
        </w:rPr>
      </w:pPr>
      <w:bookmarkStart w:id="342" w:name="_Toc531133496"/>
      <w:r w:rsidRPr="00A66C15">
        <w:rPr>
          <w:rFonts w:asciiTheme="minorHAnsi" w:hAnsiTheme="minorHAnsi" w:cstheme="minorHAnsi"/>
        </w:rPr>
        <w:t xml:space="preserve">Quality of </w:t>
      </w:r>
      <w:r w:rsidR="00E745B4">
        <w:rPr>
          <w:rFonts w:asciiTheme="minorHAnsi" w:hAnsiTheme="minorHAnsi" w:cstheme="minorHAnsi"/>
        </w:rPr>
        <w:t>Temporal Variation</w:t>
      </w:r>
      <w:bookmarkEnd w:id="342"/>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7B692C" w:rsidRPr="00A66C15" w14:paraId="3B39321C" w14:textId="77777777" w:rsidTr="007B692C">
        <w:trPr>
          <w:trHeight w:val="545"/>
        </w:trPr>
        <w:tc>
          <w:tcPr>
            <w:tcW w:w="10008" w:type="dxa"/>
            <w:gridSpan w:val="12"/>
            <w:shd w:val="clear" w:color="auto" w:fill="auto"/>
          </w:tcPr>
          <w:p w14:paraId="4CB447F4" w14:textId="35DD79FE" w:rsidR="007B692C" w:rsidRPr="00074D27" w:rsidRDefault="007B692C" w:rsidP="007B692C">
            <w:pPr>
              <w:spacing w:after="120"/>
              <w:rPr>
                <w:rFonts w:cstheme="minorHAnsi"/>
                <w:sz w:val="20"/>
                <w:lang w:val="en-GB"/>
              </w:rPr>
            </w:pPr>
            <w:r w:rsidRPr="00A66C15">
              <w:rPr>
                <w:rFonts w:cstheme="minorHAnsi"/>
                <w:sz w:val="20"/>
                <w:u w:val="single"/>
                <w:lang w:val="en-AU"/>
              </w:rPr>
              <w:t>IHO Definition:</w:t>
            </w:r>
            <w:r w:rsidRPr="00074D27">
              <w:rPr>
                <w:rFonts w:cstheme="minorHAnsi"/>
                <w:sz w:val="20"/>
                <w:lang w:val="en-AU"/>
              </w:rPr>
              <w:t xml:space="preserve"> </w:t>
            </w:r>
            <w:r w:rsidR="00F138BA" w:rsidRPr="00E745B4">
              <w:rPr>
                <w:rFonts w:cstheme="minorHAnsi"/>
                <w:b/>
                <w:sz w:val="20"/>
                <w:lang w:val="en-AU"/>
              </w:rPr>
              <w:t>QUALITY OF TEMPORAL VARIATION</w:t>
            </w:r>
            <w:r w:rsidR="00E745B4">
              <w:rPr>
                <w:rFonts w:cstheme="minorHAnsi"/>
                <w:b/>
                <w:sz w:val="20"/>
                <w:lang w:val="en-AU"/>
              </w:rPr>
              <w:t>.</w:t>
            </w:r>
            <w:r w:rsidR="00E745B4" w:rsidRPr="00074D27">
              <w:rPr>
                <w:rFonts w:cstheme="minorHAnsi"/>
                <w:sz w:val="20"/>
                <w:lang w:val="en-AU"/>
              </w:rPr>
              <w:t xml:space="preserve"> Abstract type for meta-feature which can describe temporal variation.</w:t>
            </w:r>
          </w:p>
        </w:tc>
      </w:tr>
      <w:tr w:rsidR="007B692C" w:rsidRPr="00A66C15" w14:paraId="740A45E0" w14:textId="77777777" w:rsidTr="007B692C">
        <w:trPr>
          <w:trHeight w:val="485"/>
        </w:trPr>
        <w:tc>
          <w:tcPr>
            <w:tcW w:w="10008" w:type="dxa"/>
            <w:gridSpan w:val="12"/>
            <w:shd w:val="clear" w:color="auto" w:fill="auto"/>
            <w:vAlign w:val="center"/>
          </w:tcPr>
          <w:p w14:paraId="1C44272D" w14:textId="2110FD65" w:rsidR="007B692C" w:rsidRPr="00A66C15" w:rsidRDefault="007B692C" w:rsidP="007B692C">
            <w:pPr>
              <w:rPr>
                <w:rFonts w:cstheme="minorHAnsi"/>
                <w:b/>
                <w:sz w:val="20"/>
                <w:u w:val="single"/>
                <w:lang w:val="en-AU"/>
              </w:rPr>
            </w:pPr>
            <w:r w:rsidRPr="00ED455F">
              <w:rPr>
                <w:rFonts w:cstheme="minorHAnsi"/>
                <w:b/>
                <w:sz w:val="20"/>
                <w:u w:val="single"/>
                <w:lang w:val="en-AU"/>
              </w:rPr>
              <w:t xml:space="preserve">S-127 Geo Feature: </w:t>
            </w:r>
            <w:r w:rsidR="00E745B4" w:rsidRPr="00E745B4">
              <w:rPr>
                <w:rFonts w:cstheme="minorHAnsi"/>
                <w:b/>
                <w:sz w:val="20"/>
                <w:lang w:val="en-AU"/>
              </w:rPr>
              <w:t>Quality</w:t>
            </w:r>
            <w:r w:rsidR="00C63A2C">
              <w:rPr>
                <w:rFonts w:cstheme="minorHAnsi"/>
                <w:b/>
                <w:sz w:val="20"/>
                <w:lang w:val="en-AU"/>
              </w:rPr>
              <w:t xml:space="preserve"> </w:t>
            </w:r>
            <w:r w:rsidR="000A691E">
              <w:rPr>
                <w:rFonts w:cstheme="minorHAnsi"/>
                <w:b/>
                <w:sz w:val="20"/>
                <w:lang w:val="en-AU"/>
              </w:rPr>
              <w:t>O</w:t>
            </w:r>
            <w:r w:rsidR="00E745B4" w:rsidRPr="00E745B4">
              <w:rPr>
                <w:rFonts w:cstheme="minorHAnsi"/>
                <w:b/>
                <w:sz w:val="20"/>
                <w:lang w:val="en-AU"/>
              </w:rPr>
              <w:t>f</w:t>
            </w:r>
            <w:r w:rsidR="00C63A2C">
              <w:rPr>
                <w:rFonts w:cstheme="minorHAnsi"/>
                <w:b/>
                <w:sz w:val="20"/>
                <w:lang w:val="en-AU"/>
              </w:rPr>
              <w:t xml:space="preserve"> </w:t>
            </w:r>
            <w:r w:rsidR="00E745B4" w:rsidRPr="00E745B4">
              <w:rPr>
                <w:rFonts w:cstheme="minorHAnsi"/>
                <w:b/>
                <w:sz w:val="20"/>
                <w:lang w:val="en-AU"/>
              </w:rPr>
              <w:t>Temporal</w:t>
            </w:r>
            <w:r w:rsidR="00C63A2C">
              <w:rPr>
                <w:rFonts w:cstheme="minorHAnsi"/>
                <w:b/>
                <w:sz w:val="20"/>
                <w:lang w:val="en-AU"/>
              </w:rPr>
              <w:t xml:space="preserve"> </w:t>
            </w:r>
            <w:r w:rsidR="00E745B4" w:rsidRPr="00E745B4">
              <w:rPr>
                <w:rFonts w:cstheme="minorHAnsi"/>
                <w:b/>
                <w:sz w:val="20"/>
                <w:lang w:val="en-AU"/>
              </w:rPr>
              <w:t>Variation</w:t>
            </w:r>
            <w:r w:rsidR="00E745B4">
              <w:rPr>
                <w:rFonts w:cstheme="minorHAnsi"/>
                <w:b/>
                <w:sz w:val="20"/>
                <w:lang w:val="en-AU"/>
              </w:rPr>
              <w:t xml:space="preserve"> </w:t>
            </w:r>
            <w:r w:rsidRPr="00A66C15">
              <w:rPr>
                <w:rFonts w:cstheme="minorHAnsi"/>
                <w:b/>
                <w:sz w:val="20"/>
                <w:lang w:val="en-AU"/>
              </w:rPr>
              <w:t>(Abstract)</w:t>
            </w:r>
          </w:p>
          <w:p w14:paraId="7D9FBC5D" w14:textId="5FC0F86F" w:rsidR="007B692C" w:rsidRPr="00A66C15" w:rsidRDefault="007B692C" w:rsidP="007B692C">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xml:space="preserve">: </w:t>
            </w:r>
            <w:r w:rsidR="00E745B4">
              <w:rPr>
                <w:rFonts w:cstheme="minorHAnsi"/>
                <w:b/>
                <w:sz w:val="20"/>
                <w:lang w:val="en-AU"/>
              </w:rPr>
              <w:t>Data</w:t>
            </w:r>
            <w:r w:rsidR="00C63A2C">
              <w:rPr>
                <w:rFonts w:cstheme="minorHAnsi"/>
                <w:b/>
                <w:sz w:val="20"/>
                <w:lang w:val="en-AU"/>
              </w:rPr>
              <w:t xml:space="preserve"> </w:t>
            </w:r>
            <w:r w:rsidR="00E745B4">
              <w:rPr>
                <w:rFonts w:cstheme="minorHAnsi"/>
                <w:b/>
                <w:sz w:val="20"/>
                <w:lang w:val="en-AU"/>
              </w:rPr>
              <w:t>Quality</w:t>
            </w:r>
            <w:r w:rsidRPr="00A66C15">
              <w:rPr>
                <w:rFonts w:cstheme="minorHAnsi"/>
                <w:b/>
                <w:sz w:val="20"/>
                <w:lang w:val="en-AU"/>
              </w:rPr>
              <w:t xml:space="preserve"> (Abstract)</w:t>
            </w:r>
          </w:p>
        </w:tc>
      </w:tr>
      <w:tr w:rsidR="007B692C" w:rsidRPr="00ED455F" w14:paraId="0F3BE909" w14:textId="77777777" w:rsidTr="007B692C">
        <w:trPr>
          <w:trHeight w:val="485"/>
        </w:trPr>
        <w:tc>
          <w:tcPr>
            <w:tcW w:w="10008" w:type="dxa"/>
            <w:gridSpan w:val="12"/>
            <w:shd w:val="clear" w:color="auto" w:fill="auto"/>
            <w:vAlign w:val="center"/>
          </w:tcPr>
          <w:p w14:paraId="49279996" w14:textId="1132CBA9" w:rsidR="007B692C" w:rsidRPr="00ED455F" w:rsidRDefault="007B692C" w:rsidP="007B692C">
            <w:pPr>
              <w:rPr>
                <w:rFonts w:cstheme="minorHAnsi"/>
                <w:b/>
                <w:sz w:val="20"/>
                <w:u w:val="single"/>
                <w:lang w:val="en-AU"/>
              </w:rPr>
            </w:pPr>
            <w:r w:rsidRPr="00ED455F">
              <w:rPr>
                <w:rFonts w:cstheme="minorHAnsi"/>
                <w:b/>
                <w:sz w:val="20"/>
                <w:u w:val="single"/>
                <w:lang w:val="en-AU"/>
              </w:rPr>
              <w:t>Primitives:</w:t>
            </w:r>
            <w:r w:rsidRPr="00074D27">
              <w:rPr>
                <w:rFonts w:cstheme="minorHAnsi"/>
                <w:b/>
                <w:sz w:val="20"/>
                <w:lang w:val="en-AU"/>
              </w:rPr>
              <w:t xml:space="preserve"> </w:t>
            </w:r>
            <w:r w:rsidR="00E745B4">
              <w:rPr>
                <w:rFonts w:cstheme="minorHAnsi"/>
                <w:b/>
                <w:sz w:val="20"/>
                <w:lang w:val="en-AU"/>
              </w:rPr>
              <w:t>Surface</w:t>
            </w:r>
          </w:p>
        </w:tc>
      </w:tr>
      <w:tr w:rsidR="007B692C" w:rsidRPr="00A66C15" w14:paraId="321CD8B1" w14:textId="77777777" w:rsidTr="007B692C">
        <w:trPr>
          <w:trHeight w:val="1059"/>
        </w:trPr>
        <w:tc>
          <w:tcPr>
            <w:tcW w:w="2999" w:type="dxa"/>
            <w:gridSpan w:val="3"/>
            <w:shd w:val="clear" w:color="auto" w:fill="auto"/>
          </w:tcPr>
          <w:p w14:paraId="0867B412" w14:textId="77777777" w:rsidR="007B692C" w:rsidRPr="00A66C15" w:rsidRDefault="007B692C" w:rsidP="007B692C">
            <w:pPr>
              <w:spacing w:after="120"/>
              <w:rPr>
                <w:rFonts w:cstheme="minorHAnsi"/>
                <w:color w:val="0000FF"/>
                <w:sz w:val="18"/>
                <w:szCs w:val="18"/>
                <w:lang w:val="en-AU"/>
              </w:rPr>
            </w:pPr>
            <w:r w:rsidRPr="00ED455F">
              <w:rPr>
                <w:rFonts w:cstheme="minorHAnsi"/>
                <w:i/>
                <w:color w:val="0000FF"/>
                <w:sz w:val="18"/>
                <w:szCs w:val="18"/>
                <w:lang w:val="en-AU"/>
              </w:rPr>
              <w:t>Real World</w:t>
            </w:r>
          </w:p>
          <w:p w14:paraId="0D73DA0E" w14:textId="77777777" w:rsidR="007B692C" w:rsidRPr="00A66C15" w:rsidRDefault="007B692C" w:rsidP="007B692C">
            <w:pPr>
              <w:rPr>
                <w:rFonts w:cstheme="minorHAnsi"/>
                <w:b/>
                <w:color w:val="0000FF"/>
                <w:sz w:val="20"/>
                <w:lang w:val="en-AU"/>
              </w:rPr>
            </w:pPr>
          </w:p>
        </w:tc>
        <w:tc>
          <w:tcPr>
            <w:tcW w:w="3250" w:type="dxa"/>
            <w:gridSpan w:val="5"/>
            <w:shd w:val="clear" w:color="auto" w:fill="auto"/>
          </w:tcPr>
          <w:p w14:paraId="3080F173" w14:textId="77777777" w:rsidR="007B692C" w:rsidRPr="00A66C15" w:rsidRDefault="007B692C" w:rsidP="007B692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5DBBA29D" w14:textId="77777777" w:rsidR="007B692C" w:rsidRPr="00A66C15" w:rsidRDefault="007B692C" w:rsidP="007B692C">
            <w:pPr>
              <w:jc w:val="center"/>
              <w:rPr>
                <w:rFonts w:cstheme="minorHAnsi"/>
                <w:b/>
                <w:color w:val="0000FF"/>
                <w:sz w:val="20"/>
                <w:lang w:val="en-AU"/>
              </w:rPr>
            </w:pPr>
          </w:p>
        </w:tc>
        <w:tc>
          <w:tcPr>
            <w:tcW w:w="3759" w:type="dxa"/>
            <w:gridSpan w:val="4"/>
            <w:shd w:val="clear" w:color="auto" w:fill="auto"/>
          </w:tcPr>
          <w:p w14:paraId="025A5913" w14:textId="77777777" w:rsidR="007B692C" w:rsidRPr="00A66C15" w:rsidRDefault="007B692C" w:rsidP="007B692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5F17E0ED" w14:textId="77777777" w:rsidR="007B692C" w:rsidRPr="00A66C15" w:rsidRDefault="007B692C" w:rsidP="007B692C">
            <w:pPr>
              <w:rPr>
                <w:rFonts w:cstheme="minorHAnsi"/>
                <w:b/>
                <w:color w:val="0000FF"/>
                <w:sz w:val="20"/>
                <w:lang w:val="en-AU"/>
              </w:rPr>
            </w:pPr>
          </w:p>
        </w:tc>
      </w:tr>
      <w:tr w:rsidR="007B692C" w:rsidRPr="00A66C15" w14:paraId="4F36C81A" w14:textId="77777777" w:rsidTr="007B692C">
        <w:trPr>
          <w:trHeight w:val="545"/>
        </w:trPr>
        <w:tc>
          <w:tcPr>
            <w:tcW w:w="3685" w:type="dxa"/>
            <w:gridSpan w:val="4"/>
            <w:shd w:val="clear" w:color="auto" w:fill="auto"/>
            <w:vAlign w:val="center"/>
          </w:tcPr>
          <w:p w14:paraId="17B1BAB2" w14:textId="77777777" w:rsidR="007B692C" w:rsidRPr="00A66C15" w:rsidRDefault="007B692C" w:rsidP="007B692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18540194" w14:textId="77777777" w:rsidR="007B692C" w:rsidRPr="00A66C15" w:rsidRDefault="007B692C" w:rsidP="007B692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69CD461B" w14:textId="77777777" w:rsidR="007B692C" w:rsidRPr="00A66C15" w:rsidRDefault="007B692C" w:rsidP="007B692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0307749F" w14:textId="77777777" w:rsidR="007B692C" w:rsidRPr="00A66C15" w:rsidRDefault="007B692C" w:rsidP="007B692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5011A013" w14:textId="77777777" w:rsidR="007B692C" w:rsidRPr="00A66C15" w:rsidRDefault="007B692C" w:rsidP="007B692C">
            <w:pPr>
              <w:rPr>
                <w:rFonts w:cstheme="minorHAnsi"/>
                <w:b/>
                <w:sz w:val="20"/>
                <w:lang w:val="en-AU"/>
              </w:rPr>
            </w:pPr>
            <w:r w:rsidRPr="00A66C15">
              <w:rPr>
                <w:rFonts w:cstheme="minorHAnsi"/>
                <w:b/>
                <w:sz w:val="20"/>
                <w:lang w:val="en-AU"/>
              </w:rPr>
              <w:t>Multiplicity</w:t>
            </w:r>
          </w:p>
        </w:tc>
      </w:tr>
      <w:tr w:rsidR="007B692C" w:rsidRPr="00A66C15" w14:paraId="653DA325" w14:textId="77777777" w:rsidTr="007B692C">
        <w:trPr>
          <w:trHeight w:val="20"/>
        </w:trPr>
        <w:tc>
          <w:tcPr>
            <w:tcW w:w="3685" w:type="dxa"/>
            <w:gridSpan w:val="4"/>
            <w:shd w:val="clear" w:color="auto" w:fill="auto"/>
          </w:tcPr>
          <w:p w14:paraId="03A77E11" w14:textId="125AF0EB" w:rsidR="007B692C" w:rsidRPr="00A66C15" w:rsidRDefault="007B692C" w:rsidP="007B692C">
            <w:pPr>
              <w:spacing w:before="60" w:after="60"/>
              <w:rPr>
                <w:rFonts w:cstheme="minorHAnsi"/>
                <w:sz w:val="18"/>
                <w:szCs w:val="18"/>
                <w:lang w:val="en-AU"/>
              </w:rPr>
            </w:pPr>
          </w:p>
        </w:tc>
        <w:tc>
          <w:tcPr>
            <w:tcW w:w="1544" w:type="dxa"/>
            <w:gridSpan w:val="2"/>
            <w:shd w:val="clear" w:color="auto" w:fill="auto"/>
          </w:tcPr>
          <w:p w14:paraId="4B9C05E0" w14:textId="77777777" w:rsidR="007B692C" w:rsidRPr="00A66C15" w:rsidRDefault="007B692C" w:rsidP="007B692C">
            <w:pPr>
              <w:spacing w:before="60" w:after="60"/>
              <w:rPr>
                <w:rFonts w:cstheme="minorHAnsi"/>
                <w:sz w:val="18"/>
                <w:szCs w:val="18"/>
                <w:lang w:val="en-AU"/>
              </w:rPr>
            </w:pPr>
          </w:p>
        </w:tc>
        <w:tc>
          <w:tcPr>
            <w:tcW w:w="2607" w:type="dxa"/>
            <w:gridSpan w:val="4"/>
            <w:shd w:val="clear" w:color="auto" w:fill="auto"/>
          </w:tcPr>
          <w:p w14:paraId="3B9A48F4" w14:textId="77777777" w:rsidR="007B692C" w:rsidRPr="00A66C15" w:rsidRDefault="007B692C" w:rsidP="007B692C">
            <w:pPr>
              <w:autoSpaceDE w:val="0"/>
              <w:autoSpaceDN w:val="0"/>
              <w:adjustRightInd w:val="0"/>
              <w:spacing w:after="60"/>
              <w:ind w:left="375" w:hanging="301"/>
              <w:rPr>
                <w:rFonts w:cstheme="minorHAnsi"/>
                <w:strike/>
                <w:sz w:val="18"/>
                <w:szCs w:val="18"/>
                <w:lang w:val="en-AU"/>
              </w:rPr>
            </w:pPr>
          </w:p>
        </w:tc>
        <w:tc>
          <w:tcPr>
            <w:tcW w:w="1339" w:type="dxa"/>
            <w:shd w:val="clear" w:color="auto" w:fill="auto"/>
          </w:tcPr>
          <w:p w14:paraId="28ED85AB" w14:textId="77777777" w:rsidR="007B692C" w:rsidRPr="00A66C15" w:rsidRDefault="007B692C" w:rsidP="007B692C">
            <w:pPr>
              <w:spacing w:before="60" w:after="60"/>
              <w:rPr>
                <w:rFonts w:cstheme="minorHAnsi"/>
                <w:sz w:val="18"/>
                <w:szCs w:val="18"/>
                <w:lang w:val="en-AU"/>
              </w:rPr>
            </w:pPr>
          </w:p>
        </w:tc>
        <w:tc>
          <w:tcPr>
            <w:tcW w:w="833" w:type="dxa"/>
            <w:shd w:val="clear" w:color="auto" w:fill="auto"/>
          </w:tcPr>
          <w:p w14:paraId="3B2DC079" w14:textId="77777777" w:rsidR="007B692C" w:rsidRPr="00A66C15" w:rsidRDefault="007B692C" w:rsidP="007B692C">
            <w:pPr>
              <w:spacing w:before="60" w:after="60"/>
              <w:rPr>
                <w:rFonts w:cstheme="minorHAnsi"/>
                <w:sz w:val="18"/>
                <w:szCs w:val="18"/>
                <w:lang w:val="en-AU"/>
              </w:rPr>
            </w:pPr>
          </w:p>
        </w:tc>
      </w:tr>
      <w:tr w:rsidR="007B692C" w:rsidRPr="00A66C15" w14:paraId="47A88604" w14:textId="77777777" w:rsidTr="007B692C">
        <w:trPr>
          <w:trHeight w:val="20"/>
        </w:trPr>
        <w:tc>
          <w:tcPr>
            <w:tcW w:w="10008" w:type="dxa"/>
            <w:gridSpan w:val="12"/>
          </w:tcPr>
          <w:p w14:paraId="08A89D55" w14:textId="77777777" w:rsidR="007B692C" w:rsidRPr="00A66C15" w:rsidRDefault="007B692C" w:rsidP="007B692C">
            <w:pPr>
              <w:spacing w:before="60" w:after="60"/>
              <w:rPr>
                <w:rFonts w:cstheme="minorHAnsi"/>
                <w:b/>
                <w:sz w:val="20"/>
                <w:u w:val="single"/>
              </w:rPr>
            </w:pPr>
            <w:r w:rsidRPr="00ED455F">
              <w:rPr>
                <w:rFonts w:cstheme="minorHAnsi"/>
                <w:b/>
                <w:sz w:val="20"/>
                <w:u w:val="single"/>
              </w:rPr>
              <w:t>Information associations</w:t>
            </w:r>
          </w:p>
        </w:tc>
      </w:tr>
      <w:tr w:rsidR="007B692C" w:rsidRPr="00A66C15" w14:paraId="5DB29A74" w14:textId="77777777" w:rsidTr="007B692C">
        <w:trPr>
          <w:trHeight w:val="20"/>
        </w:trPr>
        <w:tc>
          <w:tcPr>
            <w:tcW w:w="714" w:type="dxa"/>
          </w:tcPr>
          <w:p w14:paraId="272A33E0" w14:textId="77777777" w:rsidR="007B692C" w:rsidRPr="00A66C15" w:rsidRDefault="007B692C" w:rsidP="007B692C">
            <w:pPr>
              <w:spacing w:before="60" w:after="60"/>
              <w:rPr>
                <w:rFonts w:cstheme="minorHAnsi"/>
                <w:b/>
                <w:sz w:val="18"/>
                <w:szCs w:val="18"/>
              </w:rPr>
            </w:pPr>
            <w:r w:rsidRPr="00ED455F">
              <w:rPr>
                <w:rFonts w:cstheme="minorHAnsi"/>
                <w:b/>
                <w:sz w:val="18"/>
                <w:szCs w:val="18"/>
              </w:rPr>
              <w:t>Type</w:t>
            </w:r>
          </w:p>
        </w:tc>
        <w:tc>
          <w:tcPr>
            <w:tcW w:w="1981" w:type="dxa"/>
            <w:vAlign w:val="center"/>
          </w:tcPr>
          <w:p w14:paraId="1914EBD9" w14:textId="77777777" w:rsidR="007B692C" w:rsidRPr="00A66C15" w:rsidRDefault="007B692C" w:rsidP="007B692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52A8A4A5" w14:textId="77777777" w:rsidR="007B692C" w:rsidRPr="00A66C15" w:rsidRDefault="007B692C" w:rsidP="007B692C">
            <w:pPr>
              <w:spacing w:before="60" w:after="60"/>
              <w:rPr>
                <w:rFonts w:cstheme="minorHAnsi"/>
                <w:b/>
                <w:sz w:val="18"/>
                <w:szCs w:val="18"/>
              </w:rPr>
            </w:pPr>
            <w:r w:rsidRPr="00A66C15">
              <w:rPr>
                <w:rFonts w:cstheme="minorHAnsi"/>
                <w:b/>
                <w:sz w:val="18"/>
                <w:szCs w:val="18"/>
              </w:rPr>
              <w:t>Class</w:t>
            </w:r>
          </w:p>
        </w:tc>
        <w:tc>
          <w:tcPr>
            <w:tcW w:w="1260" w:type="dxa"/>
            <w:vAlign w:val="center"/>
          </w:tcPr>
          <w:p w14:paraId="2AC12C5A" w14:textId="77777777" w:rsidR="007B692C" w:rsidRPr="00A66C15" w:rsidRDefault="007B692C" w:rsidP="007B692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4FCF4D70" w14:textId="77777777" w:rsidR="007B692C" w:rsidRPr="00A66C15" w:rsidRDefault="007B692C" w:rsidP="007B692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5EDAAC3C" w14:textId="77777777" w:rsidR="007B692C" w:rsidRPr="00A66C15" w:rsidRDefault="007B692C" w:rsidP="007B692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060E5EE1" w14:textId="77777777" w:rsidR="007B692C" w:rsidRPr="00A66C15" w:rsidRDefault="007B692C" w:rsidP="007B692C">
            <w:pPr>
              <w:spacing w:before="60" w:after="60"/>
              <w:rPr>
                <w:rFonts w:cstheme="minorHAnsi"/>
                <w:b/>
                <w:sz w:val="18"/>
                <w:szCs w:val="18"/>
              </w:rPr>
            </w:pPr>
            <w:r w:rsidRPr="00A66C15">
              <w:rPr>
                <w:rFonts w:cstheme="minorHAnsi"/>
                <w:b/>
                <w:sz w:val="18"/>
                <w:szCs w:val="18"/>
              </w:rPr>
              <w:t>Role</w:t>
            </w:r>
          </w:p>
        </w:tc>
        <w:tc>
          <w:tcPr>
            <w:tcW w:w="833" w:type="dxa"/>
            <w:vAlign w:val="center"/>
          </w:tcPr>
          <w:p w14:paraId="705A927C" w14:textId="77777777" w:rsidR="007B692C" w:rsidRPr="00A66C15" w:rsidRDefault="007B692C" w:rsidP="007B692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7B692C" w:rsidRPr="00A66C15" w14:paraId="260DDE4D" w14:textId="77777777" w:rsidTr="007B692C">
        <w:trPr>
          <w:trHeight w:val="20"/>
        </w:trPr>
        <w:tc>
          <w:tcPr>
            <w:tcW w:w="714" w:type="dxa"/>
          </w:tcPr>
          <w:p w14:paraId="27DC3447" w14:textId="7B2B38D7" w:rsidR="007B692C" w:rsidRPr="00A66C15" w:rsidRDefault="007B692C" w:rsidP="007B692C">
            <w:pPr>
              <w:spacing w:before="60" w:after="60"/>
              <w:rPr>
                <w:rFonts w:cstheme="minorHAnsi"/>
                <w:sz w:val="18"/>
                <w:szCs w:val="18"/>
              </w:rPr>
            </w:pPr>
          </w:p>
        </w:tc>
        <w:tc>
          <w:tcPr>
            <w:tcW w:w="1981" w:type="dxa"/>
          </w:tcPr>
          <w:p w14:paraId="45CE3CFE" w14:textId="52434E9A" w:rsidR="007B692C" w:rsidRPr="00A66C15" w:rsidRDefault="007B692C" w:rsidP="007B692C">
            <w:pPr>
              <w:spacing w:before="60" w:after="60"/>
              <w:rPr>
                <w:rFonts w:cstheme="minorHAnsi"/>
                <w:sz w:val="18"/>
                <w:szCs w:val="18"/>
              </w:rPr>
            </w:pPr>
          </w:p>
        </w:tc>
        <w:tc>
          <w:tcPr>
            <w:tcW w:w="990" w:type="dxa"/>
            <w:gridSpan w:val="2"/>
          </w:tcPr>
          <w:p w14:paraId="1406B4C4" w14:textId="1D3D4315" w:rsidR="007B692C" w:rsidRPr="00A66C15" w:rsidRDefault="007B692C" w:rsidP="007B692C">
            <w:pPr>
              <w:autoSpaceDE w:val="0"/>
              <w:autoSpaceDN w:val="0"/>
              <w:adjustRightInd w:val="0"/>
              <w:spacing w:before="60" w:after="60"/>
              <w:rPr>
                <w:rFonts w:cstheme="minorHAnsi"/>
                <w:sz w:val="18"/>
                <w:szCs w:val="18"/>
              </w:rPr>
            </w:pPr>
          </w:p>
        </w:tc>
        <w:tc>
          <w:tcPr>
            <w:tcW w:w="1260" w:type="dxa"/>
          </w:tcPr>
          <w:p w14:paraId="60518A89" w14:textId="404A9C25" w:rsidR="007B692C" w:rsidRPr="00A66C15" w:rsidRDefault="007B692C" w:rsidP="007B692C">
            <w:pPr>
              <w:autoSpaceDE w:val="0"/>
              <w:autoSpaceDN w:val="0"/>
              <w:adjustRightInd w:val="0"/>
              <w:spacing w:before="60" w:after="60"/>
              <w:rPr>
                <w:rFonts w:cstheme="minorHAnsi"/>
                <w:sz w:val="18"/>
                <w:szCs w:val="18"/>
              </w:rPr>
            </w:pPr>
          </w:p>
        </w:tc>
        <w:tc>
          <w:tcPr>
            <w:tcW w:w="720" w:type="dxa"/>
            <w:gridSpan w:val="2"/>
          </w:tcPr>
          <w:p w14:paraId="333C809D" w14:textId="1BFFD2E7" w:rsidR="007B692C" w:rsidRPr="00A66C15" w:rsidRDefault="007B692C" w:rsidP="007B692C">
            <w:pPr>
              <w:autoSpaceDE w:val="0"/>
              <w:autoSpaceDN w:val="0"/>
              <w:adjustRightInd w:val="0"/>
              <w:spacing w:before="60" w:after="60"/>
              <w:rPr>
                <w:rFonts w:cstheme="minorHAnsi"/>
                <w:sz w:val="18"/>
                <w:szCs w:val="18"/>
              </w:rPr>
            </w:pPr>
          </w:p>
        </w:tc>
        <w:tc>
          <w:tcPr>
            <w:tcW w:w="1530" w:type="dxa"/>
            <w:gridSpan w:val="2"/>
          </w:tcPr>
          <w:p w14:paraId="331ECE85" w14:textId="45384D71" w:rsidR="007B692C" w:rsidRPr="00A66C15" w:rsidRDefault="007B692C" w:rsidP="007B692C">
            <w:pPr>
              <w:autoSpaceDE w:val="0"/>
              <w:autoSpaceDN w:val="0"/>
              <w:adjustRightInd w:val="0"/>
              <w:spacing w:before="60" w:after="60"/>
              <w:rPr>
                <w:rFonts w:cstheme="minorHAnsi"/>
                <w:sz w:val="18"/>
                <w:szCs w:val="18"/>
              </w:rPr>
            </w:pPr>
          </w:p>
        </w:tc>
        <w:tc>
          <w:tcPr>
            <w:tcW w:w="1980" w:type="dxa"/>
            <w:gridSpan w:val="2"/>
          </w:tcPr>
          <w:p w14:paraId="3FE582BB" w14:textId="0DC7CE0C" w:rsidR="007B692C" w:rsidRPr="00A66C15" w:rsidRDefault="007B692C" w:rsidP="007B692C">
            <w:pPr>
              <w:autoSpaceDE w:val="0"/>
              <w:autoSpaceDN w:val="0"/>
              <w:adjustRightInd w:val="0"/>
              <w:spacing w:before="60" w:after="60"/>
              <w:rPr>
                <w:rFonts w:cstheme="minorHAnsi"/>
                <w:sz w:val="18"/>
                <w:szCs w:val="18"/>
              </w:rPr>
            </w:pPr>
          </w:p>
        </w:tc>
        <w:tc>
          <w:tcPr>
            <w:tcW w:w="833" w:type="dxa"/>
          </w:tcPr>
          <w:p w14:paraId="62D52589" w14:textId="7F9EE518" w:rsidR="007B692C" w:rsidRPr="00A66C15" w:rsidRDefault="007B692C" w:rsidP="007B692C">
            <w:pPr>
              <w:spacing w:before="60" w:after="60"/>
              <w:rPr>
                <w:rFonts w:cstheme="minorHAnsi"/>
                <w:sz w:val="18"/>
                <w:szCs w:val="18"/>
              </w:rPr>
            </w:pPr>
          </w:p>
        </w:tc>
      </w:tr>
      <w:tr w:rsidR="007B692C" w:rsidRPr="00A66C15" w14:paraId="0AA4252B" w14:textId="77777777" w:rsidTr="007B692C">
        <w:trPr>
          <w:trHeight w:val="70"/>
        </w:trPr>
        <w:tc>
          <w:tcPr>
            <w:tcW w:w="10008" w:type="dxa"/>
            <w:gridSpan w:val="12"/>
            <w:shd w:val="clear" w:color="auto" w:fill="auto"/>
          </w:tcPr>
          <w:p w14:paraId="7D15E82A" w14:textId="4ED4F802" w:rsidR="007B692C" w:rsidRPr="000A691E" w:rsidRDefault="00E745B4" w:rsidP="007B692C">
            <w:pPr>
              <w:spacing w:after="120"/>
              <w:rPr>
                <w:rFonts w:cstheme="minorHAnsi"/>
                <w:sz w:val="20"/>
                <w:lang w:val="en-AU"/>
              </w:rPr>
            </w:pPr>
            <w:r w:rsidRPr="000A691E">
              <w:rPr>
                <w:rFonts w:cstheme="minorHAnsi"/>
                <w:noProof/>
                <w:sz w:val="20"/>
                <w:lang w:val="en-AU"/>
              </w:rPr>
              <w:drawing>
                <wp:inline distT="0" distB="0" distL="0" distR="0" wp14:anchorId="57E88A88" wp14:editId="6E6B040A">
                  <wp:extent cx="4022478" cy="13716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030497" cy="1374334"/>
                          </a:xfrm>
                          <a:prstGeom prst="rect">
                            <a:avLst/>
                          </a:prstGeom>
                          <a:noFill/>
                          <a:ln>
                            <a:noFill/>
                          </a:ln>
                        </pic:spPr>
                      </pic:pic>
                    </a:graphicData>
                  </a:graphic>
                </wp:inline>
              </w:drawing>
            </w:r>
            <w:r w:rsidRPr="000A691E">
              <w:rPr>
                <w:rFonts w:cstheme="minorHAnsi"/>
                <w:sz w:val="20"/>
                <w:lang w:val="en-AU"/>
              </w:rPr>
              <w:t xml:space="preserve"> </w:t>
            </w:r>
          </w:p>
          <w:p w14:paraId="4A11185A" w14:textId="213D9DEB" w:rsidR="007B692C" w:rsidRPr="000A691E" w:rsidRDefault="00074D27" w:rsidP="007B692C">
            <w:pPr>
              <w:spacing w:after="120"/>
              <w:rPr>
                <w:rFonts w:cstheme="minorHAnsi"/>
                <w:sz w:val="20"/>
                <w:lang w:val="en-AU"/>
              </w:rPr>
            </w:pPr>
            <w:r w:rsidRPr="000A691E">
              <w:rPr>
                <w:rFonts w:cstheme="minorHAnsi"/>
                <w:sz w:val="20"/>
                <w:lang w:val="en-AU"/>
              </w:rPr>
              <w:t xml:space="preserve">There are no associations for </w:t>
            </w:r>
            <w:r w:rsidRPr="000A691E">
              <w:rPr>
                <w:rFonts w:cstheme="minorHAnsi"/>
                <w:b/>
                <w:sz w:val="20"/>
                <w:lang w:val="en-AU"/>
              </w:rPr>
              <w:t>Quality</w:t>
            </w:r>
            <w:r w:rsidR="00C63A2C">
              <w:rPr>
                <w:rFonts w:cstheme="minorHAnsi"/>
                <w:b/>
                <w:sz w:val="20"/>
                <w:lang w:val="en-AU"/>
              </w:rPr>
              <w:t xml:space="preserve"> </w:t>
            </w:r>
            <w:r w:rsidRPr="000A691E">
              <w:rPr>
                <w:rFonts w:cstheme="minorHAnsi"/>
                <w:b/>
                <w:sz w:val="20"/>
                <w:lang w:val="en-AU"/>
              </w:rPr>
              <w:t>Of</w:t>
            </w:r>
            <w:r w:rsidR="00C63A2C">
              <w:rPr>
                <w:rFonts w:cstheme="minorHAnsi"/>
                <w:b/>
                <w:sz w:val="20"/>
                <w:lang w:val="en-AU"/>
              </w:rPr>
              <w:t xml:space="preserve"> </w:t>
            </w:r>
            <w:r w:rsidRPr="000A691E">
              <w:rPr>
                <w:rFonts w:cstheme="minorHAnsi"/>
                <w:b/>
                <w:sz w:val="20"/>
                <w:lang w:val="en-AU"/>
              </w:rPr>
              <w:t>Temporal</w:t>
            </w:r>
            <w:r w:rsidR="00C63A2C">
              <w:rPr>
                <w:rFonts w:cstheme="minorHAnsi"/>
                <w:b/>
                <w:sz w:val="20"/>
                <w:lang w:val="en-AU"/>
              </w:rPr>
              <w:t xml:space="preserve"> </w:t>
            </w:r>
            <w:r w:rsidRPr="000A691E">
              <w:rPr>
                <w:rFonts w:cstheme="minorHAnsi"/>
                <w:b/>
                <w:sz w:val="20"/>
                <w:lang w:val="en-AU"/>
              </w:rPr>
              <w:t>Variation</w:t>
            </w:r>
            <w:r w:rsidRPr="000A691E">
              <w:rPr>
                <w:rFonts w:cstheme="minorHAnsi"/>
                <w:sz w:val="20"/>
                <w:lang w:val="en-AU"/>
              </w:rPr>
              <w:t>.</w:t>
            </w:r>
          </w:p>
          <w:p w14:paraId="0CE0217F" w14:textId="77777777" w:rsidR="007B692C" w:rsidRPr="00A66C15" w:rsidRDefault="007B692C" w:rsidP="007B692C">
            <w:pPr>
              <w:spacing w:after="120"/>
              <w:rPr>
                <w:rFonts w:cstheme="minorHAnsi"/>
                <w:sz w:val="20"/>
                <w:u w:val="single"/>
                <w:lang w:val="en-AU"/>
              </w:rPr>
            </w:pPr>
            <w:r w:rsidRPr="00ED455F">
              <w:rPr>
                <w:rFonts w:cstheme="minorHAnsi"/>
                <w:sz w:val="20"/>
                <w:u w:val="single"/>
                <w:lang w:val="en-AU"/>
              </w:rPr>
              <w:t>INT 1 Reference:</w:t>
            </w:r>
          </w:p>
          <w:p w14:paraId="0D71AEBA" w14:textId="77777777" w:rsidR="007B692C" w:rsidRPr="00ED455F" w:rsidRDefault="007B692C" w:rsidP="007B692C">
            <w:pPr>
              <w:spacing w:after="120"/>
              <w:rPr>
                <w:rFonts w:cstheme="minorHAnsi"/>
                <w:sz w:val="20"/>
                <w:lang w:val="en-AU"/>
              </w:rPr>
            </w:pPr>
            <w:r w:rsidRPr="00A66C15">
              <w:rPr>
                <w:rFonts w:cstheme="minorHAnsi"/>
                <w:sz w:val="20"/>
                <w:lang w:val="en-AU"/>
              </w:rPr>
              <w:t>[no reference]</w:t>
            </w:r>
          </w:p>
          <w:p w14:paraId="5D48C1C7" w14:textId="08E402F1" w:rsidR="007B692C" w:rsidRDefault="007B692C" w:rsidP="007B692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2E517C58" w14:textId="56CECDCD" w:rsidR="00E745B4" w:rsidRPr="00D0568F" w:rsidRDefault="00E745B4" w:rsidP="00D0568F">
            <w:pPr>
              <w:autoSpaceDE w:val="0"/>
              <w:autoSpaceDN w:val="0"/>
              <w:adjustRightInd w:val="0"/>
              <w:spacing w:after="120"/>
              <w:rPr>
                <w:rFonts w:cstheme="minorHAnsi"/>
                <w:sz w:val="20"/>
                <w:lang w:val="en-AU"/>
              </w:rPr>
            </w:pPr>
            <w:r>
              <w:rPr>
                <w:rFonts w:cstheme="minorHAnsi"/>
                <w:sz w:val="20"/>
                <w:lang w:val="en-AU"/>
              </w:rPr>
              <w:t>[no remarks]</w:t>
            </w:r>
          </w:p>
          <w:p w14:paraId="43AE23E7" w14:textId="77777777" w:rsidR="007B692C" w:rsidRPr="00A66C15" w:rsidRDefault="007B692C" w:rsidP="007B692C">
            <w:pPr>
              <w:autoSpaceDE w:val="0"/>
              <w:autoSpaceDN w:val="0"/>
              <w:adjustRightInd w:val="0"/>
              <w:spacing w:after="120"/>
              <w:rPr>
                <w:rFonts w:cstheme="minorHAnsi"/>
                <w:sz w:val="20"/>
                <w:lang w:val="en-AU"/>
              </w:rPr>
            </w:pPr>
            <w:r w:rsidRPr="00A66C15">
              <w:rPr>
                <w:rFonts w:cstheme="minorHAnsi"/>
                <w:sz w:val="20"/>
                <w:u w:val="single"/>
                <w:lang w:val="en-AU"/>
              </w:rPr>
              <w:lastRenderedPageBreak/>
              <w:t>Distinction:</w:t>
            </w:r>
          </w:p>
        </w:tc>
      </w:tr>
    </w:tbl>
    <w:p w14:paraId="30A3D196" w14:textId="77777777" w:rsidR="007B692C" w:rsidRPr="00ED455F" w:rsidRDefault="007B692C" w:rsidP="004974E4">
      <w:pPr>
        <w:rPr>
          <w:rFonts w:eastAsiaTheme="majorEastAsia" w:cstheme="minorHAnsi"/>
        </w:rPr>
      </w:pPr>
    </w:p>
    <w:p w14:paraId="6E686A22" w14:textId="77777777" w:rsidR="004974E4" w:rsidRPr="00A66C15" w:rsidRDefault="004974E4" w:rsidP="004974E4">
      <w:pPr>
        <w:pStyle w:val="Heading2"/>
        <w:rPr>
          <w:rFonts w:asciiTheme="minorHAnsi" w:hAnsiTheme="minorHAnsi" w:cstheme="minorHAnsi"/>
        </w:rPr>
      </w:pPr>
      <w:bookmarkStart w:id="343" w:name="_Toc490817362"/>
      <w:bookmarkStart w:id="344" w:name="_Toc531133497"/>
      <w:r w:rsidRPr="00A66C15">
        <w:rPr>
          <w:rFonts w:asciiTheme="minorHAnsi" w:hAnsiTheme="minorHAnsi" w:cstheme="minorHAnsi"/>
        </w:rPr>
        <w:t>Quality of non-bathymetric data</w:t>
      </w:r>
      <w:bookmarkEnd w:id="343"/>
      <w:bookmarkEnd w:id="344"/>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1"/>
        <w:gridCol w:w="682"/>
        <w:gridCol w:w="1545"/>
        <w:gridCol w:w="1028"/>
        <w:gridCol w:w="1521"/>
        <w:gridCol w:w="837"/>
        <w:gridCol w:w="1384"/>
      </w:tblGrid>
      <w:tr w:rsidR="004974E4" w:rsidRPr="00D90A3A" w14:paraId="7D28C3D4" w14:textId="77777777" w:rsidTr="0056144C">
        <w:trPr>
          <w:trHeight w:val="545"/>
        </w:trPr>
        <w:tc>
          <w:tcPr>
            <w:tcW w:w="10008" w:type="dxa"/>
            <w:gridSpan w:val="7"/>
            <w:shd w:val="clear" w:color="auto" w:fill="auto"/>
          </w:tcPr>
          <w:p w14:paraId="36BC9EE7" w14:textId="44BB66A2" w:rsidR="004974E4" w:rsidRPr="00A66C15" w:rsidRDefault="004974E4" w:rsidP="0056144C">
            <w:pPr>
              <w:spacing w:after="120"/>
              <w:rPr>
                <w:rFonts w:cstheme="minorHAnsi"/>
                <w:sz w:val="20"/>
                <w:lang w:val="en-AU"/>
              </w:rPr>
            </w:pPr>
            <w:r w:rsidRPr="00ED455F">
              <w:rPr>
                <w:rFonts w:cstheme="minorHAnsi"/>
                <w:sz w:val="20"/>
                <w:u w:val="single"/>
                <w:lang w:val="en-AU"/>
              </w:rPr>
              <w:t>IHO Definition:</w:t>
            </w:r>
            <w:r w:rsidR="00D62BAB">
              <w:rPr>
                <w:rFonts w:cstheme="minorHAnsi"/>
                <w:sz w:val="20"/>
                <w:u w:val="single"/>
                <w:lang w:val="en-AU"/>
              </w:rPr>
              <w:t xml:space="preserve"> </w:t>
            </w:r>
            <w:r w:rsidRPr="00A66C15">
              <w:rPr>
                <w:rFonts w:cstheme="minorHAnsi"/>
                <w:b/>
                <w:sz w:val="20"/>
                <w:lang w:val="en-AU"/>
              </w:rPr>
              <w:t>QUALITY OF NON-BATHYMETRIC DATA</w:t>
            </w:r>
            <w:r w:rsidRPr="00A66C15">
              <w:rPr>
                <w:rFonts w:cstheme="minorHAnsi"/>
                <w:sz w:val="20"/>
                <w:lang w:val="en-AU"/>
              </w:rPr>
              <w:t>.  An area within which the best estimate of the overall uncertainty of the data is uniform. The overall uncertainty takes into account for example the source accuracy, chart scale, digitising accuracy etc. (Adapted from S-57 Edition 3.1, Appendix A – Chapter 1, Page 1.208, November 2000).</w:t>
            </w:r>
          </w:p>
        </w:tc>
      </w:tr>
      <w:tr w:rsidR="004974E4" w:rsidRPr="00D90A3A" w14:paraId="7935C606" w14:textId="77777777" w:rsidTr="0056144C">
        <w:trPr>
          <w:trHeight w:val="485"/>
        </w:trPr>
        <w:tc>
          <w:tcPr>
            <w:tcW w:w="10008" w:type="dxa"/>
            <w:gridSpan w:val="7"/>
            <w:shd w:val="clear" w:color="auto" w:fill="auto"/>
            <w:vAlign w:val="center"/>
          </w:tcPr>
          <w:p w14:paraId="1FED99E6" w14:textId="033BF98D" w:rsidR="004974E4" w:rsidRPr="00A66C15" w:rsidRDefault="004974E4" w:rsidP="0056144C">
            <w:pPr>
              <w:rPr>
                <w:rFonts w:cstheme="minorHAnsi"/>
                <w:b/>
                <w:sz w:val="20"/>
                <w:lang w:val="en-AU"/>
              </w:rPr>
            </w:pPr>
            <w:r w:rsidRPr="00ED455F">
              <w:rPr>
                <w:rFonts w:cstheme="minorHAnsi"/>
                <w:b/>
                <w:sz w:val="20"/>
                <w:u w:val="single"/>
                <w:lang w:val="en-AU"/>
              </w:rPr>
              <w:t>S-127 Metadata Feature:</w:t>
            </w:r>
            <w:r w:rsidRPr="00A66C15">
              <w:rPr>
                <w:rFonts w:cstheme="minorHAnsi"/>
                <w:b/>
                <w:sz w:val="20"/>
                <w:lang w:val="en-AU"/>
              </w:rPr>
              <w:t xml:space="preserve">  Quality of non-bathymetric data (M_ACCY)</w:t>
            </w:r>
          </w:p>
        </w:tc>
      </w:tr>
      <w:tr w:rsidR="004974E4" w:rsidRPr="00D90A3A" w14:paraId="13C75290" w14:textId="77777777" w:rsidTr="0056144C">
        <w:trPr>
          <w:trHeight w:val="485"/>
        </w:trPr>
        <w:tc>
          <w:tcPr>
            <w:tcW w:w="10008" w:type="dxa"/>
            <w:gridSpan w:val="7"/>
            <w:shd w:val="clear" w:color="auto" w:fill="auto"/>
            <w:vAlign w:val="center"/>
          </w:tcPr>
          <w:p w14:paraId="00453B7A" w14:textId="77777777" w:rsidR="004974E4" w:rsidRDefault="004974E4" w:rsidP="0056144C">
            <w:pPr>
              <w:rPr>
                <w:rFonts w:cstheme="minorHAnsi"/>
                <w:b/>
                <w:sz w:val="20"/>
                <w:lang w:val="en-AU"/>
              </w:rPr>
            </w:pPr>
            <w:r w:rsidRPr="00ED455F">
              <w:rPr>
                <w:rFonts w:cstheme="minorHAnsi"/>
                <w:b/>
                <w:sz w:val="20"/>
                <w:u w:val="single"/>
                <w:lang w:val="en-AU"/>
              </w:rPr>
              <w:t>Primitives:</w:t>
            </w:r>
            <w:r w:rsidRPr="00A66C15">
              <w:rPr>
                <w:rFonts w:cstheme="minorHAnsi"/>
                <w:b/>
                <w:sz w:val="20"/>
                <w:lang w:val="en-AU"/>
              </w:rPr>
              <w:t xml:space="preserve">  Surface</w:t>
            </w:r>
          </w:p>
          <w:p w14:paraId="1EFABA3C" w14:textId="3EF58B8E" w:rsidR="007B692C" w:rsidRPr="00A66C15" w:rsidRDefault="007B692C" w:rsidP="0056144C">
            <w:pPr>
              <w:rPr>
                <w:rFonts w:cstheme="minorHAnsi"/>
                <w:b/>
                <w:sz w:val="20"/>
                <w:u w:val="single"/>
                <w:lang w:val="en-AU"/>
              </w:rPr>
            </w:pPr>
            <w:proofErr w:type="spellStart"/>
            <w:r w:rsidRPr="00A66C15">
              <w:rPr>
                <w:rFonts w:cstheme="minorHAnsi"/>
                <w:b/>
                <w:sz w:val="20"/>
                <w:lang w:val="en-AU"/>
              </w:rPr>
              <w:t>SuperType</w:t>
            </w:r>
            <w:proofErr w:type="spellEnd"/>
            <w:r w:rsidRPr="00A66C15">
              <w:rPr>
                <w:rFonts w:cstheme="minorHAnsi"/>
                <w:b/>
                <w:sz w:val="20"/>
                <w:lang w:val="en-AU"/>
              </w:rPr>
              <w:t xml:space="preserve">: </w:t>
            </w:r>
            <w:r w:rsidR="00E745B4">
              <w:rPr>
                <w:rFonts w:cstheme="minorHAnsi"/>
                <w:b/>
                <w:sz w:val="20"/>
                <w:lang w:val="en-AU"/>
              </w:rPr>
              <w:t>Quality of Temporal Variation</w:t>
            </w:r>
            <w:r w:rsidRPr="00A66C15">
              <w:rPr>
                <w:rFonts w:cstheme="minorHAnsi"/>
                <w:b/>
                <w:sz w:val="20"/>
                <w:lang w:val="en-AU"/>
              </w:rPr>
              <w:t xml:space="preserve"> (Abstract)</w:t>
            </w:r>
          </w:p>
        </w:tc>
      </w:tr>
      <w:tr w:rsidR="004974E4" w:rsidRPr="00D90A3A" w14:paraId="20891877" w14:textId="77777777" w:rsidTr="0056144C">
        <w:trPr>
          <w:trHeight w:val="1059"/>
        </w:trPr>
        <w:tc>
          <w:tcPr>
            <w:tcW w:w="3011" w:type="dxa"/>
            <w:shd w:val="clear" w:color="auto" w:fill="auto"/>
          </w:tcPr>
          <w:p w14:paraId="60B70BB8"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69496E87" w14:textId="77777777" w:rsidR="004974E4" w:rsidRPr="00A66C15" w:rsidRDefault="004974E4" w:rsidP="0056144C">
            <w:pPr>
              <w:rPr>
                <w:rFonts w:cstheme="minorHAnsi"/>
                <w:b/>
                <w:sz w:val="20"/>
                <w:lang w:val="en-AU"/>
              </w:rPr>
            </w:pPr>
          </w:p>
        </w:tc>
        <w:tc>
          <w:tcPr>
            <w:tcW w:w="3255" w:type="dxa"/>
            <w:gridSpan w:val="3"/>
            <w:shd w:val="clear" w:color="auto" w:fill="auto"/>
          </w:tcPr>
          <w:p w14:paraId="41222555"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55FF041F" w14:textId="77777777" w:rsidR="004974E4" w:rsidRPr="00A66C15" w:rsidRDefault="004974E4" w:rsidP="0056144C">
            <w:pPr>
              <w:jc w:val="center"/>
              <w:rPr>
                <w:rFonts w:cstheme="minorHAnsi"/>
                <w:b/>
                <w:sz w:val="20"/>
                <w:lang w:val="en-AU"/>
              </w:rPr>
            </w:pPr>
          </w:p>
        </w:tc>
        <w:tc>
          <w:tcPr>
            <w:tcW w:w="3742" w:type="dxa"/>
            <w:gridSpan w:val="3"/>
            <w:shd w:val="clear" w:color="auto" w:fill="auto"/>
          </w:tcPr>
          <w:p w14:paraId="334DF5B9"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50D89997" w14:textId="77777777" w:rsidR="004974E4" w:rsidRPr="00A66C15" w:rsidRDefault="004974E4" w:rsidP="0056144C">
            <w:pPr>
              <w:rPr>
                <w:rFonts w:cstheme="minorHAnsi"/>
                <w:b/>
                <w:sz w:val="20"/>
                <w:lang w:val="en-AU"/>
              </w:rPr>
            </w:pPr>
          </w:p>
        </w:tc>
      </w:tr>
      <w:tr w:rsidR="004974E4" w:rsidRPr="00D90A3A" w14:paraId="75EC02B2" w14:textId="77777777" w:rsidTr="0056144C">
        <w:trPr>
          <w:trHeight w:val="545"/>
        </w:trPr>
        <w:tc>
          <w:tcPr>
            <w:tcW w:w="3693" w:type="dxa"/>
            <w:gridSpan w:val="2"/>
            <w:shd w:val="clear" w:color="auto" w:fill="auto"/>
            <w:vAlign w:val="center"/>
          </w:tcPr>
          <w:p w14:paraId="467C4234" w14:textId="6316623D" w:rsidR="004974E4" w:rsidRPr="00A66C15" w:rsidRDefault="004974E4" w:rsidP="0056144C">
            <w:pPr>
              <w:rPr>
                <w:rFonts w:cstheme="minorHAnsi"/>
                <w:b/>
                <w:sz w:val="20"/>
                <w:lang w:val="en-AU"/>
              </w:rPr>
            </w:pPr>
            <w:r w:rsidRPr="00ED455F">
              <w:rPr>
                <w:rFonts w:cstheme="minorHAnsi"/>
                <w:b/>
                <w:sz w:val="20"/>
                <w:lang w:val="en-AU"/>
              </w:rPr>
              <w:t>S-127 Attribute</w:t>
            </w:r>
          </w:p>
        </w:tc>
        <w:tc>
          <w:tcPr>
            <w:tcW w:w="1545" w:type="dxa"/>
            <w:shd w:val="clear" w:color="auto" w:fill="auto"/>
            <w:vAlign w:val="center"/>
          </w:tcPr>
          <w:p w14:paraId="2804AED7"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549" w:type="dxa"/>
            <w:gridSpan w:val="2"/>
            <w:shd w:val="clear" w:color="auto" w:fill="auto"/>
            <w:vAlign w:val="center"/>
          </w:tcPr>
          <w:p w14:paraId="56B441CD"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837" w:type="dxa"/>
            <w:shd w:val="clear" w:color="auto" w:fill="auto"/>
            <w:vAlign w:val="center"/>
          </w:tcPr>
          <w:p w14:paraId="5C4D2B30"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1384" w:type="dxa"/>
            <w:shd w:val="clear" w:color="auto" w:fill="auto"/>
            <w:vAlign w:val="center"/>
          </w:tcPr>
          <w:p w14:paraId="177EC8DA"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034708" w:rsidRPr="00D90A3A" w14:paraId="7F3858AD" w14:textId="77777777" w:rsidTr="00C56AF2">
        <w:trPr>
          <w:trHeight w:val="545"/>
        </w:trPr>
        <w:tc>
          <w:tcPr>
            <w:tcW w:w="10008" w:type="dxa"/>
            <w:gridSpan w:val="7"/>
            <w:shd w:val="clear" w:color="auto" w:fill="auto"/>
            <w:vAlign w:val="center"/>
          </w:tcPr>
          <w:p w14:paraId="1760FF8C" w14:textId="5DA6753A" w:rsidR="00034708" w:rsidRPr="00A66C15" w:rsidRDefault="00034708" w:rsidP="0056144C">
            <w:pPr>
              <w:rPr>
                <w:rFonts w:cstheme="minorHAnsi"/>
                <w:b/>
                <w:sz w:val="20"/>
                <w:lang w:val="en-AU"/>
              </w:rPr>
            </w:pPr>
            <w:r>
              <w:rPr>
                <w:noProof/>
              </w:rPr>
              <w:drawing>
                <wp:inline distT="0" distB="0" distL="0" distR="0" wp14:anchorId="55EC0E62" wp14:editId="11BBBE9B">
                  <wp:extent cx="5723182" cy="3001996"/>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723182" cy="3001996"/>
                          </a:xfrm>
                          <a:prstGeom prst="rect">
                            <a:avLst/>
                          </a:prstGeom>
                          <a:ln>
                            <a:noFill/>
                          </a:ln>
                          <a:extLst>
                            <a:ext uri="{53640926-AAD7-44D8-BBD7-CCE9431645EC}">
                              <a14:shadowObscured xmlns:a14="http://schemas.microsoft.com/office/drawing/2010/main"/>
                            </a:ext>
                          </a:extLst>
                        </pic:spPr>
                      </pic:pic>
                    </a:graphicData>
                  </a:graphic>
                </wp:inline>
              </w:drawing>
            </w:r>
          </w:p>
        </w:tc>
      </w:tr>
      <w:tr w:rsidR="004974E4" w:rsidRPr="00D90A3A" w14:paraId="40261AD2" w14:textId="77777777" w:rsidTr="0056144C">
        <w:trPr>
          <w:trHeight w:val="70"/>
        </w:trPr>
        <w:tc>
          <w:tcPr>
            <w:tcW w:w="10008" w:type="dxa"/>
            <w:gridSpan w:val="7"/>
            <w:shd w:val="clear" w:color="auto" w:fill="auto"/>
          </w:tcPr>
          <w:p w14:paraId="6E6FF61F" w14:textId="77777777" w:rsidR="004974E4" w:rsidRPr="00A66C15" w:rsidRDefault="004974E4" w:rsidP="0056144C">
            <w:pPr>
              <w:spacing w:after="120"/>
              <w:rPr>
                <w:rFonts w:cstheme="minorHAnsi"/>
                <w:sz w:val="20"/>
                <w:lang w:val="en-AU"/>
              </w:rPr>
            </w:pPr>
            <w:r w:rsidRPr="00ED455F">
              <w:rPr>
                <w:rFonts w:cstheme="minorHAnsi"/>
                <w:sz w:val="20"/>
                <w:u w:val="single"/>
                <w:lang w:val="en-AU"/>
              </w:rPr>
              <w:t>INT 1 Reference</w:t>
            </w:r>
            <w:r w:rsidRPr="00A66C15">
              <w:rPr>
                <w:rFonts w:cstheme="minorHAnsi"/>
                <w:sz w:val="20"/>
                <w:lang w:val="en-AU"/>
              </w:rPr>
              <w:t xml:space="preserve">:  </w:t>
            </w:r>
          </w:p>
          <w:p w14:paraId="5841F7C6" w14:textId="77777777" w:rsidR="004974E4" w:rsidRPr="00A66C15" w:rsidRDefault="004974E4" w:rsidP="0056144C">
            <w:pPr>
              <w:rPr>
                <w:rFonts w:cstheme="minorHAnsi"/>
                <w:lang w:val="en-AU"/>
              </w:rPr>
            </w:pPr>
            <w:bookmarkStart w:id="345" w:name="_Toc409699208"/>
            <w:r w:rsidRPr="00A66C15">
              <w:rPr>
                <w:rFonts w:cstheme="minorHAnsi"/>
                <w:lang w:val="en-AU"/>
              </w:rPr>
              <w:t>Quality of positions</w:t>
            </w:r>
            <w:bookmarkEnd w:id="345"/>
          </w:p>
          <w:p w14:paraId="75CB5226" w14:textId="77777777" w:rsidR="004974E4" w:rsidRPr="00A66C15" w:rsidRDefault="004974E4" w:rsidP="0056144C">
            <w:pPr>
              <w:keepNext/>
              <w:keepLines/>
              <w:tabs>
                <w:tab w:val="left" w:pos="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r w:rsidRPr="00A66C15">
              <w:rPr>
                <w:rFonts w:cstheme="minorHAnsi"/>
                <w:sz w:val="20"/>
                <w:lang w:val="en-AU"/>
              </w:rPr>
              <w:lastRenderedPageBreak/>
              <w:t xml:space="preserve">The meta feature </w:t>
            </w:r>
            <w:r w:rsidRPr="00A66C15">
              <w:rPr>
                <w:rFonts w:cstheme="minorHAnsi"/>
                <w:b/>
                <w:sz w:val="20"/>
                <w:lang w:val="en-AU"/>
              </w:rPr>
              <w:t>Quality of Non-bathymetric Data</w:t>
            </w:r>
            <w:r w:rsidRPr="00A66C15">
              <w:rPr>
                <w:rFonts w:cstheme="minorHAnsi"/>
                <w:sz w:val="20"/>
                <w:lang w:val="en-AU"/>
              </w:rPr>
              <w:t xml:space="preserve"> may be used to provide an indication of the overall uncertainty of position for all non-bathymetric features.  It must not be used to provide the uncertainty of bathymetric information.</w:t>
            </w:r>
          </w:p>
          <w:p w14:paraId="141B793D" w14:textId="4CDEC0DB" w:rsidR="004974E4"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r w:rsidRPr="00A66C15">
              <w:rPr>
                <w:rFonts w:cstheme="minorHAnsi"/>
                <w:sz w:val="20"/>
                <w:lang w:val="en-AU"/>
              </w:rPr>
              <w:t>The attribute</w:t>
            </w:r>
            <w:r w:rsidR="005D44C5">
              <w:rPr>
                <w:rFonts w:cstheme="minorHAnsi"/>
                <w:sz w:val="20"/>
                <w:lang w:val="en-AU"/>
              </w:rPr>
              <w:t xml:space="preserve"> </w:t>
            </w:r>
            <w:r w:rsidRPr="001706F8">
              <w:rPr>
                <w:rFonts w:cstheme="minorHAnsi"/>
                <w:b/>
                <w:sz w:val="20"/>
                <w:lang w:val="en-AU"/>
              </w:rPr>
              <w:t>horizontal</w:t>
            </w:r>
            <w:r w:rsidRPr="00A66C15">
              <w:rPr>
                <w:rFonts w:cstheme="minorHAnsi"/>
                <w:sz w:val="20"/>
                <w:lang w:val="en-AU"/>
              </w:rPr>
              <w:t xml:space="preserve"> </w:t>
            </w:r>
            <w:r w:rsidRPr="00A66C15">
              <w:rPr>
                <w:rFonts w:cstheme="minorHAnsi"/>
                <w:b/>
                <w:sz w:val="20"/>
                <w:lang w:val="en-AU"/>
              </w:rPr>
              <w:t>position uncertainty</w:t>
            </w:r>
            <w:r w:rsidRPr="00A66C15">
              <w:rPr>
                <w:rFonts w:cstheme="minorHAnsi"/>
                <w:sz w:val="20"/>
                <w:lang w:val="en-AU"/>
              </w:rPr>
              <w:t xml:space="preserve"> may be applied to any spatial type, in order to qualify the location of a feature.</w:t>
            </w:r>
          </w:p>
          <w:p w14:paraId="7D06CF54" w14:textId="5000EE8B" w:rsidR="004974E4"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r w:rsidRPr="00A66C15">
              <w:rPr>
                <w:rFonts w:cstheme="minorHAnsi"/>
                <w:b/>
                <w:sz w:val="20"/>
                <w:lang w:val="en-AU"/>
              </w:rPr>
              <w:t>Horizontal distance uncertainty</w:t>
            </w:r>
            <w:r w:rsidRPr="00A66C15">
              <w:rPr>
                <w:rFonts w:cstheme="minorHAnsi"/>
                <w:sz w:val="20"/>
                <w:lang w:val="en-AU"/>
              </w:rPr>
              <w:t xml:space="preserve"> and </w:t>
            </w:r>
            <w:r w:rsidRPr="001706F8">
              <w:rPr>
                <w:rFonts w:cstheme="minorHAnsi"/>
                <w:b/>
                <w:sz w:val="20"/>
                <w:lang w:val="en-AU"/>
              </w:rPr>
              <w:t>horizontal</w:t>
            </w:r>
            <w:r w:rsidRPr="00A66C15">
              <w:rPr>
                <w:rFonts w:cstheme="minorHAnsi"/>
                <w:sz w:val="20"/>
                <w:lang w:val="en-AU"/>
              </w:rPr>
              <w:t xml:space="preserve"> </w:t>
            </w:r>
            <w:r w:rsidRPr="00A66C15">
              <w:rPr>
                <w:rFonts w:cstheme="minorHAnsi"/>
                <w:b/>
                <w:sz w:val="20"/>
                <w:lang w:val="en-AU"/>
              </w:rPr>
              <w:t>position uncertainty</w:t>
            </w:r>
            <w:r w:rsidRPr="00A66C15">
              <w:rPr>
                <w:rFonts w:cstheme="minorHAnsi"/>
                <w:sz w:val="20"/>
                <w:lang w:val="en-AU"/>
              </w:rPr>
              <w:t xml:space="preserve"> must not be applied to the spatial type of any geo feature if they are identical to the </w:t>
            </w:r>
            <w:r w:rsidRPr="00A66C15">
              <w:rPr>
                <w:rFonts w:cstheme="minorHAnsi"/>
                <w:b/>
                <w:sz w:val="20"/>
                <w:lang w:val="en-AU"/>
              </w:rPr>
              <w:t xml:space="preserve">horizontal distance uncertainty </w:t>
            </w:r>
            <w:r w:rsidRPr="00A66C15">
              <w:rPr>
                <w:rFonts w:cstheme="minorHAnsi"/>
                <w:sz w:val="20"/>
                <w:lang w:val="en-AU"/>
              </w:rPr>
              <w:t xml:space="preserve">and </w:t>
            </w:r>
            <w:r w:rsidRPr="00A66C15">
              <w:rPr>
                <w:rFonts w:cstheme="minorHAnsi"/>
                <w:b/>
                <w:sz w:val="20"/>
                <w:lang w:val="en-AU"/>
              </w:rPr>
              <w:t>position uncertainty</w:t>
            </w:r>
            <w:r w:rsidRPr="00A66C15">
              <w:rPr>
                <w:rFonts w:cstheme="minorHAnsi"/>
                <w:sz w:val="20"/>
                <w:lang w:val="en-AU"/>
              </w:rPr>
              <w:t xml:space="preserve"> values of the underlying meta feature.</w:t>
            </w:r>
          </w:p>
          <w:p w14:paraId="63C37411" w14:textId="5072BB5C" w:rsidR="004974E4"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r w:rsidRPr="00A66C15">
              <w:rPr>
                <w:rFonts w:cstheme="minorHAnsi"/>
                <w:b/>
                <w:sz w:val="20"/>
                <w:lang w:val="en-AU"/>
              </w:rPr>
              <w:t>Position uncertainty</w:t>
            </w:r>
            <w:r w:rsidRPr="00A66C15">
              <w:rPr>
                <w:rFonts w:cstheme="minorHAnsi"/>
                <w:sz w:val="20"/>
                <w:lang w:val="en-AU"/>
              </w:rPr>
              <w:t xml:space="preserve"> on the </w:t>
            </w:r>
            <w:r w:rsidRPr="00A66C15">
              <w:rPr>
                <w:rFonts w:cstheme="minorHAnsi"/>
                <w:b/>
                <w:sz w:val="20"/>
                <w:lang w:val="en-AU"/>
              </w:rPr>
              <w:t xml:space="preserve">Quality of Non-bathymetric Data </w:t>
            </w:r>
            <w:r w:rsidRPr="00A66C15">
              <w:rPr>
                <w:rFonts w:cstheme="minorHAnsi"/>
                <w:sz w:val="20"/>
                <w:lang w:val="en-AU"/>
              </w:rPr>
              <w:t xml:space="preserve">applies to non-bathymetric data situated within the area, while </w:t>
            </w:r>
            <w:r w:rsidRPr="00A66C15">
              <w:rPr>
                <w:rFonts w:cstheme="minorHAnsi"/>
                <w:b/>
                <w:sz w:val="20"/>
                <w:lang w:val="en-AU"/>
              </w:rPr>
              <w:t>position uncertainty</w:t>
            </w:r>
            <w:r w:rsidRPr="00A66C15">
              <w:rPr>
                <w:rFonts w:cstheme="minorHAnsi"/>
                <w:sz w:val="20"/>
                <w:lang w:val="en-AU"/>
              </w:rPr>
              <w:t xml:space="preserve"> on the associated spatial types qualifies the location of the </w:t>
            </w:r>
            <w:r w:rsidRPr="00A66C15">
              <w:rPr>
                <w:rFonts w:cstheme="minorHAnsi"/>
                <w:b/>
                <w:sz w:val="20"/>
                <w:lang w:val="en-AU"/>
              </w:rPr>
              <w:t xml:space="preserve">Quality of Non-bathymetric Data </w:t>
            </w:r>
            <w:r w:rsidRPr="00A66C15">
              <w:rPr>
                <w:rFonts w:cstheme="minorHAnsi"/>
                <w:sz w:val="20"/>
                <w:lang w:val="en-AU"/>
              </w:rPr>
              <w:t>feature itself.</w:t>
            </w:r>
          </w:p>
          <w:p w14:paraId="684211D6" w14:textId="77777777" w:rsidR="004974E4" w:rsidRPr="00A66C15" w:rsidRDefault="004974E4" w:rsidP="0056144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lang w:val="en-AU"/>
              </w:rPr>
            </w:pPr>
            <w:r w:rsidRPr="00A66C15">
              <w:rPr>
                <w:rFonts w:cstheme="minorHAnsi"/>
                <w:sz w:val="20"/>
                <w:u w:val="single"/>
                <w:lang w:val="en-AU"/>
              </w:rPr>
              <w:t>Remarks:</w:t>
            </w:r>
          </w:p>
          <w:p w14:paraId="49B324F2" w14:textId="77777777" w:rsidR="004974E4" w:rsidRPr="00A66C15" w:rsidRDefault="004974E4" w:rsidP="004974E4">
            <w:pPr>
              <w:keepNext/>
              <w:keepLines/>
              <w:numPr>
                <w:ilvl w:val="0"/>
                <w:numId w:val="23"/>
              </w:numPr>
              <w:tabs>
                <w:tab w:val="clear" w:pos="720"/>
                <w:tab w:val="left" w:pos="0"/>
                <w:tab w:val="num" w:pos="24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sidRPr="00A66C15">
              <w:rPr>
                <w:rFonts w:cstheme="minorHAnsi"/>
                <w:sz w:val="20"/>
                <w:lang w:val="en-AU"/>
              </w:rPr>
              <w:t>No remarks.</w:t>
            </w:r>
          </w:p>
          <w:p w14:paraId="789D2875" w14:textId="23CF5932" w:rsidR="004974E4" w:rsidRPr="00A66C15" w:rsidRDefault="004974E4"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r w:rsidRPr="00A66C15">
              <w:rPr>
                <w:rFonts w:cstheme="minorHAnsi"/>
                <w:sz w:val="20"/>
                <w:lang w:val="en-AU"/>
              </w:rPr>
              <w:t xml:space="preserve">  </w:t>
            </w:r>
            <w:r w:rsidR="005D44C5">
              <w:rPr>
                <w:rFonts w:cstheme="minorHAnsi"/>
                <w:sz w:val="20"/>
                <w:lang w:val="en-AU"/>
              </w:rPr>
              <w:t>[None]</w:t>
            </w:r>
            <w:r w:rsidRPr="00A66C15">
              <w:rPr>
                <w:rFonts w:cstheme="minorHAnsi"/>
                <w:sz w:val="20"/>
                <w:lang w:val="en-AU"/>
              </w:rPr>
              <w:t>.</w:t>
            </w:r>
          </w:p>
        </w:tc>
      </w:tr>
    </w:tbl>
    <w:p w14:paraId="53645207" w14:textId="77777777" w:rsidR="004974E4" w:rsidRPr="00ED455F" w:rsidRDefault="004974E4">
      <w:pPr>
        <w:rPr>
          <w:rFonts w:cstheme="minorHAnsi"/>
          <w:b/>
          <w:u w:val="single"/>
        </w:rPr>
      </w:pPr>
    </w:p>
    <w:p w14:paraId="14357CEA" w14:textId="77777777" w:rsidR="00D64344" w:rsidRPr="00ED455F" w:rsidRDefault="00D64344">
      <w:pPr>
        <w:rPr>
          <w:rFonts w:cstheme="minorHAnsi"/>
          <w:b/>
          <w:u w:val="single"/>
        </w:rPr>
      </w:pPr>
    </w:p>
    <w:p w14:paraId="3F2CB5D2" w14:textId="77777777" w:rsidR="004974E4" w:rsidRPr="00A66C15" w:rsidRDefault="004974E4" w:rsidP="004974E4">
      <w:pPr>
        <w:pStyle w:val="Heading1"/>
        <w:rPr>
          <w:rFonts w:asciiTheme="minorHAnsi" w:hAnsiTheme="minorHAnsi" w:cstheme="minorHAnsi"/>
        </w:rPr>
      </w:pPr>
      <w:bookmarkStart w:id="346" w:name="_Ref450310461"/>
      <w:bookmarkStart w:id="347" w:name="_Toc490817363"/>
      <w:bookmarkStart w:id="348" w:name="_Ref515486063"/>
      <w:bookmarkStart w:id="349" w:name="_Toc531133498"/>
      <w:r w:rsidRPr="00A66C15">
        <w:rPr>
          <w:rFonts w:asciiTheme="minorHAnsi" w:hAnsiTheme="minorHAnsi" w:cstheme="minorHAnsi"/>
        </w:rPr>
        <w:t>Geo Features</w:t>
      </w:r>
      <w:bookmarkEnd w:id="346"/>
      <w:bookmarkEnd w:id="347"/>
      <w:bookmarkEnd w:id="348"/>
      <w:bookmarkEnd w:id="349"/>
    </w:p>
    <w:p w14:paraId="314807D1" w14:textId="28B0B435" w:rsidR="004974E4" w:rsidRPr="00A66C15" w:rsidRDefault="004974E4" w:rsidP="004974E4">
      <w:pPr>
        <w:rPr>
          <w:rFonts w:cstheme="minorHAnsi"/>
        </w:rPr>
      </w:pPr>
      <w:r w:rsidRPr="00ED455F">
        <w:rPr>
          <w:rFonts w:cstheme="minorHAnsi"/>
        </w:rPr>
        <w:t xml:space="preserve">This </w:t>
      </w:r>
      <w:r w:rsidR="00B00104">
        <w:rPr>
          <w:rFonts w:cstheme="minorHAnsi"/>
        </w:rPr>
        <w:t>clause</w:t>
      </w:r>
      <w:r w:rsidR="00B00104" w:rsidRPr="00ED455F">
        <w:rPr>
          <w:rFonts w:cstheme="minorHAnsi"/>
        </w:rPr>
        <w:t xml:space="preserve"> </w:t>
      </w:r>
      <w:r w:rsidRPr="00ED455F">
        <w:rPr>
          <w:rFonts w:cstheme="minorHAnsi"/>
        </w:rPr>
        <w:t xml:space="preserve">describes abstract as well as non-abstract types. The abstract type </w:t>
      </w:r>
      <w:r w:rsidRPr="00A66C15">
        <w:rPr>
          <w:rFonts w:cstheme="minorHAnsi"/>
          <w:b/>
        </w:rPr>
        <w:t>Feature</w:t>
      </w:r>
      <w:r w:rsidR="00D4227D">
        <w:rPr>
          <w:rFonts w:cstheme="minorHAnsi"/>
          <w:b/>
        </w:rPr>
        <w:t xml:space="preserve"> </w:t>
      </w:r>
      <w:r w:rsidRPr="00A66C15">
        <w:rPr>
          <w:rFonts w:cstheme="minorHAnsi"/>
          <w:b/>
        </w:rPr>
        <w:t>Type</w:t>
      </w:r>
      <w:r w:rsidRPr="00A66C15">
        <w:rPr>
          <w:rFonts w:cstheme="minorHAnsi"/>
        </w:rPr>
        <w:t xml:space="preserve"> cannot be used directly, but defines attributes inherited by its sub-types. The encoding remarks in the description of </w:t>
      </w:r>
      <w:r w:rsidRPr="00A66C15">
        <w:rPr>
          <w:rFonts w:cstheme="minorHAnsi"/>
          <w:b/>
        </w:rPr>
        <w:t>Feature</w:t>
      </w:r>
      <w:r w:rsidR="00D4227D">
        <w:rPr>
          <w:rFonts w:cstheme="minorHAnsi"/>
          <w:b/>
        </w:rPr>
        <w:t xml:space="preserve"> </w:t>
      </w:r>
      <w:r w:rsidRPr="00A66C15">
        <w:rPr>
          <w:rFonts w:cstheme="minorHAnsi"/>
          <w:b/>
        </w:rPr>
        <w:t>Type</w:t>
      </w:r>
      <w:r w:rsidRPr="00A66C15">
        <w:rPr>
          <w:rFonts w:cstheme="minorHAnsi"/>
        </w:rPr>
        <w:t xml:space="preserve"> apply to its sub-types but may be overridden by remarks in the sub-type.</w:t>
      </w:r>
    </w:p>
    <w:p w14:paraId="33609E30" w14:textId="5AE66D0F" w:rsidR="004974E4" w:rsidRPr="00A66C15" w:rsidRDefault="004974E4" w:rsidP="004974E4">
      <w:pPr>
        <w:pStyle w:val="Heading2"/>
        <w:rPr>
          <w:rFonts w:asciiTheme="minorHAnsi" w:hAnsiTheme="minorHAnsi" w:cstheme="minorHAnsi"/>
        </w:rPr>
      </w:pPr>
      <w:bookmarkStart w:id="350" w:name="_Toc490817364"/>
      <w:bookmarkStart w:id="351" w:name="_Toc531133499"/>
      <w:r w:rsidRPr="00A66C15">
        <w:rPr>
          <w:rFonts w:asciiTheme="minorHAnsi" w:hAnsiTheme="minorHAnsi" w:cstheme="minorHAnsi"/>
        </w:rPr>
        <w:t>Feature</w:t>
      </w:r>
      <w:r w:rsidR="00D4227D">
        <w:rPr>
          <w:rFonts w:asciiTheme="minorHAnsi" w:hAnsiTheme="minorHAnsi" w:cstheme="minorHAnsi"/>
        </w:rPr>
        <w:t xml:space="preserve"> </w:t>
      </w:r>
      <w:r w:rsidRPr="00A66C15">
        <w:rPr>
          <w:rFonts w:asciiTheme="minorHAnsi" w:hAnsiTheme="minorHAnsi" w:cstheme="minorHAnsi"/>
        </w:rPr>
        <w:t>Type</w:t>
      </w:r>
      <w:bookmarkEnd w:id="350"/>
      <w:bookmarkEnd w:id="351"/>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4974E4" w:rsidRPr="00D90A3A" w14:paraId="7F9F2AEB" w14:textId="77777777" w:rsidTr="0056144C">
        <w:trPr>
          <w:trHeight w:val="545"/>
        </w:trPr>
        <w:tc>
          <w:tcPr>
            <w:tcW w:w="10008" w:type="dxa"/>
            <w:gridSpan w:val="12"/>
            <w:shd w:val="clear" w:color="auto" w:fill="auto"/>
          </w:tcPr>
          <w:p w14:paraId="79B714A0" w14:textId="54F2CA1D" w:rsidR="004974E4" w:rsidRPr="00A66C15" w:rsidRDefault="004974E4" w:rsidP="0056144C">
            <w:pPr>
              <w:spacing w:after="120"/>
              <w:rPr>
                <w:rFonts w:cstheme="minorHAnsi"/>
                <w:sz w:val="20"/>
                <w:lang w:val="en-AU"/>
              </w:rPr>
            </w:pPr>
            <w:r w:rsidRPr="00A66C15">
              <w:rPr>
                <w:rFonts w:cstheme="minorHAnsi"/>
                <w:sz w:val="20"/>
                <w:u w:val="single"/>
                <w:lang w:val="en-AU"/>
              </w:rPr>
              <w:t xml:space="preserve">IHO Definition: </w:t>
            </w:r>
            <w:r w:rsidRPr="00A66C15">
              <w:rPr>
                <w:rFonts w:cstheme="minorHAnsi"/>
                <w:b/>
                <w:sz w:val="20"/>
                <w:lang w:val="en-AU"/>
              </w:rPr>
              <w:t>FEATURE</w:t>
            </w:r>
            <w:r w:rsidR="00D4227D">
              <w:rPr>
                <w:rFonts w:cstheme="minorHAnsi"/>
                <w:b/>
                <w:sz w:val="20"/>
                <w:lang w:val="en-AU"/>
              </w:rPr>
              <w:t xml:space="preserve"> </w:t>
            </w:r>
            <w:r w:rsidRPr="00A66C15">
              <w:rPr>
                <w:rFonts w:cstheme="minorHAnsi"/>
                <w:b/>
                <w:sz w:val="20"/>
                <w:lang w:val="en-AU"/>
              </w:rPr>
              <w:t>TYPE</w:t>
            </w:r>
            <w:r w:rsidRPr="00A66C15">
              <w:rPr>
                <w:rFonts w:cstheme="minorHAnsi"/>
                <w:sz w:val="20"/>
                <w:lang w:val="en-AU"/>
              </w:rPr>
              <w:t xml:space="preserve">.  </w:t>
            </w:r>
            <w:r w:rsidR="00F96B13" w:rsidRPr="00F96B13">
              <w:rPr>
                <w:rFonts w:cstheme="minorHAnsi"/>
                <w:sz w:val="20"/>
                <w:lang w:val="en-AU"/>
              </w:rPr>
              <w:t>Generalized feature type which carries all the common attributes</w:t>
            </w:r>
          </w:p>
        </w:tc>
      </w:tr>
      <w:tr w:rsidR="004974E4" w:rsidRPr="00D90A3A" w14:paraId="2E4F5F39" w14:textId="77777777" w:rsidTr="0056144C">
        <w:trPr>
          <w:trHeight w:val="485"/>
        </w:trPr>
        <w:tc>
          <w:tcPr>
            <w:tcW w:w="10008" w:type="dxa"/>
            <w:gridSpan w:val="12"/>
            <w:shd w:val="clear" w:color="auto" w:fill="auto"/>
            <w:vAlign w:val="center"/>
          </w:tcPr>
          <w:p w14:paraId="183E6FB0" w14:textId="2458DD32" w:rsidR="004974E4" w:rsidRPr="00A66C15" w:rsidRDefault="004974E4" w:rsidP="0056144C">
            <w:pPr>
              <w:rPr>
                <w:rFonts w:cstheme="minorHAnsi"/>
                <w:b/>
                <w:sz w:val="20"/>
                <w:lang w:val="en-AU"/>
              </w:rPr>
            </w:pPr>
            <w:r w:rsidRPr="00ED455F">
              <w:rPr>
                <w:rFonts w:cstheme="minorHAnsi"/>
                <w:b/>
                <w:sz w:val="20"/>
                <w:u w:val="single"/>
                <w:lang w:val="en-AU"/>
              </w:rPr>
              <w:t xml:space="preserve">S-127 Geo Feature: </w:t>
            </w:r>
            <w:r w:rsidRPr="00A66C15">
              <w:rPr>
                <w:rFonts w:cstheme="minorHAnsi"/>
                <w:b/>
                <w:sz w:val="20"/>
                <w:lang w:val="en-AU"/>
              </w:rPr>
              <w:t>Feature</w:t>
            </w:r>
            <w:r w:rsidR="00BD2D5B">
              <w:rPr>
                <w:rFonts w:cstheme="minorHAnsi"/>
                <w:b/>
                <w:sz w:val="20"/>
                <w:lang w:val="en-AU"/>
              </w:rPr>
              <w:t xml:space="preserve"> </w:t>
            </w:r>
            <w:r w:rsidRPr="00A66C15">
              <w:rPr>
                <w:rFonts w:cstheme="minorHAnsi"/>
                <w:b/>
                <w:sz w:val="20"/>
                <w:lang w:val="en-AU"/>
              </w:rPr>
              <w:t>Type (Abstract)</w:t>
            </w:r>
          </w:p>
        </w:tc>
      </w:tr>
      <w:tr w:rsidR="004974E4" w:rsidRPr="00D90A3A" w14:paraId="71768298" w14:textId="77777777" w:rsidTr="0056144C">
        <w:trPr>
          <w:trHeight w:val="485"/>
        </w:trPr>
        <w:tc>
          <w:tcPr>
            <w:tcW w:w="10008" w:type="dxa"/>
            <w:gridSpan w:val="12"/>
            <w:shd w:val="clear" w:color="auto" w:fill="auto"/>
            <w:vAlign w:val="center"/>
          </w:tcPr>
          <w:p w14:paraId="3604CE99" w14:textId="77777777" w:rsidR="004974E4" w:rsidRPr="00ED455F" w:rsidRDefault="004974E4" w:rsidP="0056144C">
            <w:pPr>
              <w:rPr>
                <w:rFonts w:cstheme="minorHAnsi"/>
                <w:b/>
                <w:sz w:val="20"/>
                <w:u w:val="single"/>
                <w:lang w:val="en-AU"/>
              </w:rPr>
            </w:pPr>
            <w:r w:rsidRPr="00ED455F">
              <w:rPr>
                <w:rFonts w:cstheme="minorHAnsi"/>
                <w:b/>
                <w:sz w:val="20"/>
                <w:u w:val="single"/>
                <w:lang w:val="en-AU"/>
              </w:rPr>
              <w:t xml:space="preserve">Primitives: </w:t>
            </w:r>
            <w:r w:rsidRPr="00A66C15">
              <w:rPr>
                <w:rFonts w:cstheme="minorHAnsi"/>
                <w:b/>
                <w:sz w:val="20"/>
                <w:lang w:val="en-AU"/>
              </w:rPr>
              <w:t>None</w:t>
            </w:r>
          </w:p>
        </w:tc>
      </w:tr>
      <w:tr w:rsidR="004974E4" w:rsidRPr="00D90A3A" w14:paraId="3B9A02AF" w14:textId="77777777" w:rsidTr="0056144C">
        <w:trPr>
          <w:trHeight w:val="1059"/>
        </w:trPr>
        <w:tc>
          <w:tcPr>
            <w:tcW w:w="2999" w:type="dxa"/>
            <w:gridSpan w:val="3"/>
            <w:shd w:val="clear" w:color="auto" w:fill="auto"/>
          </w:tcPr>
          <w:p w14:paraId="6A7CF834"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574ACDD0" w14:textId="77777777" w:rsidR="004974E4" w:rsidRPr="00A66C15" w:rsidRDefault="004974E4" w:rsidP="0056144C">
            <w:pPr>
              <w:rPr>
                <w:rFonts w:cstheme="minorHAnsi"/>
                <w:b/>
                <w:color w:val="0000FF"/>
                <w:sz w:val="20"/>
                <w:lang w:val="en-AU"/>
              </w:rPr>
            </w:pPr>
          </w:p>
        </w:tc>
        <w:tc>
          <w:tcPr>
            <w:tcW w:w="3250" w:type="dxa"/>
            <w:gridSpan w:val="5"/>
            <w:shd w:val="clear" w:color="auto" w:fill="auto"/>
          </w:tcPr>
          <w:p w14:paraId="6BC6861E"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3A1419C5" w14:textId="77777777" w:rsidR="004974E4" w:rsidRPr="00A66C15" w:rsidRDefault="004974E4" w:rsidP="0056144C">
            <w:pPr>
              <w:jc w:val="center"/>
              <w:rPr>
                <w:rFonts w:cstheme="minorHAnsi"/>
                <w:b/>
                <w:color w:val="0000FF"/>
                <w:sz w:val="20"/>
                <w:lang w:val="en-AU"/>
              </w:rPr>
            </w:pPr>
          </w:p>
        </w:tc>
        <w:tc>
          <w:tcPr>
            <w:tcW w:w="3759" w:type="dxa"/>
            <w:gridSpan w:val="4"/>
            <w:shd w:val="clear" w:color="auto" w:fill="auto"/>
          </w:tcPr>
          <w:p w14:paraId="302D718F"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5A6A505E" w14:textId="77777777" w:rsidR="004974E4" w:rsidRPr="00A66C15" w:rsidRDefault="004974E4" w:rsidP="0056144C">
            <w:pPr>
              <w:rPr>
                <w:rFonts w:cstheme="minorHAnsi"/>
                <w:b/>
                <w:color w:val="0000FF"/>
                <w:sz w:val="20"/>
                <w:lang w:val="en-AU"/>
              </w:rPr>
            </w:pPr>
          </w:p>
        </w:tc>
      </w:tr>
      <w:tr w:rsidR="004974E4" w:rsidRPr="00D90A3A" w14:paraId="07369D84" w14:textId="77777777" w:rsidTr="0056144C">
        <w:trPr>
          <w:trHeight w:val="545"/>
        </w:trPr>
        <w:tc>
          <w:tcPr>
            <w:tcW w:w="3685" w:type="dxa"/>
            <w:gridSpan w:val="4"/>
            <w:shd w:val="clear" w:color="auto" w:fill="auto"/>
            <w:vAlign w:val="center"/>
          </w:tcPr>
          <w:p w14:paraId="1E65D9EE" w14:textId="1362C775" w:rsidR="004974E4" w:rsidRPr="00A66C15" w:rsidRDefault="004974E4" w:rsidP="0056144C">
            <w:pPr>
              <w:rPr>
                <w:rFonts w:cstheme="minorHAnsi"/>
                <w:b/>
                <w:sz w:val="20"/>
                <w:lang w:val="en-AU"/>
              </w:rPr>
            </w:pPr>
            <w:bookmarkStart w:id="352" w:name="_Hlk481083949"/>
            <w:r w:rsidRPr="00ED455F">
              <w:rPr>
                <w:rFonts w:cstheme="minorHAnsi"/>
                <w:b/>
                <w:sz w:val="20"/>
                <w:lang w:val="en-AU"/>
              </w:rPr>
              <w:t>S-127 Attribute</w:t>
            </w:r>
          </w:p>
        </w:tc>
        <w:tc>
          <w:tcPr>
            <w:tcW w:w="1544" w:type="dxa"/>
            <w:gridSpan w:val="2"/>
            <w:shd w:val="clear" w:color="auto" w:fill="auto"/>
            <w:vAlign w:val="center"/>
          </w:tcPr>
          <w:p w14:paraId="44663795"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206F2AD8"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63CB6088"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0C4326DD"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4974E4" w:rsidRPr="00D90A3A" w14:paraId="6CF49576" w14:textId="77777777" w:rsidTr="0056144C">
        <w:trPr>
          <w:trHeight w:val="20"/>
        </w:trPr>
        <w:tc>
          <w:tcPr>
            <w:tcW w:w="10008" w:type="dxa"/>
            <w:gridSpan w:val="12"/>
          </w:tcPr>
          <w:p w14:paraId="0BCDB064" w14:textId="77777777" w:rsidR="004974E4" w:rsidRPr="00A66C15" w:rsidRDefault="004974E4" w:rsidP="0056144C">
            <w:pPr>
              <w:spacing w:before="60" w:after="60"/>
              <w:rPr>
                <w:rFonts w:cstheme="minorHAnsi"/>
                <w:b/>
                <w:sz w:val="20"/>
                <w:u w:val="single"/>
              </w:rPr>
            </w:pPr>
            <w:r w:rsidRPr="00ED455F">
              <w:rPr>
                <w:rFonts w:cstheme="minorHAnsi"/>
                <w:b/>
                <w:sz w:val="20"/>
                <w:u w:val="single"/>
              </w:rPr>
              <w:t>Information associations</w:t>
            </w:r>
          </w:p>
        </w:tc>
      </w:tr>
      <w:tr w:rsidR="004974E4" w:rsidRPr="00D90A3A" w14:paraId="5D6532CF" w14:textId="77777777" w:rsidTr="0056144C">
        <w:trPr>
          <w:trHeight w:val="20"/>
        </w:trPr>
        <w:tc>
          <w:tcPr>
            <w:tcW w:w="714" w:type="dxa"/>
          </w:tcPr>
          <w:p w14:paraId="7E16C55A" w14:textId="77777777" w:rsidR="004974E4" w:rsidRPr="00A66C15" w:rsidRDefault="004974E4" w:rsidP="0056144C">
            <w:pPr>
              <w:spacing w:before="60" w:after="60"/>
              <w:rPr>
                <w:rFonts w:cstheme="minorHAnsi"/>
                <w:b/>
                <w:sz w:val="18"/>
                <w:szCs w:val="18"/>
              </w:rPr>
            </w:pPr>
            <w:r w:rsidRPr="00ED455F">
              <w:rPr>
                <w:rFonts w:cstheme="minorHAnsi"/>
                <w:b/>
                <w:sz w:val="18"/>
                <w:szCs w:val="18"/>
              </w:rPr>
              <w:t>Type</w:t>
            </w:r>
          </w:p>
        </w:tc>
        <w:tc>
          <w:tcPr>
            <w:tcW w:w="1981" w:type="dxa"/>
            <w:vAlign w:val="center"/>
          </w:tcPr>
          <w:p w14:paraId="4A9E06B4" w14:textId="77777777" w:rsidR="004974E4" w:rsidRPr="00A66C15" w:rsidRDefault="004974E4" w:rsidP="0056144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2B740EB8"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260" w:type="dxa"/>
            <w:vAlign w:val="center"/>
          </w:tcPr>
          <w:p w14:paraId="1E656ED4"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34598785"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69B0BE40"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3C7F7B49"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833" w:type="dxa"/>
            <w:vAlign w:val="center"/>
          </w:tcPr>
          <w:p w14:paraId="01A977CA"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bookmarkEnd w:id="352"/>
      <w:tr w:rsidR="00430826" w:rsidRPr="00D90A3A" w14:paraId="3F2DA9B4" w14:textId="77777777" w:rsidTr="001706F8">
        <w:trPr>
          <w:trHeight w:val="204"/>
        </w:trPr>
        <w:tc>
          <w:tcPr>
            <w:tcW w:w="10008" w:type="dxa"/>
            <w:gridSpan w:val="12"/>
            <w:shd w:val="clear" w:color="auto" w:fill="auto"/>
          </w:tcPr>
          <w:p w14:paraId="6C670A0C" w14:textId="4E8A41DF" w:rsidR="00430826" w:rsidRDefault="00430826" w:rsidP="0056144C">
            <w:pPr>
              <w:spacing w:after="120"/>
              <w:rPr>
                <w:rFonts w:cstheme="minorHAnsi"/>
                <w:sz w:val="20"/>
                <w:u w:val="single"/>
                <w:lang w:val="en-AU"/>
              </w:rPr>
            </w:pPr>
            <w:r>
              <w:rPr>
                <w:rFonts w:cstheme="minorHAnsi"/>
                <w:noProof/>
                <w:sz w:val="20"/>
                <w:u w:val="single"/>
                <w:lang w:val="en-AU"/>
              </w:rPr>
              <w:lastRenderedPageBreak/>
              <w:drawing>
                <wp:inline distT="0" distB="0" distL="0" distR="0" wp14:anchorId="290DF628" wp14:editId="2B823D9E">
                  <wp:extent cx="6217920" cy="3847920"/>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eatureType attributes.png"/>
                          <pic:cNvPicPr/>
                        </pic:nvPicPr>
                        <pic:blipFill>
                          <a:blip r:embed="rId201">
                            <a:extLst>
                              <a:ext uri="{28A0092B-C50C-407E-A947-70E740481C1C}">
                                <a14:useLocalDpi xmlns:a14="http://schemas.microsoft.com/office/drawing/2010/main" val="0"/>
                              </a:ext>
                            </a:extLst>
                          </a:blip>
                          <a:stretch>
                            <a:fillRect/>
                          </a:stretch>
                        </pic:blipFill>
                        <pic:spPr>
                          <a:xfrm>
                            <a:off x="0" y="0"/>
                            <a:ext cx="6217920" cy="3847920"/>
                          </a:xfrm>
                          <a:prstGeom prst="rect">
                            <a:avLst/>
                          </a:prstGeom>
                        </pic:spPr>
                      </pic:pic>
                    </a:graphicData>
                  </a:graphic>
                </wp:inline>
              </w:drawing>
            </w:r>
          </w:p>
          <w:p w14:paraId="4F8213EA" w14:textId="3BD233FC" w:rsidR="00430826" w:rsidRDefault="00430826" w:rsidP="0056144C">
            <w:pPr>
              <w:spacing w:after="120"/>
              <w:rPr>
                <w:rFonts w:cstheme="minorHAnsi"/>
                <w:sz w:val="20"/>
                <w:u w:val="single"/>
                <w:lang w:val="en-AU"/>
              </w:rPr>
            </w:pPr>
            <w:r>
              <w:rPr>
                <w:rFonts w:cstheme="minorHAnsi"/>
                <w:noProof/>
                <w:sz w:val="20"/>
                <w:u w:val="single"/>
                <w:lang w:val="en-AU"/>
              </w:rPr>
              <w:drawing>
                <wp:inline distT="0" distB="0" distL="0" distR="0" wp14:anchorId="0A212823" wp14:editId="0DCF2C90">
                  <wp:extent cx="6217920" cy="1921483"/>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eatureType assoc.png"/>
                          <pic:cNvPicPr/>
                        </pic:nvPicPr>
                        <pic:blipFill>
                          <a:blip r:embed="rId202">
                            <a:extLst>
                              <a:ext uri="{28A0092B-C50C-407E-A947-70E740481C1C}">
                                <a14:useLocalDpi xmlns:a14="http://schemas.microsoft.com/office/drawing/2010/main" val="0"/>
                              </a:ext>
                            </a:extLst>
                          </a:blip>
                          <a:stretch>
                            <a:fillRect/>
                          </a:stretch>
                        </pic:blipFill>
                        <pic:spPr>
                          <a:xfrm>
                            <a:off x="0" y="0"/>
                            <a:ext cx="6217920" cy="1921483"/>
                          </a:xfrm>
                          <a:prstGeom prst="rect">
                            <a:avLst/>
                          </a:prstGeom>
                        </pic:spPr>
                      </pic:pic>
                    </a:graphicData>
                  </a:graphic>
                </wp:inline>
              </w:drawing>
            </w:r>
          </w:p>
          <w:p w14:paraId="0339D213" w14:textId="0F8A80F6" w:rsidR="00430826" w:rsidRPr="00A66C15" w:rsidRDefault="00430826" w:rsidP="0056144C">
            <w:pPr>
              <w:spacing w:after="120"/>
              <w:rPr>
                <w:rFonts w:cstheme="minorHAnsi"/>
                <w:sz w:val="20"/>
                <w:u w:val="single"/>
                <w:lang w:val="en-AU"/>
              </w:rPr>
            </w:pPr>
            <w:r w:rsidRPr="00ED455F">
              <w:rPr>
                <w:rFonts w:cstheme="minorHAnsi"/>
                <w:sz w:val="20"/>
                <w:u w:val="single"/>
                <w:lang w:val="en-AU"/>
              </w:rPr>
              <w:t>INT 1 Reference:</w:t>
            </w:r>
          </w:p>
          <w:p w14:paraId="5C3CC4C5" w14:textId="77777777" w:rsidR="00430826" w:rsidRPr="00F96B13" w:rsidRDefault="00430826" w:rsidP="0056144C">
            <w:pPr>
              <w:spacing w:after="120"/>
              <w:rPr>
                <w:rFonts w:cstheme="minorHAnsi"/>
                <w:sz w:val="20"/>
                <w:lang w:val="en-AU"/>
              </w:rPr>
            </w:pPr>
            <w:r w:rsidRPr="00F96B13">
              <w:rPr>
                <w:rFonts w:cstheme="minorHAnsi"/>
                <w:sz w:val="20"/>
                <w:lang w:val="en-AU"/>
              </w:rPr>
              <w:t>Where a complex attribute has all its sub-attributes optional (e.g., multiplicity 0..1 or 0..*), at least one of the sub-attributes must be populated.</w:t>
            </w:r>
          </w:p>
          <w:p w14:paraId="2255974E" w14:textId="77777777" w:rsidR="00430826" w:rsidRPr="00F96B13" w:rsidRDefault="00430826" w:rsidP="0056144C">
            <w:pPr>
              <w:spacing w:after="120"/>
              <w:rPr>
                <w:rFonts w:cstheme="minorHAnsi"/>
                <w:sz w:val="20"/>
                <w:lang w:val="en-AU"/>
              </w:rPr>
            </w:pPr>
            <w:r w:rsidRPr="00F96B13">
              <w:rPr>
                <w:rFonts w:cstheme="minorHAnsi"/>
                <w:sz w:val="20"/>
                <w:lang w:val="en-AU"/>
              </w:rPr>
              <w:t xml:space="preserve">The </w:t>
            </w:r>
            <w:proofErr w:type="spellStart"/>
            <w:r w:rsidRPr="00D4227D">
              <w:rPr>
                <w:rFonts w:cstheme="minorHAnsi"/>
                <w:b/>
                <w:sz w:val="20"/>
                <w:lang w:val="en-AU"/>
              </w:rPr>
              <w:t>featureName</w:t>
            </w:r>
            <w:proofErr w:type="spellEnd"/>
            <w:r w:rsidRPr="00F96B13">
              <w:rPr>
                <w:rFonts w:cstheme="minorHAnsi"/>
                <w:sz w:val="20"/>
                <w:lang w:val="en-AU"/>
              </w:rPr>
              <w:t xml:space="preserve"> attribute in complex attribute </w:t>
            </w:r>
            <w:proofErr w:type="spellStart"/>
            <w:r w:rsidRPr="00D4227D">
              <w:rPr>
                <w:rFonts w:cstheme="minorHAnsi"/>
                <w:b/>
                <w:sz w:val="20"/>
                <w:lang w:val="en-AU"/>
              </w:rPr>
              <w:t>sourceIndication</w:t>
            </w:r>
            <w:proofErr w:type="spellEnd"/>
            <w:r w:rsidRPr="00F96B13">
              <w:rPr>
                <w:rFonts w:cstheme="minorHAnsi"/>
                <w:sz w:val="20"/>
                <w:lang w:val="en-AU"/>
              </w:rPr>
              <w:t xml:space="preserve"> is intended for the name of the source.</w:t>
            </w:r>
          </w:p>
          <w:p w14:paraId="489A5EBB" w14:textId="53DFF3BC" w:rsidR="00430826" w:rsidRPr="00F96B13" w:rsidRDefault="00430826" w:rsidP="0056144C">
            <w:pPr>
              <w:spacing w:after="120"/>
              <w:rPr>
                <w:rFonts w:cstheme="minorHAnsi"/>
                <w:sz w:val="20"/>
                <w:lang w:val="en-AU"/>
              </w:rPr>
            </w:pPr>
            <w:r w:rsidRPr="00F96B13">
              <w:rPr>
                <w:rFonts w:cstheme="minorHAnsi"/>
                <w:sz w:val="20"/>
                <w:lang w:val="en-AU"/>
              </w:rPr>
              <w:t xml:space="preserve">The </w:t>
            </w:r>
            <w:proofErr w:type="spellStart"/>
            <w:r w:rsidR="00A82B85" w:rsidRPr="00D4227D">
              <w:rPr>
                <w:rFonts w:cstheme="minorHAnsi"/>
                <w:i/>
                <w:sz w:val="20"/>
                <w:lang w:val="en-AU"/>
              </w:rPr>
              <w:t>A</w:t>
            </w:r>
            <w:r w:rsidRPr="00D4227D">
              <w:rPr>
                <w:rFonts w:cstheme="minorHAnsi"/>
                <w:i/>
                <w:sz w:val="20"/>
                <w:lang w:val="en-AU"/>
              </w:rPr>
              <w:t>dditionalInformation</w:t>
            </w:r>
            <w:proofErr w:type="spellEnd"/>
            <w:r w:rsidRPr="00F96B13">
              <w:rPr>
                <w:rFonts w:cstheme="minorHAnsi"/>
                <w:sz w:val="20"/>
                <w:lang w:val="en-AU"/>
              </w:rPr>
              <w:t xml:space="preserve"> association to a </w:t>
            </w:r>
            <w:r w:rsidRPr="00D4227D">
              <w:rPr>
                <w:rFonts w:cstheme="minorHAnsi"/>
                <w:b/>
                <w:sz w:val="20"/>
                <w:lang w:val="en-AU"/>
              </w:rPr>
              <w:t>Nautical</w:t>
            </w:r>
            <w:r w:rsidR="00C63A2C">
              <w:rPr>
                <w:rFonts w:cstheme="minorHAnsi"/>
                <w:b/>
                <w:sz w:val="20"/>
                <w:lang w:val="en-AU"/>
              </w:rPr>
              <w:t xml:space="preserve"> </w:t>
            </w:r>
            <w:proofErr w:type="spellStart"/>
            <w:r w:rsidRPr="00D4227D">
              <w:rPr>
                <w:rFonts w:cstheme="minorHAnsi"/>
                <w:b/>
                <w:sz w:val="20"/>
                <w:lang w:val="en-AU"/>
              </w:rPr>
              <w:t>Infomation</w:t>
            </w:r>
            <w:proofErr w:type="spellEnd"/>
            <w:r w:rsidRPr="00F96B13">
              <w:rPr>
                <w:rFonts w:cstheme="minorHAnsi"/>
                <w:sz w:val="20"/>
                <w:lang w:val="en-AU"/>
              </w:rPr>
              <w:t xml:space="preserve"> object can be used to attach an additional chunk of information to an information type, and there is no applicable specific information type or association. This should be used sparingly if at all.</w:t>
            </w:r>
          </w:p>
          <w:p w14:paraId="65310C24" w14:textId="77777777" w:rsidR="00430826" w:rsidRPr="00A66C15" w:rsidRDefault="00430826"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25ABA39C" w14:textId="77777777" w:rsidR="00430826" w:rsidRPr="00A66C15" w:rsidRDefault="00430826" w:rsidP="004974E4">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sidRPr="00A66C15">
              <w:rPr>
                <w:rFonts w:cstheme="minorHAnsi"/>
                <w:sz w:val="20"/>
                <w:lang w:val="en-AU"/>
              </w:rPr>
              <w:t>No remarks.</w:t>
            </w:r>
          </w:p>
          <w:p w14:paraId="493D0997" w14:textId="77777777" w:rsidR="00430826" w:rsidRPr="00A66C15" w:rsidRDefault="00430826" w:rsidP="0056144C">
            <w:pPr>
              <w:autoSpaceDE w:val="0"/>
              <w:autoSpaceDN w:val="0"/>
              <w:adjustRightInd w:val="0"/>
              <w:spacing w:after="120"/>
              <w:rPr>
                <w:rFonts w:cstheme="minorHAnsi"/>
                <w:sz w:val="20"/>
                <w:lang w:val="en-AU"/>
              </w:rPr>
            </w:pPr>
            <w:r w:rsidRPr="00A66C15">
              <w:rPr>
                <w:rFonts w:cstheme="minorHAnsi"/>
                <w:sz w:val="20"/>
                <w:u w:val="single"/>
                <w:lang w:val="en-AU"/>
              </w:rPr>
              <w:lastRenderedPageBreak/>
              <w:t>Distinction:</w:t>
            </w:r>
          </w:p>
          <w:p w14:paraId="44B06C0B" w14:textId="7DA1004B" w:rsidR="00430826" w:rsidRPr="00A66C15" w:rsidRDefault="00430826" w:rsidP="00430826">
            <w:pPr>
              <w:rPr>
                <w:rFonts w:cstheme="minorHAnsi"/>
                <w:sz w:val="20"/>
                <w:lang w:val="en-AU"/>
              </w:rPr>
            </w:pPr>
          </w:p>
        </w:tc>
      </w:tr>
    </w:tbl>
    <w:p w14:paraId="438D6827" w14:textId="77777777" w:rsidR="0020620F" w:rsidRDefault="0020620F">
      <w:pPr>
        <w:rPr>
          <w:rFonts w:cstheme="minorHAnsi"/>
          <w:b/>
          <w:bCs/>
          <w:sz w:val="20"/>
          <w:szCs w:val="20"/>
        </w:rPr>
      </w:pPr>
    </w:p>
    <w:p w14:paraId="0CAFB328" w14:textId="249536B5" w:rsidR="004974E4" w:rsidRPr="00A66C15" w:rsidRDefault="004974E4" w:rsidP="00EC438D">
      <w:pPr>
        <w:pStyle w:val="Heading2"/>
        <w:rPr>
          <w:rFonts w:asciiTheme="minorHAnsi" w:hAnsiTheme="minorHAnsi" w:cstheme="minorHAnsi"/>
        </w:rPr>
      </w:pPr>
      <w:bookmarkStart w:id="353" w:name="_Toc530946300"/>
      <w:bookmarkStart w:id="354" w:name="_Toc530949331"/>
      <w:bookmarkStart w:id="355" w:name="_Toc531133500"/>
      <w:bookmarkEnd w:id="353"/>
      <w:bookmarkEnd w:id="354"/>
      <w:r w:rsidRPr="00A66C15">
        <w:rPr>
          <w:rFonts w:asciiTheme="minorHAnsi" w:hAnsiTheme="minorHAnsi" w:cstheme="minorHAnsi"/>
        </w:rPr>
        <w:t>Organi</w:t>
      </w:r>
      <w:r w:rsidR="00C4414C">
        <w:rPr>
          <w:rFonts w:asciiTheme="minorHAnsi" w:hAnsiTheme="minorHAnsi" w:cstheme="minorHAnsi"/>
        </w:rPr>
        <w:t>s</w:t>
      </w:r>
      <w:r w:rsidRPr="00A66C15">
        <w:rPr>
          <w:rFonts w:asciiTheme="minorHAnsi" w:hAnsiTheme="minorHAnsi" w:cstheme="minorHAnsi"/>
        </w:rPr>
        <w:t>ation Contact Area</w:t>
      </w:r>
      <w:bookmarkEnd w:id="355"/>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4974E4" w:rsidRPr="00D90A3A" w14:paraId="6A57AD88" w14:textId="77777777" w:rsidTr="0056144C">
        <w:trPr>
          <w:trHeight w:val="545"/>
        </w:trPr>
        <w:tc>
          <w:tcPr>
            <w:tcW w:w="10008" w:type="dxa"/>
            <w:gridSpan w:val="12"/>
            <w:shd w:val="clear" w:color="auto" w:fill="auto"/>
          </w:tcPr>
          <w:p w14:paraId="70899CF7" w14:textId="0B60822B" w:rsidR="004974E4" w:rsidRPr="00A66C15" w:rsidRDefault="004974E4" w:rsidP="0056144C">
            <w:pPr>
              <w:spacing w:after="120"/>
              <w:rPr>
                <w:rFonts w:cstheme="minorHAnsi"/>
                <w:sz w:val="20"/>
                <w:lang w:val="en-AU"/>
              </w:rPr>
            </w:pPr>
            <w:r w:rsidRPr="00A66C15">
              <w:rPr>
                <w:rFonts w:cstheme="minorHAnsi"/>
                <w:sz w:val="20"/>
                <w:u w:val="single"/>
                <w:lang w:val="en-AU"/>
              </w:rPr>
              <w:t xml:space="preserve">IHO Definition: </w:t>
            </w:r>
            <w:r w:rsidRPr="00A66C15">
              <w:rPr>
                <w:rFonts w:cstheme="minorHAnsi"/>
                <w:b/>
                <w:sz w:val="20"/>
                <w:lang w:val="en-AU"/>
              </w:rPr>
              <w:t>ORGANI</w:t>
            </w:r>
            <w:r w:rsidR="00C4414C">
              <w:rPr>
                <w:rFonts w:cstheme="minorHAnsi"/>
                <w:b/>
                <w:sz w:val="20"/>
                <w:lang w:val="en-AU"/>
              </w:rPr>
              <w:t>S</w:t>
            </w:r>
            <w:r w:rsidRPr="00A66C15">
              <w:rPr>
                <w:rFonts w:cstheme="minorHAnsi"/>
                <w:b/>
                <w:sz w:val="20"/>
                <w:lang w:val="en-AU"/>
              </w:rPr>
              <w:t>ATION CONTACT AREA</w:t>
            </w:r>
            <w:r w:rsidR="00EA5A10">
              <w:rPr>
                <w:rFonts w:cstheme="minorHAnsi"/>
                <w:b/>
                <w:sz w:val="20"/>
                <w:lang w:val="en-AU"/>
              </w:rPr>
              <w:t>.</w:t>
            </w:r>
            <w:r w:rsidRPr="00A66C15">
              <w:rPr>
                <w:rFonts w:cstheme="minorHAnsi"/>
                <w:sz w:val="20"/>
                <w:lang w:val="en-AU"/>
              </w:rPr>
              <w:t xml:space="preserve">  </w:t>
            </w:r>
            <w:r w:rsidR="00A4346C" w:rsidRPr="00A4346C">
              <w:rPr>
                <w:rFonts w:cstheme="minorHAnsi"/>
                <w:sz w:val="20"/>
                <w:lang w:val="en-AU"/>
              </w:rPr>
              <w:t>A feature often associated with contact information for an organization that exercises a management role or offers a service in the location.</w:t>
            </w:r>
          </w:p>
        </w:tc>
      </w:tr>
      <w:tr w:rsidR="004974E4" w:rsidRPr="00D90A3A" w14:paraId="3717C5E6" w14:textId="77777777" w:rsidTr="0056144C">
        <w:trPr>
          <w:trHeight w:val="485"/>
        </w:trPr>
        <w:tc>
          <w:tcPr>
            <w:tcW w:w="10008" w:type="dxa"/>
            <w:gridSpan w:val="12"/>
            <w:shd w:val="clear" w:color="auto" w:fill="auto"/>
            <w:vAlign w:val="center"/>
          </w:tcPr>
          <w:p w14:paraId="0143B3C3" w14:textId="106E58E2" w:rsidR="004974E4" w:rsidRPr="00A66C15" w:rsidRDefault="004974E4" w:rsidP="0056144C">
            <w:pPr>
              <w:rPr>
                <w:rFonts w:cstheme="minorHAnsi"/>
                <w:b/>
                <w:sz w:val="20"/>
                <w:u w:val="single"/>
                <w:lang w:val="en-AU"/>
              </w:rPr>
            </w:pPr>
            <w:r w:rsidRPr="00ED455F">
              <w:rPr>
                <w:rFonts w:cstheme="minorHAnsi"/>
                <w:b/>
                <w:sz w:val="20"/>
                <w:u w:val="single"/>
                <w:lang w:val="en-AU"/>
              </w:rPr>
              <w:t xml:space="preserve">S-127 Geo Feature: </w:t>
            </w:r>
            <w:r w:rsidRPr="00A66C15">
              <w:rPr>
                <w:rFonts w:cstheme="minorHAnsi"/>
                <w:b/>
                <w:sz w:val="20"/>
                <w:lang w:val="en-AU"/>
              </w:rPr>
              <w:t>Organi</w:t>
            </w:r>
            <w:r w:rsidR="00C4414C">
              <w:rPr>
                <w:rFonts w:cstheme="minorHAnsi"/>
                <w:b/>
                <w:sz w:val="20"/>
                <w:lang w:val="en-AU"/>
              </w:rPr>
              <w:t>s</w:t>
            </w:r>
            <w:r w:rsidRPr="00A66C15">
              <w:rPr>
                <w:rFonts w:cstheme="minorHAnsi"/>
                <w:b/>
                <w:sz w:val="20"/>
                <w:lang w:val="en-AU"/>
              </w:rPr>
              <w:t>ation Contact Area</w:t>
            </w:r>
            <w:r w:rsidRPr="00A66C15">
              <w:rPr>
                <w:rFonts w:cstheme="minorHAnsi"/>
                <w:sz w:val="20"/>
                <w:lang w:val="en-AU"/>
              </w:rPr>
              <w:t xml:space="preserve"> </w:t>
            </w:r>
            <w:r w:rsidRPr="00A66C15">
              <w:rPr>
                <w:rFonts w:cstheme="minorHAnsi"/>
                <w:b/>
                <w:sz w:val="20"/>
                <w:lang w:val="en-AU"/>
              </w:rPr>
              <w:t>(Abstract)</w:t>
            </w:r>
          </w:p>
          <w:p w14:paraId="40A939B6" w14:textId="2888D4CF" w:rsidR="004974E4" w:rsidRPr="00A66C15" w:rsidRDefault="004974E4" w:rsidP="0056144C">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Feature</w:t>
            </w:r>
            <w:r w:rsidR="00BD2D5B">
              <w:rPr>
                <w:rFonts w:cstheme="minorHAnsi"/>
                <w:b/>
                <w:sz w:val="20"/>
                <w:lang w:val="en-AU"/>
              </w:rPr>
              <w:t xml:space="preserve"> </w:t>
            </w:r>
            <w:r w:rsidRPr="00A66C15">
              <w:rPr>
                <w:rFonts w:cstheme="minorHAnsi"/>
                <w:b/>
                <w:sz w:val="20"/>
                <w:lang w:val="en-AU"/>
              </w:rPr>
              <w:t>Type (Abstract)</w:t>
            </w:r>
          </w:p>
        </w:tc>
      </w:tr>
      <w:tr w:rsidR="004974E4" w:rsidRPr="00D90A3A" w14:paraId="46457E37" w14:textId="77777777" w:rsidTr="0056144C">
        <w:trPr>
          <w:trHeight w:val="485"/>
        </w:trPr>
        <w:tc>
          <w:tcPr>
            <w:tcW w:w="10008" w:type="dxa"/>
            <w:gridSpan w:val="12"/>
            <w:shd w:val="clear" w:color="auto" w:fill="auto"/>
            <w:vAlign w:val="center"/>
          </w:tcPr>
          <w:p w14:paraId="260FC6AC" w14:textId="77777777" w:rsidR="004974E4" w:rsidRPr="00ED455F" w:rsidRDefault="004974E4" w:rsidP="0056144C">
            <w:pPr>
              <w:rPr>
                <w:rFonts w:cstheme="minorHAnsi"/>
                <w:b/>
                <w:sz w:val="20"/>
                <w:u w:val="single"/>
                <w:lang w:val="en-AU"/>
              </w:rPr>
            </w:pPr>
            <w:r w:rsidRPr="00ED455F">
              <w:rPr>
                <w:rFonts w:cstheme="minorHAnsi"/>
                <w:b/>
                <w:sz w:val="20"/>
                <w:u w:val="single"/>
                <w:lang w:val="en-AU"/>
              </w:rPr>
              <w:t xml:space="preserve">Primitives: </w:t>
            </w:r>
            <w:r w:rsidRPr="00A66C15">
              <w:rPr>
                <w:rFonts w:cstheme="minorHAnsi"/>
                <w:b/>
                <w:sz w:val="20"/>
                <w:lang w:val="en-AU"/>
              </w:rPr>
              <w:t>None</w:t>
            </w:r>
          </w:p>
        </w:tc>
      </w:tr>
      <w:tr w:rsidR="004974E4" w:rsidRPr="00D90A3A" w14:paraId="68B4BF44" w14:textId="77777777" w:rsidTr="0056144C">
        <w:trPr>
          <w:trHeight w:val="1059"/>
        </w:trPr>
        <w:tc>
          <w:tcPr>
            <w:tcW w:w="2999" w:type="dxa"/>
            <w:gridSpan w:val="3"/>
            <w:shd w:val="clear" w:color="auto" w:fill="auto"/>
          </w:tcPr>
          <w:p w14:paraId="7307D3A0"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0E4EA48D" w14:textId="77777777" w:rsidR="004974E4" w:rsidRPr="00A66C15" w:rsidRDefault="004974E4" w:rsidP="0056144C">
            <w:pPr>
              <w:rPr>
                <w:rFonts w:cstheme="minorHAnsi"/>
                <w:b/>
                <w:color w:val="0000FF"/>
                <w:sz w:val="20"/>
                <w:lang w:val="en-AU"/>
              </w:rPr>
            </w:pPr>
          </w:p>
        </w:tc>
        <w:tc>
          <w:tcPr>
            <w:tcW w:w="3250" w:type="dxa"/>
            <w:gridSpan w:val="5"/>
            <w:shd w:val="clear" w:color="auto" w:fill="auto"/>
          </w:tcPr>
          <w:p w14:paraId="7A0B7FC6"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2631C4DE" w14:textId="77777777" w:rsidR="004974E4" w:rsidRPr="00A66C15" w:rsidRDefault="004974E4" w:rsidP="0056144C">
            <w:pPr>
              <w:jc w:val="center"/>
              <w:rPr>
                <w:rFonts w:cstheme="minorHAnsi"/>
                <w:b/>
                <w:color w:val="0000FF"/>
                <w:sz w:val="20"/>
                <w:lang w:val="en-AU"/>
              </w:rPr>
            </w:pPr>
          </w:p>
        </w:tc>
        <w:tc>
          <w:tcPr>
            <w:tcW w:w="3759" w:type="dxa"/>
            <w:gridSpan w:val="4"/>
            <w:shd w:val="clear" w:color="auto" w:fill="auto"/>
          </w:tcPr>
          <w:p w14:paraId="5E5A4EE4"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49915D4A" w14:textId="77777777" w:rsidR="004974E4" w:rsidRPr="00A66C15" w:rsidRDefault="004974E4" w:rsidP="0056144C">
            <w:pPr>
              <w:rPr>
                <w:rFonts w:cstheme="minorHAnsi"/>
                <w:b/>
                <w:color w:val="0000FF"/>
                <w:sz w:val="20"/>
                <w:lang w:val="en-AU"/>
              </w:rPr>
            </w:pPr>
          </w:p>
        </w:tc>
      </w:tr>
      <w:tr w:rsidR="004974E4" w:rsidRPr="00D90A3A" w14:paraId="3CC856F2" w14:textId="77777777" w:rsidTr="0056144C">
        <w:trPr>
          <w:trHeight w:val="545"/>
        </w:trPr>
        <w:tc>
          <w:tcPr>
            <w:tcW w:w="3685" w:type="dxa"/>
            <w:gridSpan w:val="4"/>
            <w:shd w:val="clear" w:color="auto" w:fill="auto"/>
            <w:vAlign w:val="center"/>
          </w:tcPr>
          <w:p w14:paraId="791A764E" w14:textId="77777777" w:rsidR="004974E4" w:rsidRPr="00A66C15" w:rsidRDefault="004974E4" w:rsidP="0056144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0739900A"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4657934B"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28BA7EE9"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15A3823F"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4974E4" w:rsidRPr="00D90A3A" w14:paraId="77F8E041" w14:textId="77777777" w:rsidTr="0056144C">
        <w:trPr>
          <w:trHeight w:val="20"/>
        </w:trPr>
        <w:tc>
          <w:tcPr>
            <w:tcW w:w="3685" w:type="dxa"/>
            <w:gridSpan w:val="4"/>
            <w:shd w:val="clear" w:color="auto" w:fill="auto"/>
          </w:tcPr>
          <w:p w14:paraId="6CBC5442" w14:textId="293F410D" w:rsidR="004974E4" w:rsidRPr="00A66C15" w:rsidRDefault="00031A6B" w:rsidP="0056144C">
            <w:pPr>
              <w:spacing w:before="60" w:after="60"/>
              <w:rPr>
                <w:rFonts w:cstheme="minorHAnsi"/>
                <w:sz w:val="18"/>
                <w:szCs w:val="18"/>
                <w:lang w:val="en-AU"/>
              </w:rPr>
            </w:pPr>
            <w:r w:rsidRPr="00ED455F">
              <w:rPr>
                <w:rFonts w:cstheme="minorHAnsi"/>
                <w:sz w:val="18"/>
                <w:szCs w:val="18"/>
                <w:lang w:val="en-AU"/>
              </w:rPr>
              <w:t>[</w:t>
            </w:r>
            <w:r w:rsidRPr="00A66C15">
              <w:rPr>
                <w:rFonts w:cstheme="minorHAnsi"/>
                <w:sz w:val="18"/>
                <w:szCs w:val="18"/>
                <w:lang w:val="en-AU"/>
              </w:rPr>
              <w:t>No additional attributes]</w:t>
            </w:r>
          </w:p>
        </w:tc>
        <w:tc>
          <w:tcPr>
            <w:tcW w:w="1544" w:type="dxa"/>
            <w:gridSpan w:val="2"/>
            <w:shd w:val="clear" w:color="auto" w:fill="auto"/>
          </w:tcPr>
          <w:p w14:paraId="0FF959B9" w14:textId="77777777" w:rsidR="004974E4" w:rsidRPr="00A66C15" w:rsidRDefault="004974E4" w:rsidP="0056144C">
            <w:pPr>
              <w:spacing w:before="60" w:after="60"/>
              <w:rPr>
                <w:rFonts w:cstheme="minorHAnsi"/>
                <w:sz w:val="18"/>
                <w:szCs w:val="18"/>
                <w:lang w:val="en-AU"/>
              </w:rPr>
            </w:pPr>
          </w:p>
        </w:tc>
        <w:tc>
          <w:tcPr>
            <w:tcW w:w="2607" w:type="dxa"/>
            <w:gridSpan w:val="4"/>
            <w:shd w:val="clear" w:color="auto" w:fill="auto"/>
          </w:tcPr>
          <w:p w14:paraId="6BF3B77D" w14:textId="77777777" w:rsidR="004974E4" w:rsidRPr="00A66C15" w:rsidRDefault="004974E4" w:rsidP="0056144C">
            <w:pPr>
              <w:autoSpaceDE w:val="0"/>
              <w:autoSpaceDN w:val="0"/>
              <w:adjustRightInd w:val="0"/>
              <w:spacing w:after="60"/>
              <w:ind w:left="375" w:hanging="301"/>
              <w:rPr>
                <w:rFonts w:cstheme="minorHAnsi"/>
                <w:strike/>
                <w:sz w:val="18"/>
                <w:szCs w:val="18"/>
                <w:lang w:val="en-AU"/>
              </w:rPr>
            </w:pPr>
          </w:p>
        </w:tc>
        <w:tc>
          <w:tcPr>
            <w:tcW w:w="1339" w:type="dxa"/>
            <w:shd w:val="clear" w:color="auto" w:fill="auto"/>
          </w:tcPr>
          <w:p w14:paraId="7FD339D5" w14:textId="31FCC05D" w:rsidR="004974E4" w:rsidRPr="00A66C15" w:rsidRDefault="004974E4" w:rsidP="0056144C">
            <w:pPr>
              <w:spacing w:before="60" w:after="60"/>
              <w:rPr>
                <w:rFonts w:cstheme="minorHAnsi"/>
                <w:sz w:val="18"/>
                <w:szCs w:val="18"/>
                <w:lang w:val="en-AU"/>
              </w:rPr>
            </w:pPr>
          </w:p>
        </w:tc>
        <w:tc>
          <w:tcPr>
            <w:tcW w:w="833" w:type="dxa"/>
            <w:shd w:val="clear" w:color="auto" w:fill="auto"/>
          </w:tcPr>
          <w:p w14:paraId="655E914B" w14:textId="729AA6C5" w:rsidR="004974E4" w:rsidRPr="00A66C15" w:rsidRDefault="004974E4" w:rsidP="0056144C">
            <w:pPr>
              <w:spacing w:before="60" w:after="60"/>
              <w:rPr>
                <w:rFonts w:cstheme="minorHAnsi"/>
                <w:sz w:val="18"/>
                <w:szCs w:val="18"/>
                <w:lang w:val="en-AU"/>
              </w:rPr>
            </w:pPr>
          </w:p>
        </w:tc>
      </w:tr>
      <w:tr w:rsidR="004974E4" w:rsidRPr="00D90A3A" w14:paraId="208D9FFD" w14:textId="77777777" w:rsidTr="0056144C">
        <w:trPr>
          <w:trHeight w:val="20"/>
        </w:trPr>
        <w:tc>
          <w:tcPr>
            <w:tcW w:w="10008" w:type="dxa"/>
            <w:gridSpan w:val="12"/>
          </w:tcPr>
          <w:p w14:paraId="701CEBC4" w14:textId="77777777" w:rsidR="004974E4" w:rsidRPr="00A66C15" w:rsidRDefault="004974E4" w:rsidP="0056144C">
            <w:pPr>
              <w:spacing w:before="60" w:after="60"/>
              <w:rPr>
                <w:rFonts w:cstheme="minorHAnsi"/>
                <w:b/>
                <w:sz w:val="20"/>
                <w:u w:val="single"/>
              </w:rPr>
            </w:pPr>
            <w:r w:rsidRPr="00ED455F">
              <w:rPr>
                <w:rFonts w:cstheme="minorHAnsi"/>
                <w:b/>
                <w:sz w:val="20"/>
                <w:u w:val="single"/>
              </w:rPr>
              <w:t>Information associations</w:t>
            </w:r>
          </w:p>
        </w:tc>
      </w:tr>
      <w:tr w:rsidR="004974E4" w:rsidRPr="00D90A3A" w14:paraId="1DECFA72" w14:textId="77777777" w:rsidTr="0056144C">
        <w:trPr>
          <w:trHeight w:val="20"/>
        </w:trPr>
        <w:tc>
          <w:tcPr>
            <w:tcW w:w="714" w:type="dxa"/>
          </w:tcPr>
          <w:p w14:paraId="743F6208" w14:textId="77777777" w:rsidR="004974E4" w:rsidRPr="00A66C15" w:rsidRDefault="004974E4" w:rsidP="0056144C">
            <w:pPr>
              <w:spacing w:before="60" w:after="60"/>
              <w:rPr>
                <w:rFonts w:cstheme="minorHAnsi"/>
                <w:b/>
                <w:sz w:val="18"/>
                <w:szCs w:val="18"/>
              </w:rPr>
            </w:pPr>
            <w:r w:rsidRPr="00ED455F">
              <w:rPr>
                <w:rFonts w:cstheme="minorHAnsi"/>
                <w:b/>
                <w:sz w:val="18"/>
                <w:szCs w:val="18"/>
              </w:rPr>
              <w:t>Type</w:t>
            </w:r>
          </w:p>
        </w:tc>
        <w:tc>
          <w:tcPr>
            <w:tcW w:w="1981" w:type="dxa"/>
            <w:vAlign w:val="center"/>
          </w:tcPr>
          <w:p w14:paraId="3EA0C4CB" w14:textId="77777777" w:rsidR="004974E4" w:rsidRPr="00A66C15" w:rsidRDefault="004974E4" w:rsidP="0056144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38AA6B33"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260" w:type="dxa"/>
            <w:vAlign w:val="center"/>
          </w:tcPr>
          <w:p w14:paraId="7CDF59FE"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1F8C56A4"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65E4A4AC"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0F8E452F"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833" w:type="dxa"/>
            <w:vAlign w:val="center"/>
          </w:tcPr>
          <w:p w14:paraId="6000E8B9"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4974E4" w:rsidRPr="00D90A3A" w14:paraId="351B47B4" w14:textId="77777777" w:rsidTr="0056144C">
        <w:trPr>
          <w:trHeight w:val="70"/>
        </w:trPr>
        <w:tc>
          <w:tcPr>
            <w:tcW w:w="10008" w:type="dxa"/>
            <w:gridSpan w:val="12"/>
            <w:shd w:val="clear" w:color="auto" w:fill="auto"/>
          </w:tcPr>
          <w:p w14:paraId="6C1C8DA2" w14:textId="34C2122D" w:rsidR="00C4414C" w:rsidRDefault="00C4414C" w:rsidP="0056144C">
            <w:pPr>
              <w:spacing w:after="120"/>
              <w:rPr>
                <w:rFonts w:cstheme="minorHAnsi"/>
                <w:sz w:val="20"/>
                <w:u w:val="single"/>
                <w:lang w:val="en-AU"/>
              </w:rPr>
            </w:pPr>
            <w:r>
              <w:rPr>
                <w:rFonts w:cstheme="minorHAnsi"/>
                <w:noProof/>
                <w:sz w:val="20"/>
                <w:u w:val="single"/>
                <w:lang w:val="en-AU"/>
              </w:rPr>
              <w:drawing>
                <wp:inline distT="0" distB="0" distL="0" distR="0" wp14:anchorId="426740EE" wp14:editId="38411B53">
                  <wp:extent cx="2828925" cy="17335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ganisationContactArea attributes.png"/>
                          <pic:cNvPicPr/>
                        </pic:nvPicPr>
                        <pic:blipFill>
                          <a:blip r:embed="rId203">
                            <a:extLst>
                              <a:ext uri="{28A0092B-C50C-407E-A947-70E740481C1C}">
                                <a14:useLocalDpi xmlns:a14="http://schemas.microsoft.com/office/drawing/2010/main" val="0"/>
                              </a:ext>
                            </a:extLst>
                          </a:blip>
                          <a:stretch>
                            <a:fillRect/>
                          </a:stretch>
                        </pic:blipFill>
                        <pic:spPr>
                          <a:xfrm>
                            <a:off x="0" y="0"/>
                            <a:ext cx="2828925" cy="1733550"/>
                          </a:xfrm>
                          <a:prstGeom prst="rect">
                            <a:avLst/>
                          </a:prstGeom>
                        </pic:spPr>
                      </pic:pic>
                    </a:graphicData>
                  </a:graphic>
                </wp:inline>
              </w:drawing>
            </w:r>
          </w:p>
          <w:p w14:paraId="144005B8" w14:textId="18F1F4E3" w:rsidR="00C4414C" w:rsidRDefault="00C4414C" w:rsidP="0056144C">
            <w:pPr>
              <w:spacing w:after="120"/>
              <w:rPr>
                <w:rFonts w:cstheme="minorHAnsi"/>
                <w:sz w:val="20"/>
                <w:u w:val="single"/>
                <w:lang w:val="en-AU"/>
              </w:rPr>
            </w:pPr>
            <w:r>
              <w:rPr>
                <w:rFonts w:cstheme="minorHAnsi"/>
                <w:noProof/>
                <w:sz w:val="20"/>
                <w:u w:val="single"/>
                <w:lang w:val="en-AU"/>
              </w:rPr>
              <w:drawing>
                <wp:inline distT="0" distB="0" distL="0" distR="0" wp14:anchorId="154C7485" wp14:editId="21CDE282">
                  <wp:extent cx="6217854" cy="20751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rganisationContact assoc.png"/>
                          <pic:cNvPicPr/>
                        </pic:nvPicPr>
                        <pic:blipFill>
                          <a:blip r:embed="rId204">
                            <a:extLst>
                              <a:ext uri="{28A0092B-C50C-407E-A947-70E740481C1C}">
                                <a14:useLocalDpi xmlns:a14="http://schemas.microsoft.com/office/drawing/2010/main" val="0"/>
                              </a:ext>
                            </a:extLst>
                          </a:blip>
                          <a:stretch>
                            <a:fillRect/>
                          </a:stretch>
                        </pic:blipFill>
                        <pic:spPr>
                          <a:xfrm>
                            <a:off x="0" y="0"/>
                            <a:ext cx="6217854" cy="2075180"/>
                          </a:xfrm>
                          <a:prstGeom prst="rect">
                            <a:avLst/>
                          </a:prstGeom>
                        </pic:spPr>
                      </pic:pic>
                    </a:graphicData>
                  </a:graphic>
                </wp:inline>
              </w:drawing>
            </w:r>
          </w:p>
          <w:p w14:paraId="292610BB" w14:textId="77777777" w:rsidR="00C4414C" w:rsidRDefault="00C4414C" w:rsidP="0056144C">
            <w:pPr>
              <w:spacing w:after="120"/>
              <w:rPr>
                <w:rFonts w:cstheme="minorHAnsi"/>
                <w:sz w:val="20"/>
                <w:u w:val="single"/>
                <w:lang w:val="en-AU"/>
              </w:rPr>
            </w:pPr>
          </w:p>
          <w:p w14:paraId="2032A158" w14:textId="1E727CAF" w:rsidR="004974E4" w:rsidRPr="00A66C15" w:rsidRDefault="004974E4" w:rsidP="0056144C">
            <w:pPr>
              <w:spacing w:after="120"/>
              <w:rPr>
                <w:rFonts w:cstheme="minorHAnsi"/>
                <w:sz w:val="20"/>
                <w:u w:val="single"/>
                <w:lang w:val="en-AU"/>
              </w:rPr>
            </w:pPr>
            <w:r w:rsidRPr="00ED455F">
              <w:rPr>
                <w:rFonts w:cstheme="minorHAnsi"/>
                <w:sz w:val="20"/>
                <w:u w:val="single"/>
                <w:lang w:val="en-AU"/>
              </w:rPr>
              <w:t>INT 1 Reference:</w:t>
            </w:r>
          </w:p>
          <w:p w14:paraId="0179DE72" w14:textId="226FCE68" w:rsidR="004974E4" w:rsidRPr="00ED455F" w:rsidRDefault="00031A6B" w:rsidP="0056144C">
            <w:pPr>
              <w:spacing w:after="120"/>
              <w:rPr>
                <w:rFonts w:cstheme="minorHAnsi"/>
                <w:sz w:val="20"/>
                <w:lang w:val="en-AU"/>
              </w:rPr>
            </w:pPr>
            <w:r w:rsidRPr="00A66C15">
              <w:rPr>
                <w:rFonts w:cstheme="minorHAnsi"/>
                <w:sz w:val="20"/>
                <w:lang w:val="en-AU"/>
              </w:rPr>
              <w:t>[no reference]</w:t>
            </w:r>
          </w:p>
          <w:p w14:paraId="3B576513" w14:textId="77777777" w:rsidR="004974E4" w:rsidRPr="00A66C15" w:rsidRDefault="004974E4"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22CD6372" w14:textId="51964DB2" w:rsidR="004974E4" w:rsidRPr="00A66C15" w:rsidRDefault="00FA33CD" w:rsidP="0056144C">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sidRPr="00A66C15">
              <w:rPr>
                <w:rFonts w:cstheme="minorHAnsi"/>
                <w:sz w:val="20"/>
                <w:lang w:val="en-AU"/>
              </w:rPr>
              <w:t xml:space="preserve">Adds the </w:t>
            </w:r>
            <w:proofErr w:type="spellStart"/>
            <w:r w:rsidR="003367C5" w:rsidRPr="00D4227D">
              <w:rPr>
                <w:rFonts w:cstheme="minorHAnsi"/>
                <w:i/>
                <w:sz w:val="20"/>
                <w:lang w:val="en-AU"/>
              </w:rPr>
              <w:t>SrvContact</w:t>
            </w:r>
            <w:proofErr w:type="spellEnd"/>
            <w:r w:rsidR="003367C5" w:rsidRPr="00A66C15">
              <w:rPr>
                <w:rFonts w:cstheme="minorHAnsi"/>
                <w:sz w:val="20"/>
                <w:lang w:val="en-AU"/>
              </w:rPr>
              <w:t xml:space="preserve"> </w:t>
            </w:r>
            <w:r w:rsidRPr="00A66C15">
              <w:rPr>
                <w:rFonts w:cstheme="minorHAnsi"/>
                <w:sz w:val="20"/>
                <w:lang w:val="en-AU"/>
              </w:rPr>
              <w:t xml:space="preserve">association to </w:t>
            </w:r>
            <w:r w:rsidRPr="00D4227D">
              <w:rPr>
                <w:rFonts w:cstheme="minorHAnsi"/>
                <w:b/>
                <w:sz w:val="20"/>
                <w:lang w:val="en-AU"/>
              </w:rPr>
              <w:t>Contact</w:t>
            </w:r>
            <w:r w:rsidR="00C63A2C">
              <w:rPr>
                <w:rFonts w:cstheme="minorHAnsi"/>
                <w:b/>
                <w:sz w:val="20"/>
                <w:lang w:val="en-AU"/>
              </w:rPr>
              <w:t xml:space="preserve"> </w:t>
            </w:r>
            <w:r w:rsidRPr="00D4227D">
              <w:rPr>
                <w:rFonts w:cstheme="minorHAnsi"/>
                <w:b/>
                <w:sz w:val="20"/>
                <w:lang w:val="en-AU"/>
              </w:rPr>
              <w:t>Details</w:t>
            </w:r>
            <w:r w:rsidRPr="00A66C15">
              <w:rPr>
                <w:rFonts w:cstheme="minorHAnsi"/>
                <w:sz w:val="20"/>
                <w:lang w:val="en-AU"/>
              </w:rPr>
              <w:t xml:space="preserve"> for any sub</w:t>
            </w:r>
            <w:r w:rsidR="003F79BE" w:rsidRPr="00A66C15">
              <w:rPr>
                <w:rFonts w:cstheme="minorHAnsi"/>
                <w:sz w:val="20"/>
                <w:lang w:val="en-AU"/>
              </w:rPr>
              <w:t xml:space="preserve"> feature class.</w:t>
            </w:r>
          </w:p>
          <w:p w14:paraId="3C6CCDAD" w14:textId="77777777" w:rsidR="004974E4" w:rsidRPr="00A66C15" w:rsidRDefault="004974E4"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7156094D" w14:textId="58B1772D" w:rsidR="004974E4" w:rsidRPr="00A66C15" w:rsidRDefault="004974E4">
      <w:pPr>
        <w:rPr>
          <w:rFonts w:cstheme="minorHAnsi"/>
          <w:b/>
          <w:bCs/>
          <w:sz w:val="20"/>
          <w:szCs w:val="20"/>
        </w:rPr>
      </w:pPr>
    </w:p>
    <w:p w14:paraId="4C581A13" w14:textId="5C1341A2" w:rsidR="004974E4" w:rsidRPr="00A66C15" w:rsidRDefault="004974E4" w:rsidP="00EC438D">
      <w:pPr>
        <w:pStyle w:val="Heading2"/>
        <w:rPr>
          <w:rFonts w:asciiTheme="minorHAnsi" w:hAnsiTheme="minorHAnsi" w:cstheme="minorHAnsi"/>
        </w:rPr>
      </w:pPr>
      <w:bookmarkStart w:id="356" w:name="_Toc531133501"/>
      <w:r w:rsidRPr="00A66C15">
        <w:rPr>
          <w:rFonts w:asciiTheme="minorHAnsi" w:hAnsiTheme="minorHAnsi" w:cstheme="minorHAnsi"/>
        </w:rPr>
        <w:t>Supervised Area</w:t>
      </w:r>
      <w:bookmarkEnd w:id="356"/>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4974E4" w:rsidRPr="00D90A3A" w14:paraId="43265AA4" w14:textId="77777777" w:rsidTr="0056144C">
        <w:trPr>
          <w:trHeight w:val="545"/>
        </w:trPr>
        <w:tc>
          <w:tcPr>
            <w:tcW w:w="10008" w:type="dxa"/>
            <w:gridSpan w:val="12"/>
            <w:shd w:val="clear" w:color="auto" w:fill="auto"/>
          </w:tcPr>
          <w:p w14:paraId="24BEB4AF" w14:textId="531A1316" w:rsidR="004974E4" w:rsidRPr="00A66C15" w:rsidRDefault="004974E4" w:rsidP="0056144C">
            <w:pPr>
              <w:spacing w:after="120"/>
              <w:rPr>
                <w:rFonts w:cstheme="minorHAnsi"/>
                <w:sz w:val="20"/>
                <w:lang w:val="en-AU"/>
              </w:rPr>
            </w:pPr>
            <w:r w:rsidRPr="00A66C15">
              <w:rPr>
                <w:rFonts w:cstheme="minorHAnsi"/>
                <w:sz w:val="20"/>
                <w:u w:val="single"/>
                <w:lang w:val="en-AU"/>
              </w:rPr>
              <w:t xml:space="preserve">IHO Definition: </w:t>
            </w:r>
            <w:r w:rsidRPr="00A66C15">
              <w:rPr>
                <w:rFonts w:cstheme="minorHAnsi"/>
                <w:b/>
                <w:sz w:val="20"/>
                <w:lang w:val="en-AU"/>
              </w:rPr>
              <w:t>SUPERVISED AREA</w:t>
            </w:r>
            <w:r w:rsidR="00EA5A10">
              <w:rPr>
                <w:rFonts w:cstheme="minorHAnsi"/>
                <w:b/>
                <w:sz w:val="20"/>
                <w:lang w:val="en-AU"/>
              </w:rPr>
              <w:t>.</w:t>
            </w:r>
            <w:r w:rsidR="00827136">
              <w:t xml:space="preserve"> </w:t>
            </w:r>
            <w:r w:rsidR="00827136" w:rsidRPr="00827136">
              <w:rPr>
                <w:rFonts w:cstheme="minorHAnsi"/>
                <w:sz w:val="20"/>
                <w:lang w:val="en-AU"/>
              </w:rPr>
              <w:t>A location which may be supervised by a responsible or controlling authority</w:t>
            </w:r>
            <w:r w:rsidR="00827136" w:rsidRPr="00827136">
              <w:rPr>
                <w:rFonts w:cstheme="minorHAnsi"/>
                <w:b/>
                <w:sz w:val="20"/>
                <w:lang w:val="en-AU"/>
              </w:rPr>
              <w:t>.</w:t>
            </w:r>
          </w:p>
        </w:tc>
      </w:tr>
      <w:tr w:rsidR="004974E4" w:rsidRPr="00D90A3A" w14:paraId="35A8BB16" w14:textId="77777777" w:rsidTr="0056144C">
        <w:trPr>
          <w:trHeight w:val="485"/>
        </w:trPr>
        <w:tc>
          <w:tcPr>
            <w:tcW w:w="10008" w:type="dxa"/>
            <w:gridSpan w:val="12"/>
            <w:shd w:val="clear" w:color="auto" w:fill="auto"/>
            <w:vAlign w:val="center"/>
          </w:tcPr>
          <w:p w14:paraId="757E6787" w14:textId="34F544DB" w:rsidR="004974E4" w:rsidRPr="00A66C15" w:rsidRDefault="004974E4" w:rsidP="004974E4">
            <w:pPr>
              <w:rPr>
                <w:rFonts w:cstheme="minorHAnsi"/>
                <w:b/>
                <w:sz w:val="20"/>
                <w:u w:val="single"/>
                <w:lang w:val="en-AU"/>
              </w:rPr>
            </w:pPr>
            <w:r w:rsidRPr="00ED455F">
              <w:rPr>
                <w:rFonts w:cstheme="minorHAnsi"/>
                <w:b/>
                <w:sz w:val="20"/>
                <w:u w:val="single"/>
                <w:lang w:val="en-AU"/>
              </w:rPr>
              <w:t xml:space="preserve">S-127 Geo Feature: </w:t>
            </w:r>
            <w:r w:rsidRPr="00A66C15">
              <w:rPr>
                <w:rFonts w:cstheme="minorHAnsi"/>
                <w:b/>
                <w:sz w:val="20"/>
                <w:lang w:val="en-AU"/>
              </w:rPr>
              <w:t>Supervised Area</w:t>
            </w:r>
            <w:r w:rsidRPr="00A66C15">
              <w:rPr>
                <w:rFonts w:cstheme="minorHAnsi"/>
                <w:sz w:val="20"/>
                <w:lang w:val="en-AU"/>
              </w:rPr>
              <w:t xml:space="preserve"> </w:t>
            </w:r>
            <w:r w:rsidRPr="00A66C15">
              <w:rPr>
                <w:rFonts w:cstheme="minorHAnsi"/>
                <w:b/>
                <w:sz w:val="20"/>
                <w:lang w:val="en-AU"/>
              </w:rPr>
              <w:t>(Abstract)</w:t>
            </w:r>
          </w:p>
          <w:p w14:paraId="317020D8" w14:textId="4C21A78A" w:rsidR="004974E4" w:rsidRPr="00A66C15" w:rsidRDefault="004974E4" w:rsidP="004974E4">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Organisation Contact Area (Abstract)</w:t>
            </w:r>
          </w:p>
        </w:tc>
      </w:tr>
      <w:tr w:rsidR="004974E4" w:rsidRPr="00D90A3A" w14:paraId="0DC4648C" w14:textId="77777777" w:rsidTr="0056144C">
        <w:trPr>
          <w:trHeight w:val="485"/>
        </w:trPr>
        <w:tc>
          <w:tcPr>
            <w:tcW w:w="10008" w:type="dxa"/>
            <w:gridSpan w:val="12"/>
            <w:shd w:val="clear" w:color="auto" w:fill="auto"/>
            <w:vAlign w:val="center"/>
          </w:tcPr>
          <w:p w14:paraId="251E12CF" w14:textId="77777777" w:rsidR="004974E4" w:rsidRPr="00ED455F" w:rsidRDefault="004974E4" w:rsidP="0056144C">
            <w:pPr>
              <w:rPr>
                <w:rFonts w:cstheme="minorHAnsi"/>
                <w:b/>
                <w:sz w:val="20"/>
                <w:u w:val="single"/>
                <w:lang w:val="en-AU"/>
              </w:rPr>
            </w:pPr>
            <w:r w:rsidRPr="00ED455F">
              <w:rPr>
                <w:rFonts w:cstheme="minorHAnsi"/>
                <w:b/>
                <w:sz w:val="20"/>
                <w:u w:val="single"/>
                <w:lang w:val="en-AU"/>
              </w:rPr>
              <w:t xml:space="preserve">Primitives: </w:t>
            </w:r>
            <w:r w:rsidRPr="00A66C15">
              <w:rPr>
                <w:rFonts w:cstheme="minorHAnsi"/>
                <w:b/>
                <w:sz w:val="20"/>
                <w:lang w:val="en-AU"/>
              </w:rPr>
              <w:t>None</w:t>
            </w:r>
          </w:p>
        </w:tc>
      </w:tr>
      <w:tr w:rsidR="004974E4" w:rsidRPr="00D90A3A" w14:paraId="1ED01995" w14:textId="77777777" w:rsidTr="0056144C">
        <w:trPr>
          <w:trHeight w:val="1059"/>
        </w:trPr>
        <w:tc>
          <w:tcPr>
            <w:tcW w:w="2999" w:type="dxa"/>
            <w:gridSpan w:val="3"/>
            <w:shd w:val="clear" w:color="auto" w:fill="auto"/>
          </w:tcPr>
          <w:p w14:paraId="4251FE10"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5E8C9649" w14:textId="77777777" w:rsidR="004974E4" w:rsidRPr="00A66C15" w:rsidRDefault="004974E4" w:rsidP="0056144C">
            <w:pPr>
              <w:rPr>
                <w:rFonts w:cstheme="minorHAnsi"/>
                <w:b/>
                <w:color w:val="0000FF"/>
                <w:sz w:val="20"/>
                <w:lang w:val="en-AU"/>
              </w:rPr>
            </w:pPr>
          </w:p>
        </w:tc>
        <w:tc>
          <w:tcPr>
            <w:tcW w:w="3250" w:type="dxa"/>
            <w:gridSpan w:val="5"/>
            <w:shd w:val="clear" w:color="auto" w:fill="auto"/>
          </w:tcPr>
          <w:p w14:paraId="526E4CA1"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6C7E9BB8" w14:textId="77777777" w:rsidR="004974E4" w:rsidRPr="00A66C15" w:rsidRDefault="004974E4" w:rsidP="0056144C">
            <w:pPr>
              <w:jc w:val="center"/>
              <w:rPr>
                <w:rFonts w:cstheme="minorHAnsi"/>
                <w:b/>
                <w:color w:val="0000FF"/>
                <w:sz w:val="20"/>
                <w:lang w:val="en-AU"/>
              </w:rPr>
            </w:pPr>
          </w:p>
        </w:tc>
        <w:tc>
          <w:tcPr>
            <w:tcW w:w="3759" w:type="dxa"/>
            <w:gridSpan w:val="4"/>
            <w:shd w:val="clear" w:color="auto" w:fill="auto"/>
          </w:tcPr>
          <w:p w14:paraId="5028DCE0"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4AAE611B" w14:textId="77777777" w:rsidR="004974E4" w:rsidRPr="00A66C15" w:rsidRDefault="004974E4" w:rsidP="0056144C">
            <w:pPr>
              <w:rPr>
                <w:rFonts w:cstheme="minorHAnsi"/>
                <w:b/>
                <w:color w:val="0000FF"/>
                <w:sz w:val="20"/>
                <w:lang w:val="en-AU"/>
              </w:rPr>
            </w:pPr>
          </w:p>
        </w:tc>
      </w:tr>
      <w:tr w:rsidR="004974E4" w:rsidRPr="00D90A3A" w14:paraId="65BC77C4" w14:textId="77777777" w:rsidTr="0056144C">
        <w:trPr>
          <w:trHeight w:val="545"/>
        </w:trPr>
        <w:tc>
          <w:tcPr>
            <w:tcW w:w="3685" w:type="dxa"/>
            <w:gridSpan w:val="4"/>
            <w:shd w:val="clear" w:color="auto" w:fill="auto"/>
            <w:vAlign w:val="center"/>
          </w:tcPr>
          <w:p w14:paraId="30723BA0" w14:textId="77777777" w:rsidR="004974E4" w:rsidRPr="00A66C15" w:rsidRDefault="004974E4" w:rsidP="0056144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29664271"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530FB04F"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1BEB9693"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37FC5101"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4974E4" w:rsidRPr="00D90A3A" w14:paraId="2A65C81B" w14:textId="77777777" w:rsidTr="0056144C">
        <w:trPr>
          <w:trHeight w:val="20"/>
        </w:trPr>
        <w:tc>
          <w:tcPr>
            <w:tcW w:w="3685" w:type="dxa"/>
            <w:gridSpan w:val="4"/>
            <w:shd w:val="clear" w:color="auto" w:fill="auto"/>
          </w:tcPr>
          <w:p w14:paraId="0A4B8355" w14:textId="77777777" w:rsidR="004974E4" w:rsidRPr="00ED455F" w:rsidRDefault="004974E4" w:rsidP="0056144C">
            <w:pPr>
              <w:spacing w:before="60" w:after="60"/>
              <w:rPr>
                <w:rFonts w:cstheme="minorHAnsi"/>
                <w:sz w:val="18"/>
                <w:szCs w:val="18"/>
                <w:lang w:val="en-AU"/>
              </w:rPr>
            </w:pPr>
          </w:p>
        </w:tc>
        <w:tc>
          <w:tcPr>
            <w:tcW w:w="1544" w:type="dxa"/>
            <w:gridSpan w:val="2"/>
            <w:shd w:val="clear" w:color="auto" w:fill="auto"/>
          </w:tcPr>
          <w:p w14:paraId="0DFA014A" w14:textId="77777777" w:rsidR="004974E4" w:rsidRPr="00A66C15" w:rsidRDefault="004974E4" w:rsidP="0056144C">
            <w:pPr>
              <w:spacing w:before="60" w:after="60"/>
              <w:rPr>
                <w:rFonts w:cstheme="minorHAnsi"/>
                <w:sz w:val="18"/>
                <w:szCs w:val="18"/>
                <w:lang w:val="en-AU"/>
              </w:rPr>
            </w:pPr>
          </w:p>
        </w:tc>
        <w:tc>
          <w:tcPr>
            <w:tcW w:w="2607" w:type="dxa"/>
            <w:gridSpan w:val="4"/>
            <w:shd w:val="clear" w:color="auto" w:fill="auto"/>
          </w:tcPr>
          <w:p w14:paraId="4B102A35" w14:textId="77777777" w:rsidR="004974E4" w:rsidRPr="00A66C15" w:rsidRDefault="004974E4" w:rsidP="0056144C">
            <w:pPr>
              <w:autoSpaceDE w:val="0"/>
              <w:autoSpaceDN w:val="0"/>
              <w:adjustRightInd w:val="0"/>
              <w:spacing w:after="60"/>
              <w:ind w:left="375" w:hanging="301"/>
              <w:rPr>
                <w:rFonts w:cstheme="minorHAnsi"/>
                <w:strike/>
                <w:sz w:val="18"/>
                <w:szCs w:val="18"/>
                <w:lang w:val="en-AU"/>
              </w:rPr>
            </w:pPr>
          </w:p>
        </w:tc>
        <w:tc>
          <w:tcPr>
            <w:tcW w:w="1339" w:type="dxa"/>
            <w:shd w:val="clear" w:color="auto" w:fill="auto"/>
          </w:tcPr>
          <w:p w14:paraId="4630012E" w14:textId="77777777" w:rsidR="004974E4" w:rsidRPr="00A66C15" w:rsidRDefault="004974E4" w:rsidP="0056144C">
            <w:pPr>
              <w:spacing w:before="60" w:after="60"/>
              <w:rPr>
                <w:rFonts w:cstheme="minorHAnsi"/>
                <w:sz w:val="18"/>
                <w:szCs w:val="18"/>
                <w:lang w:val="en-AU"/>
              </w:rPr>
            </w:pPr>
          </w:p>
        </w:tc>
        <w:tc>
          <w:tcPr>
            <w:tcW w:w="833" w:type="dxa"/>
            <w:shd w:val="clear" w:color="auto" w:fill="auto"/>
          </w:tcPr>
          <w:p w14:paraId="3AAA17F4" w14:textId="77777777" w:rsidR="004974E4" w:rsidRPr="00A66C15" w:rsidRDefault="004974E4" w:rsidP="0056144C">
            <w:pPr>
              <w:spacing w:before="60" w:after="60"/>
              <w:rPr>
                <w:rFonts w:cstheme="minorHAnsi"/>
                <w:sz w:val="18"/>
                <w:szCs w:val="18"/>
                <w:lang w:val="en-AU"/>
              </w:rPr>
            </w:pPr>
          </w:p>
        </w:tc>
      </w:tr>
      <w:tr w:rsidR="004974E4" w:rsidRPr="00D90A3A" w14:paraId="13EDE3A0" w14:textId="77777777" w:rsidTr="0056144C">
        <w:trPr>
          <w:trHeight w:val="20"/>
        </w:trPr>
        <w:tc>
          <w:tcPr>
            <w:tcW w:w="10008" w:type="dxa"/>
            <w:gridSpan w:val="12"/>
          </w:tcPr>
          <w:p w14:paraId="1DBA6CD5" w14:textId="77777777" w:rsidR="004974E4" w:rsidRPr="00A66C15" w:rsidRDefault="004974E4" w:rsidP="0056144C">
            <w:pPr>
              <w:spacing w:before="60" w:after="60"/>
              <w:rPr>
                <w:rFonts w:cstheme="minorHAnsi"/>
                <w:b/>
                <w:sz w:val="20"/>
                <w:u w:val="single"/>
              </w:rPr>
            </w:pPr>
            <w:r w:rsidRPr="00ED455F">
              <w:rPr>
                <w:rFonts w:cstheme="minorHAnsi"/>
                <w:b/>
                <w:sz w:val="20"/>
                <w:u w:val="single"/>
              </w:rPr>
              <w:t>Information associations</w:t>
            </w:r>
          </w:p>
        </w:tc>
      </w:tr>
      <w:tr w:rsidR="004974E4" w:rsidRPr="00D90A3A" w14:paraId="46E46753" w14:textId="77777777" w:rsidTr="0056144C">
        <w:trPr>
          <w:trHeight w:val="20"/>
        </w:trPr>
        <w:tc>
          <w:tcPr>
            <w:tcW w:w="714" w:type="dxa"/>
          </w:tcPr>
          <w:p w14:paraId="2842261A" w14:textId="77777777" w:rsidR="004974E4" w:rsidRPr="00A66C15" w:rsidRDefault="004974E4" w:rsidP="0056144C">
            <w:pPr>
              <w:spacing w:before="60" w:after="60"/>
              <w:rPr>
                <w:rFonts w:cstheme="minorHAnsi"/>
                <w:b/>
                <w:sz w:val="18"/>
                <w:szCs w:val="18"/>
              </w:rPr>
            </w:pPr>
            <w:r w:rsidRPr="00ED455F">
              <w:rPr>
                <w:rFonts w:cstheme="minorHAnsi"/>
                <w:b/>
                <w:sz w:val="18"/>
                <w:szCs w:val="18"/>
              </w:rPr>
              <w:t>Type</w:t>
            </w:r>
          </w:p>
        </w:tc>
        <w:tc>
          <w:tcPr>
            <w:tcW w:w="1981" w:type="dxa"/>
            <w:vAlign w:val="center"/>
          </w:tcPr>
          <w:p w14:paraId="0CBC7709" w14:textId="77777777" w:rsidR="004974E4" w:rsidRPr="00A66C15" w:rsidRDefault="004974E4" w:rsidP="0056144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352F419A"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260" w:type="dxa"/>
            <w:vAlign w:val="center"/>
          </w:tcPr>
          <w:p w14:paraId="70F486A9"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6FDEF9CD"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582229C7"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31A99E52"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833" w:type="dxa"/>
            <w:vAlign w:val="center"/>
          </w:tcPr>
          <w:p w14:paraId="532B8043"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4974E4" w:rsidRPr="00D90A3A" w14:paraId="16C019E7" w14:textId="77777777" w:rsidTr="0056144C">
        <w:trPr>
          <w:trHeight w:val="70"/>
        </w:trPr>
        <w:tc>
          <w:tcPr>
            <w:tcW w:w="10008" w:type="dxa"/>
            <w:gridSpan w:val="12"/>
            <w:shd w:val="clear" w:color="auto" w:fill="auto"/>
          </w:tcPr>
          <w:p w14:paraId="3440D0E4" w14:textId="49BEB474" w:rsidR="00C4414C" w:rsidRDefault="00C4414C" w:rsidP="0056144C">
            <w:pPr>
              <w:spacing w:after="120"/>
              <w:rPr>
                <w:rFonts w:cstheme="minorHAnsi"/>
                <w:sz w:val="20"/>
                <w:u w:val="single"/>
                <w:lang w:val="en-AU"/>
              </w:rPr>
            </w:pPr>
            <w:r>
              <w:rPr>
                <w:rFonts w:cstheme="minorHAnsi"/>
                <w:noProof/>
                <w:sz w:val="20"/>
                <w:u w:val="single"/>
                <w:lang w:val="en-AU"/>
              </w:rPr>
              <w:drawing>
                <wp:inline distT="0" distB="0" distL="0" distR="0" wp14:anchorId="341D8F7F" wp14:editId="4A0986F8">
                  <wp:extent cx="2828925" cy="17335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upervisedArea attributes.png"/>
                          <pic:cNvPicPr/>
                        </pic:nvPicPr>
                        <pic:blipFill>
                          <a:blip r:embed="rId205">
                            <a:extLst>
                              <a:ext uri="{28A0092B-C50C-407E-A947-70E740481C1C}">
                                <a14:useLocalDpi xmlns:a14="http://schemas.microsoft.com/office/drawing/2010/main" val="0"/>
                              </a:ext>
                            </a:extLst>
                          </a:blip>
                          <a:stretch>
                            <a:fillRect/>
                          </a:stretch>
                        </pic:blipFill>
                        <pic:spPr>
                          <a:xfrm>
                            <a:off x="0" y="0"/>
                            <a:ext cx="2828925" cy="1733550"/>
                          </a:xfrm>
                          <a:prstGeom prst="rect">
                            <a:avLst/>
                          </a:prstGeom>
                        </pic:spPr>
                      </pic:pic>
                    </a:graphicData>
                  </a:graphic>
                </wp:inline>
              </w:drawing>
            </w:r>
          </w:p>
          <w:p w14:paraId="05EA39EF" w14:textId="0C444EDA" w:rsidR="00C4414C" w:rsidRDefault="00C4414C" w:rsidP="0056144C">
            <w:pPr>
              <w:spacing w:after="120"/>
              <w:rPr>
                <w:rFonts w:cstheme="minorHAnsi"/>
                <w:sz w:val="20"/>
                <w:u w:val="single"/>
                <w:lang w:val="en-AU"/>
              </w:rPr>
            </w:pPr>
            <w:r>
              <w:rPr>
                <w:rFonts w:cstheme="minorHAnsi"/>
                <w:noProof/>
                <w:sz w:val="20"/>
                <w:u w:val="single"/>
                <w:lang w:val="en-AU"/>
              </w:rPr>
              <w:lastRenderedPageBreak/>
              <w:drawing>
                <wp:inline distT="0" distB="0" distL="0" distR="0" wp14:anchorId="3391C5FB" wp14:editId="36018945">
                  <wp:extent cx="6217419" cy="26898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upervisedArea assoc.png"/>
                          <pic:cNvPicPr/>
                        </pic:nvPicPr>
                        <pic:blipFill>
                          <a:blip r:embed="rId206">
                            <a:extLst>
                              <a:ext uri="{28A0092B-C50C-407E-A947-70E740481C1C}">
                                <a14:useLocalDpi xmlns:a14="http://schemas.microsoft.com/office/drawing/2010/main" val="0"/>
                              </a:ext>
                            </a:extLst>
                          </a:blip>
                          <a:stretch>
                            <a:fillRect/>
                          </a:stretch>
                        </pic:blipFill>
                        <pic:spPr>
                          <a:xfrm>
                            <a:off x="0" y="0"/>
                            <a:ext cx="6217419" cy="2689860"/>
                          </a:xfrm>
                          <a:prstGeom prst="rect">
                            <a:avLst/>
                          </a:prstGeom>
                        </pic:spPr>
                      </pic:pic>
                    </a:graphicData>
                  </a:graphic>
                </wp:inline>
              </w:drawing>
            </w:r>
          </w:p>
          <w:p w14:paraId="4F8AE8DE" w14:textId="359A9245" w:rsidR="004974E4" w:rsidRPr="00A66C15" w:rsidRDefault="004974E4" w:rsidP="0056144C">
            <w:pPr>
              <w:spacing w:after="120"/>
              <w:rPr>
                <w:rFonts w:cstheme="minorHAnsi"/>
                <w:sz w:val="20"/>
                <w:u w:val="single"/>
                <w:lang w:val="en-AU"/>
              </w:rPr>
            </w:pPr>
            <w:r w:rsidRPr="00ED455F">
              <w:rPr>
                <w:rFonts w:cstheme="minorHAnsi"/>
                <w:sz w:val="20"/>
                <w:u w:val="single"/>
                <w:lang w:val="en-AU"/>
              </w:rPr>
              <w:t>INT 1 Reference:</w:t>
            </w:r>
          </w:p>
          <w:p w14:paraId="467427E0" w14:textId="77777777" w:rsidR="003F79BE" w:rsidRPr="00ED455F" w:rsidRDefault="003F79BE" w:rsidP="003F79BE">
            <w:pPr>
              <w:spacing w:after="120"/>
              <w:rPr>
                <w:rFonts w:cstheme="minorHAnsi"/>
                <w:sz w:val="20"/>
                <w:lang w:val="en-AU"/>
              </w:rPr>
            </w:pPr>
            <w:r w:rsidRPr="00A66C15">
              <w:rPr>
                <w:rFonts w:cstheme="minorHAnsi"/>
                <w:sz w:val="20"/>
                <w:lang w:val="en-AU"/>
              </w:rPr>
              <w:t>[no reference]</w:t>
            </w:r>
          </w:p>
          <w:p w14:paraId="6E058B8F" w14:textId="77777777" w:rsidR="004974E4" w:rsidRPr="00A66C15" w:rsidRDefault="004974E4"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639803DD" w14:textId="0694AD1C" w:rsidR="003F79BE" w:rsidRPr="00A66C15" w:rsidRDefault="003F79BE" w:rsidP="003F79BE">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Adds the </w:t>
            </w:r>
            <w:proofErr w:type="spellStart"/>
            <w:r w:rsidR="00595774" w:rsidRPr="00D4227D">
              <w:rPr>
                <w:rFonts w:cstheme="minorHAnsi"/>
                <w:i/>
                <w:sz w:val="20"/>
                <w:lang w:val="en-AU"/>
              </w:rPr>
              <w:t>S</w:t>
            </w:r>
            <w:r w:rsidR="00827136" w:rsidRPr="00D4227D">
              <w:rPr>
                <w:rFonts w:cstheme="minorHAnsi"/>
                <w:i/>
                <w:sz w:val="20"/>
                <w:lang w:val="en-AU"/>
              </w:rPr>
              <w:t>rvControl</w:t>
            </w:r>
            <w:proofErr w:type="spellEnd"/>
            <w:r w:rsidR="00827136" w:rsidRPr="00A66C15">
              <w:rPr>
                <w:rFonts w:cstheme="minorHAnsi"/>
                <w:sz w:val="20"/>
                <w:lang w:val="en-AU"/>
              </w:rPr>
              <w:t xml:space="preserve"> </w:t>
            </w:r>
            <w:r w:rsidRPr="00A66C15">
              <w:rPr>
                <w:rFonts w:cstheme="minorHAnsi"/>
                <w:sz w:val="20"/>
                <w:lang w:val="en-AU"/>
              </w:rPr>
              <w:t xml:space="preserve">association to </w:t>
            </w:r>
            <w:r w:rsidRPr="00D4227D">
              <w:rPr>
                <w:rFonts w:cstheme="minorHAnsi"/>
                <w:b/>
                <w:sz w:val="20"/>
                <w:lang w:val="en-AU"/>
              </w:rPr>
              <w:t>Authority</w:t>
            </w:r>
            <w:r w:rsidRPr="00A66C15">
              <w:rPr>
                <w:rFonts w:cstheme="minorHAnsi"/>
                <w:sz w:val="20"/>
                <w:lang w:val="en-AU"/>
              </w:rPr>
              <w:t xml:space="preserve"> for any sub feature class.</w:t>
            </w:r>
          </w:p>
          <w:p w14:paraId="42717C73" w14:textId="77777777" w:rsidR="004974E4" w:rsidRPr="00A66C15" w:rsidRDefault="004974E4"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2B35DC7B" w14:textId="62AE6964" w:rsidR="004974E4" w:rsidRPr="00A66C15" w:rsidRDefault="004974E4">
      <w:pPr>
        <w:rPr>
          <w:rFonts w:cstheme="minorHAnsi"/>
          <w:b/>
          <w:bCs/>
          <w:sz w:val="20"/>
          <w:szCs w:val="20"/>
        </w:rPr>
      </w:pPr>
    </w:p>
    <w:p w14:paraId="2BB70ECD" w14:textId="69C9C21C" w:rsidR="004974E4" w:rsidRPr="00A66C15" w:rsidRDefault="005E590C" w:rsidP="00EC438D">
      <w:pPr>
        <w:pStyle w:val="Heading2"/>
        <w:rPr>
          <w:rFonts w:asciiTheme="minorHAnsi" w:hAnsiTheme="minorHAnsi" w:cstheme="minorHAnsi"/>
        </w:rPr>
      </w:pPr>
      <w:bookmarkStart w:id="357" w:name="_Toc531133502"/>
      <w:r w:rsidRPr="00A66C15">
        <w:rPr>
          <w:rFonts w:asciiTheme="minorHAnsi" w:hAnsiTheme="minorHAnsi" w:cstheme="minorHAnsi"/>
        </w:rPr>
        <w:t>Reportable Service Area</w:t>
      </w:r>
      <w:bookmarkEnd w:id="357"/>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304"/>
        <w:gridCol w:w="686"/>
        <w:gridCol w:w="1260"/>
        <w:gridCol w:w="284"/>
        <w:gridCol w:w="436"/>
        <w:gridCol w:w="584"/>
        <w:gridCol w:w="946"/>
        <w:gridCol w:w="641"/>
        <w:gridCol w:w="1339"/>
        <w:gridCol w:w="833"/>
      </w:tblGrid>
      <w:tr w:rsidR="004974E4" w:rsidRPr="00D90A3A" w14:paraId="59A360C4" w14:textId="77777777" w:rsidTr="0056144C">
        <w:trPr>
          <w:trHeight w:val="545"/>
        </w:trPr>
        <w:tc>
          <w:tcPr>
            <w:tcW w:w="10008" w:type="dxa"/>
            <w:gridSpan w:val="12"/>
            <w:shd w:val="clear" w:color="auto" w:fill="auto"/>
          </w:tcPr>
          <w:p w14:paraId="5C2A30EA" w14:textId="6192A6AA" w:rsidR="004974E4" w:rsidRPr="00F96B13" w:rsidRDefault="004974E4" w:rsidP="0056144C">
            <w:pPr>
              <w:spacing w:after="120"/>
              <w:rPr>
                <w:rFonts w:cstheme="minorHAnsi"/>
                <w:sz w:val="20"/>
                <w:lang w:val="en-AU"/>
              </w:rPr>
            </w:pPr>
            <w:r w:rsidRPr="00A66C15">
              <w:rPr>
                <w:rFonts w:cstheme="minorHAnsi"/>
                <w:sz w:val="20"/>
                <w:u w:val="single"/>
                <w:lang w:val="en-AU"/>
              </w:rPr>
              <w:t xml:space="preserve">IHO Definition: </w:t>
            </w:r>
            <w:r w:rsidR="005E590C" w:rsidRPr="00A66C15">
              <w:rPr>
                <w:rFonts w:cstheme="minorHAnsi"/>
                <w:b/>
                <w:sz w:val="20"/>
                <w:lang w:val="en-AU"/>
              </w:rPr>
              <w:t>REPORTABLE SERVICE AREA</w:t>
            </w:r>
            <w:r w:rsidR="00BD6C7C">
              <w:rPr>
                <w:rFonts w:cstheme="minorHAnsi"/>
                <w:b/>
                <w:sz w:val="20"/>
                <w:lang w:val="en-AU"/>
              </w:rPr>
              <w:t>.</w:t>
            </w:r>
            <w:r w:rsidR="00F96B13">
              <w:rPr>
                <w:rFonts w:cstheme="minorHAnsi"/>
                <w:b/>
                <w:sz w:val="20"/>
                <w:lang w:val="en-AU"/>
              </w:rPr>
              <w:t xml:space="preserve"> </w:t>
            </w:r>
            <w:r w:rsidR="006C62E1" w:rsidRPr="006C62E1">
              <w:rPr>
                <w:sz w:val="20"/>
              </w:rPr>
              <w:t>A service area that generally has requirements for submission of information, including communications not strictly considered “reporting.”</w:t>
            </w:r>
          </w:p>
        </w:tc>
      </w:tr>
      <w:tr w:rsidR="004974E4" w:rsidRPr="00D90A3A" w14:paraId="5DCAC39D" w14:textId="77777777" w:rsidTr="0056144C">
        <w:trPr>
          <w:trHeight w:val="485"/>
        </w:trPr>
        <w:tc>
          <w:tcPr>
            <w:tcW w:w="10008" w:type="dxa"/>
            <w:gridSpan w:val="12"/>
            <w:shd w:val="clear" w:color="auto" w:fill="auto"/>
            <w:vAlign w:val="center"/>
          </w:tcPr>
          <w:p w14:paraId="7C648781" w14:textId="6DF2B168" w:rsidR="0056144C" w:rsidRPr="00A66C15" w:rsidRDefault="0056144C" w:rsidP="0056144C">
            <w:pPr>
              <w:rPr>
                <w:rFonts w:cstheme="minorHAnsi"/>
                <w:b/>
                <w:sz w:val="20"/>
                <w:u w:val="single"/>
                <w:lang w:val="en-AU"/>
              </w:rPr>
            </w:pPr>
            <w:r w:rsidRPr="00ED455F">
              <w:rPr>
                <w:rFonts w:cstheme="minorHAnsi"/>
                <w:b/>
                <w:sz w:val="20"/>
                <w:u w:val="single"/>
                <w:lang w:val="en-AU"/>
              </w:rPr>
              <w:t xml:space="preserve">S-127 Geo Feature: </w:t>
            </w:r>
            <w:r w:rsidR="005E590C" w:rsidRPr="00A66C15">
              <w:rPr>
                <w:rFonts w:cstheme="minorHAnsi"/>
                <w:b/>
                <w:sz w:val="20"/>
                <w:lang w:val="en-AU"/>
              </w:rPr>
              <w:t>Reportable Service Area</w:t>
            </w:r>
            <w:r w:rsidRPr="00A66C15">
              <w:rPr>
                <w:rFonts w:cstheme="minorHAnsi"/>
                <w:sz w:val="20"/>
                <w:lang w:val="en-AU"/>
              </w:rPr>
              <w:t xml:space="preserve"> </w:t>
            </w:r>
            <w:r w:rsidRPr="00A66C15">
              <w:rPr>
                <w:rFonts w:cstheme="minorHAnsi"/>
                <w:b/>
                <w:sz w:val="20"/>
                <w:lang w:val="en-AU"/>
              </w:rPr>
              <w:t>(Abstract)</w:t>
            </w:r>
          </w:p>
          <w:p w14:paraId="6BC41E49" w14:textId="599F2ADD" w:rsidR="004974E4" w:rsidRPr="00A66C15" w:rsidRDefault="0056144C" w:rsidP="0056144C">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xml:space="preserve">: </w:t>
            </w:r>
            <w:r w:rsidR="005E590C" w:rsidRPr="00A66C15">
              <w:rPr>
                <w:rFonts w:cstheme="minorHAnsi"/>
                <w:b/>
                <w:sz w:val="20"/>
                <w:lang w:val="en-AU"/>
              </w:rPr>
              <w:t>Supervised Area</w:t>
            </w:r>
            <w:r w:rsidR="005E590C" w:rsidRPr="00A66C15">
              <w:rPr>
                <w:rFonts w:cstheme="minorHAnsi"/>
                <w:sz w:val="20"/>
                <w:lang w:val="en-AU"/>
              </w:rPr>
              <w:t xml:space="preserve"> </w:t>
            </w:r>
            <w:r w:rsidRPr="00A66C15">
              <w:rPr>
                <w:rFonts w:cstheme="minorHAnsi"/>
                <w:b/>
                <w:sz w:val="20"/>
                <w:lang w:val="en-AU"/>
              </w:rPr>
              <w:t>(Abstract)</w:t>
            </w:r>
          </w:p>
        </w:tc>
      </w:tr>
      <w:tr w:rsidR="004974E4" w:rsidRPr="00D90A3A" w14:paraId="33813F02" w14:textId="77777777" w:rsidTr="0056144C">
        <w:trPr>
          <w:trHeight w:val="485"/>
        </w:trPr>
        <w:tc>
          <w:tcPr>
            <w:tcW w:w="10008" w:type="dxa"/>
            <w:gridSpan w:val="12"/>
            <w:shd w:val="clear" w:color="auto" w:fill="auto"/>
            <w:vAlign w:val="center"/>
          </w:tcPr>
          <w:p w14:paraId="46BF49DB" w14:textId="77777777" w:rsidR="004974E4" w:rsidRPr="00ED455F" w:rsidRDefault="004974E4" w:rsidP="0056144C">
            <w:pPr>
              <w:rPr>
                <w:rFonts w:cstheme="minorHAnsi"/>
                <w:b/>
                <w:sz w:val="20"/>
                <w:u w:val="single"/>
                <w:lang w:val="en-AU"/>
              </w:rPr>
            </w:pPr>
            <w:r w:rsidRPr="00ED455F">
              <w:rPr>
                <w:rFonts w:cstheme="minorHAnsi"/>
                <w:b/>
                <w:sz w:val="20"/>
                <w:u w:val="single"/>
                <w:lang w:val="en-AU"/>
              </w:rPr>
              <w:t xml:space="preserve">Primitives: </w:t>
            </w:r>
            <w:r w:rsidRPr="00A66C15">
              <w:rPr>
                <w:rFonts w:cstheme="minorHAnsi"/>
                <w:b/>
                <w:sz w:val="20"/>
                <w:lang w:val="en-AU"/>
              </w:rPr>
              <w:t>None</w:t>
            </w:r>
          </w:p>
        </w:tc>
      </w:tr>
      <w:tr w:rsidR="004974E4" w:rsidRPr="00D90A3A" w14:paraId="7D32527D" w14:textId="77777777" w:rsidTr="0056144C">
        <w:trPr>
          <w:trHeight w:val="1059"/>
        </w:trPr>
        <w:tc>
          <w:tcPr>
            <w:tcW w:w="2999" w:type="dxa"/>
            <w:gridSpan w:val="3"/>
            <w:shd w:val="clear" w:color="auto" w:fill="auto"/>
          </w:tcPr>
          <w:p w14:paraId="005B1183" w14:textId="77777777" w:rsidR="004974E4" w:rsidRPr="00A66C15" w:rsidRDefault="004974E4"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40BB83A4" w14:textId="77777777" w:rsidR="004974E4" w:rsidRPr="00A66C15" w:rsidRDefault="004974E4" w:rsidP="0056144C">
            <w:pPr>
              <w:rPr>
                <w:rFonts w:cstheme="minorHAnsi"/>
                <w:b/>
                <w:color w:val="0000FF"/>
                <w:sz w:val="20"/>
                <w:lang w:val="en-AU"/>
              </w:rPr>
            </w:pPr>
          </w:p>
        </w:tc>
        <w:tc>
          <w:tcPr>
            <w:tcW w:w="3250" w:type="dxa"/>
            <w:gridSpan w:val="5"/>
            <w:shd w:val="clear" w:color="auto" w:fill="auto"/>
          </w:tcPr>
          <w:p w14:paraId="74B5F521"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0389F751" w14:textId="77777777" w:rsidR="004974E4" w:rsidRPr="00A66C15" w:rsidRDefault="004974E4" w:rsidP="0056144C">
            <w:pPr>
              <w:jc w:val="center"/>
              <w:rPr>
                <w:rFonts w:cstheme="minorHAnsi"/>
                <w:b/>
                <w:color w:val="0000FF"/>
                <w:sz w:val="20"/>
                <w:lang w:val="en-AU"/>
              </w:rPr>
            </w:pPr>
          </w:p>
        </w:tc>
        <w:tc>
          <w:tcPr>
            <w:tcW w:w="3759" w:type="dxa"/>
            <w:gridSpan w:val="4"/>
            <w:shd w:val="clear" w:color="auto" w:fill="auto"/>
          </w:tcPr>
          <w:p w14:paraId="5EE18982" w14:textId="77777777" w:rsidR="004974E4" w:rsidRPr="00A66C15" w:rsidRDefault="004974E4"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0D652B14" w14:textId="77777777" w:rsidR="004974E4" w:rsidRPr="00A66C15" w:rsidRDefault="004974E4" w:rsidP="0056144C">
            <w:pPr>
              <w:rPr>
                <w:rFonts w:cstheme="minorHAnsi"/>
                <w:b/>
                <w:color w:val="0000FF"/>
                <w:sz w:val="20"/>
                <w:lang w:val="en-AU"/>
              </w:rPr>
            </w:pPr>
          </w:p>
        </w:tc>
      </w:tr>
      <w:tr w:rsidR="004974E4" w:rsidRPr="00D90A3A" w14:paraId="76ACF0CE" w14:textId="77777777" w:rsidTr="0056144C">
        <w:trPr>
          <w:trHeight w:val="545"/>
        </w:trPr>
        <w:tc>
          <w:tcPr>
            <w:tcW w:w="3685" w:type="dxa"/>
            <w:gridSpan w:val="4"/>
            <w:shd w:val="clear" w:color="auto" w:fill="auto"/>
            <w:vAlign w:val="center"/>
          </w:tcPr>
          <w:p w14:paraId="0E937668" w14:textId="77777777" w:rsidR="004974E4" w:rsidRPr="00A66C15" w:rsidRDefault="004974E4" w:rsidP="0056144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4A3223F6" w14:textId="77777777" w:rsidR="004974E4" w:rsidRPr="00A66C15" w:rsidRDefault="004974E4" w:rsidP="0056144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009A6658" w14:textId="77777777" w:rsidR="004974E4" w:rsidRPr="00A66C15" w:rsidRDefault="004974E4" w:rsidP="0056144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3E54E681" w14:textId="77777777" w:rsidR="004974E4" w:rsidRPr="00A66C15" w:rsidRDefault="004974E4" w:rsidP="0056144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5A1BC6F8" w14:textId="77777777" w:rsidR="004974E4" w:rsidRPr="00A66C15" w:rsidRDefault="004974E4" w:rsidP="0056144C">
            <w:pPr>
              <w:rPr>
                <w:rFonts w:cstheme="minorHAnsi"/>
                <w:b/>
                <w:sz w:val="20"/>
                <w:lang w:val="en-AU"/>
              </w:rPr>
            </w:pPr>
            <w:r w:rsidRPr="00A66C15">
              <w:rPr>
                <w:rFonts w:cstheme="minorHAnsi"/>
                <w:b/>
                <w:sz w:val="20"/>
                <w:lang w:val="en-AU"/>
              </w:rPr>
              <w:t>Multiplicity</w:t>
            </w:r>
          </w:p>
        </w:tc>
      </w:tr>
      <w:tr w:rsidR="004974E4" w:rsidRPr="00D90A3A" w14:paraId="3CDD6DA3" w14:textId="77777777" w:rsidTr="0056144C">
        <w:trPr>
          <w:trHeight w:val="20"/>
        </w:trPr>
        <w:tc>
          <w:tcPr>
            <w:tcW w:w="3685" w:type="dxa"/>
            <w:gridSpan w:val="4"/>
            <w:shd w:val="clear" w:color="auto" w:fill="auto"/>
          </w:tcPr>
          <w:p w14:paraId="639F116F" w14:textId="77777777" w:rsidR="004974E4" w:rsidRPr="00ED455F" w:rsidRDefault="004974E4" w:rsidP="0056144C">
            <w:pPr>
              <w:spacing w:before="60" w:after="60"/>
              <w:rPr>
                <w:rFonts w:cstheme="minorHAnsi"/>
                <w:sz w:val="18"/>
                <w:szCs w:val="18"/>
                <w:lang w:val="en-AU"/>
              </w:rPr>
            </w:pPr>
          </w:p>
        </w:tc>
        <w:tc>
          <w:tcPr>
            <w:tcW w:w="1544" w:type="dxa"/>
            <w:gridSpan w:val="2"/>
            <w:shd w:val="clear" w:color="auto" w:fill="auto"/>
          </w:tcPr>
          <w:p w14:paraId="686CC03D" w14:textId="77777777" w:rsidR="004974E4" w:rsidRPr="00A66C15" w:rsidRDefault="004974E4" w:rsidP="0056144C">
            <w:pPr>
              <w:spacing w:before="60" w:after="60"/>
              <w:rPr>
                <w:rFonts w:cstheme="minorHAnsi"/>
                <w:sz w:val="18"/>
                <w:szCs w:val="18"/>
                <w:lang w:val="en-AU"/>
              </w:rPr>
            </w:pPr>
          </w:p>
        </w:tc>
        <w:tc>
          <w:tcPr>
            <w:tcW w:w="2607" w:type="dxa"/>
            <w:gridSpan w:val="4"/>
            <w:shd w:val="clear" w:color="auto" w:fill="auto"/>
          </w:tcPr>
          <w:p w14:paraId="2F17DA19" w14:textId="77777777" w:rsidR="004974E4" w:rsidRPr="00A66C15" w:rsidRDefault="004974E4" w:rsidP="0056144C">
            <w:pPr>
              <w:autoSpaceDE w:val="0"/>
              <w:autoSpaceDN w:val="0"/>
              <w:adjustRightInd w:val="0"/>
              <w:spacing w:after="60"/>
              <w:ind w:left="375" w:hanging="301"/>
              <w:rPr>
                <w:rFonts w:cstheme="minorHAnsi"/>
                <w:strike/>
                <w:sz w:val="18"/>
                <w:szCs w:val="18"/>
                <w:lang w:val="en-AU"/>
              </w:rPr>
            </w:pPr>
          </w:p>
        </w:tc>
        <w:tc>
          <w:tcPr>
            <w:tcW w:w="1339" w:type="dxa"/>
            <w:shd w:val="clear" w:color="auto" w:fill="auto"/>
          </w:tcPr>
          <w:p w14:paraId="4116C72D" w14:textId="77777777" w:rsidR="004974E4" w:rsidRPr="00A66C15" w:rsidRDefault="004974E4" w:rsidP="0056144C">
            <w:pPr>
              <w:spacing w:before="60" w:after="60"/>
              <w:rPr>
                <w:rFonts w:cstheme="minorHAnsi"/>
                <w:sz w:val="18"/>
                <w:szCs w:val="18"/>
                <w:lang w:val="en-AU"/>
              </w:rPr>
            </w:pPr>
          </w:p>
        </w:tc>
        <w:tc>
          <w:tcPr>
            <w:tcW w:w="833" w:type="dxa"/>
            <w:shd w:val="clear" w:color="auto" w:fill="auto"/>
          </w:tcPr>
          <w:p w14:paraId="21E3D7E0" w14:textId="77777777" w:rsidR="004974E4" w:rsidRPr="00A66C15" w:rsidRDefault="004974E4" w:rsidP="0056144C">
            <w:pPr>
              <w:spacing w:before="60" w:after="60"/>
              <w:rPr>
                <w:rFonts w:cstheme="minorHAnsi"/>
                <w:sz w:val="18"/>
                <w:szCs w:val="18"/>
                <w:lang w:val="en-AU"/>
              </w:rPr>
            </w:pPr>
          </w:p>
        </w:tc>
      </w:tr>
      <w:tr w:rsidR="004974E4" w:rsidRPr="00D90A3A" w14:paraId="17AADCEC" w14:textId="77777777" w:rsidTr="0056144C">
        <w:trPr>
          <w:trHeight w:val="20"/>
        </w:trPr>
        <w:tc>
          <w:tcPr>
            <w:tcW w:w="10008" w:type="dxa"/>
            <w:gridSpan w:val="12"/>
          </w:tcPr>
          <w:p w14:paraId="15C3E813" w14:textId="77777777" w:rsidR="004974E4" w:rsidRPr="00A66C15" w:rsidRDefault="004974E4" w:rsidP="0056144C">
            <w:pPr>
              <w:spacing w:before="60" w:after="60"/>
              <w:rPr>
                <w:rFonts w:cstheme="minorHAnsi"/>
                <w:b/>
                <w:sz w:val="20"/>
                <w:u w:val="single"/>
              </w:rPr>
            </w:pPr>
            <w:r w:rsidRPr="00ED455F">
              <w:rPr>
                <w:rFonts w:cstheme="minorHAnsi"/>
                <w:b/>
                <w:sz w:val="20"/>
                <w:u w:val="single"/>
              </w:rPr>
              <w:t xml:space="preserve">Information </w:t>
            </w:r>
            <w:r w:rsidRPr="00A66C15">
              <w:rPr>
                <w:rFonts w:cstheme="minorHAnsi"/>
                <w:b/>
                <w:sz w:val="20"/>
                <w:u w:val="single"/>
              </w:rPr>
              <w:t>associations</w:t>
            </w:r>
          </w:p>
        </w:tc>
      </w:tr>
      <w:tr w:rsidR="004974E4" w:rsidRPr="00D90A3A" w14:paraId="2A193E59" w14:textId="77777777" w:rsidTr="0056144C">
        <w:trPr>
          <w:trHeight w:val="20"/>
        </w:trPr>
        <w:tc>
          <w:tcPr>
            <w:tcW w:w="714" w:type="dxa"/>
          </w:tcPr>
          <w:p w14:paraId="10EA102C" w14:textId="77777777" w:rsidR="004974E4" w:rsidRPr="00A66C15" w:rsidRDefault="004974E4" w:rsidP="0056144C">
            <w:pPr>
              <w:spacing w:before="60" w:after="60"/>
              <w:rPr>
                <w:rFonts w:cstheme="minorHAnsi"/>
                <w:b/>
                <w:sz w:val="18"/>
                <w:szCs w:val="18"/>
              </w:rPr>
            </w:pPr>
            <w:r w:rsidRPr="00ED455F">
              <w:rPr>
                <w:rFonts w:cstheme="minorHAnsi"/>
                <w:b/>
                <w:sz w:val="18"/>
                <w:szCs w:val="18"/>
              </w:rPr>
              <w:t>Type</w:t>
            </w:r>
          </w:p>
        </w:tc>
        <w:tc>
          <w:tcPr>
            <w:tcW w:w="1981" w:type="dxa"/>
            <w:vAlign w:val="center"/>
          </w:tcPr>
          <w:p w14:paraId="7E7B1191" w14:textId="77777777" w:rsidR="004974E4" w:rsidRPr="00A66C15" w:rsidRDefault="004974E4" w:rsidP="0056144C">
            <w:pPr>
              <w:spacing w:before="60" w:after="60"/>
              <w:rPr>
                <w:rFonts w:cstheme="minorHAnsi"/>
                <w:b/>
                <w:sz w:val="18"/>
                <w:szCs w:val="18"/>
              </w:rPr>
            </w:pPr>
            <w:r w:rsidRPr="00A66C15">
              <w:rPr>
                <w:rFonts w:cstheme="minorHAnsi"/>
                <w:b/>
                <w:sz w:val="18"/>
                <w:szCs w:val="18"/>
              </w:rPr>
              <w:t>Association Name</w:t>
            </w:r>
          </w:p>
        </w:tc>
        <w:tc>
          <w:tcPr>
            <w:tcW w:w="990" w:type="dxa"/>
            <w:gridSpan w:val="2"/>
            <w:vAlign w:val="center"/>
          </w:tcPr>
          <w:p w14:paraId="525DE09C"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260" w:type="dxa"/>
            <w:vAlign w:val="center"/>
          </w:tcPr>
          <w:p w14:paraId="767EA11A"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72F759E1"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163FFB43" w14:textId="77777777" w:rsidR="004974E4" w:rsidRPr="00A66C15" w:rsidRDefault="004974E4" w:rsidP="0056144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2F96E9D2" w14:textId="77777777" w:rsidR="004974E4" w:rsidRPr="00A66C15" w:rsidRDefault="004974E4" w:rsidP="0056144C">
            <w:pPr>
              <w:spacing w:before="60" w:after="60"/>
              <w:rPr>
                <w:rFonts w:cstheme="minorHAnsi"/>
                <w:b/>
                <w:sz w:val="18"/>
                <w:szCs w:val="18"/>
              </w:rPr>
            </w:pPr>
            <w:r w:rsidRPr="00A66C15">
              <w:rPr>
                <w:rFonts w:cstheme="minorHAnsi"/>
                <w:b/>
                <w:sz w:val="18"/>
                <w:szCs w:val="18"/>
              </w:rPr>
              <w:t>Role</w:t>
            </w:r>
          </w:p>
        </w:tc>
        <w:tc>
          <w:tcPr>
            <w:tcW w:w="833" w:type="dxa"/>
            <w:vAlign w:val="center"/>
          </w:tcPr>
          <w:p w14:paraId="4B94E4C5" w14:textId="77777777" w:rsidR="004974E4" w:rsidRPr="00A66C15" w:rsidRDefault="004974E4"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4974E4" w:rsidRPr="00D90A3A" w14:paraId="314D1181" w14:textId="77777777" w:rsidTr="0056144C">
        <w:trPr>
          <w:trHeight w:val="70"/>
        </w:trPr>
        <w:tc>
          <w:tcPr>
            <w:tcW w:w="10008" w:type="dxa"/>
            <w:gridSpan w:val="12"/>
            <w:shd w:val="clear" w:color="auto" w:fill="auto"/>
          </w:tcPr>
          <w:p w14:paraId="691CE7A0" w14:textId="4B432E7B" w:rsidR="00C4414C" w:rsidRDefault="00C4414C" w:rsidP="0056144C">
            <w:pPr>
              <w:spacing w:after="120"/>
              <w:rPr>
                <w:rFonts w:cstheme="minorHAnsi"/>
                <w:sz w:val="20"/>
                <w:u w:val="single"/>
                <w:lang w:val="en-AU"/>
              </w:rPr>
            </w:pPr>
            <w:r>
              <w:rPr>
                <w:rFonts w:cstheme="minorHAnsi"/>
                <w:noProof/>
                <w:sz w:val="20"/>
                <w:u w:val="single"/>
                <w:lang w:val="en-AU"/>
              </w:rPr>
              <w:lastRenderedPageBreak/>
              <w:drawing>
                <wp:inline distT="0" distB="0" distL="0" distR="0" wp14:anchorId="6B5AF9E0" wp14:editId="49C377A5">
                  <wp:extent cx="2828925" cy="17335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portableServiceArea attributes.png"/>
                          <pic:cNvPicPr/>
                        </pic:nvPicPr>
                        <pic:blipFill>
                          <a:blip r:embed="rId207">
                            <a:extLst>
                              <a:ext uri="{28A0092B-C50C-407E-A947-70E740481C1C}">
                                <a14:useLocalDpi xmlns:a14="http://schemas.microsoft.com/office/drawing/2010/main" val="0"/>
                              </a:ext>
                            </a:extLst>
                          </a:blip>
                          <a:stretch>
                            <a:fillRect/>
                          </a:stretch>
                        </pic:blipFill>
                        <pic:spPr>
                          <a:xfrm>
                            <a:off x="0" y="0"/>
                            <a:ext cx="2828925" cy="1733550"/>
                          </a:xfrm>
                          <a:prstGeom prst="rect">
                            <a:avLst/>
                          </a:prstGeom>
                        </pic:spPr>
                      </pic:pic>
                    </a:graphicData>
                  </a:graphic>
                </wp:inline>
              </w:drawing>
            </w:r>
          </w:p>
          <w:p w14:paraId="28CA1CC1" w14:textId="0FD3CADD" w:rsidR="00C4414C" w:rsidRDefault="00C4414C" w:rsidP="0056144C">
            <w:pPr>
              <w:spacing w:after="120"/>
              <w:rPr>
                <w:rFonts w:cstheme="minorHAnsi"/>
                <w:sz w:val="20"/>
                <w:u w:val="single"/>
                <w:lang w:val="en-AU"/>
              </w:rPr>
            </w:pPr>
            <w:r>
              <w:rPr>
                <w:rFonts w:cstheme="minorHAnsi"/>
                <w:noProof/>
                <w:sz w:val="20"/>
                <w:u w:val="single"/>
                <w:lang w:val="en-AU"/>
              </w:rPr>
              <w:drawing>
                <wp:inline distT="0" distB="0" distL="0" distR="0" wp14:anchorId="4B1A39C1" wp14:editId="2C54B8DF">
                  <wp:extent cx="6217920" cy="3381810"/>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portableService assoc.png"/>
                          <pic:cNvPicPr/>
                        </pic:nvPicPr>
                        <pic:blipFill>
                          <a:blip r:embed="rId208">
                            <a:extLst>
                              <a:ext uri="{28A0092B-C50C-407E-A947-70E740481C1C}">
                                <a14:useLocalDpi xmlns:a14="http://schemas.microsoft.com/office/drawing/2010/main" val="0"/>
                              </a:ext>
                            </a:extLst>
                          </a:blip>
                          <a:stretch>
                            <a:fillRect/>
                          </a:stretch>
                        </pic:blipFill>
                        <pic:spPr>
                          <a:xfrm>
                            <a:off x="0" y="0"/>
                            <a:ext cx="6217920" cy="3381810"/>
                          </a:xfrm>
                          <a:prstGeom prst="rect">
                            <a:avLst/>
                          </a:prstGeom>
                        </pic:spPr>
                      </pic:pic>
                    </a:graphicData>
                  </a:graphic>
                </wp:inline>
              </w:drawing>
            </w:r>
          </w:p>
          <w:p w14:paraId="0E341E4D" w14:textId="14EED0BA" w:rsidR="004974E4" w:rsidRPr="00A66C15" w:rsidRDefault="004974E4" w:rsidP="0056144C">
            <w:pPr>
              <w:spacing w:after="120"/>
              <w:rPr>
                <w:rFonts w:cstheme="minorHAnsi"/>
                <w:sz w:val="20"/>
                <w:u w:val="single"/>
                <w:lang w:val="en-AU"/>
              </w:rPr>
            </w:pPr>
            <w:r w:rsidRPr="00ED455F">
              <w:rPr>
                <w:rFonts w:cstheme="minorHAnsi"/>
                <w:sz w:val="20"/>
                <w:u w:val="single"/>
                <w:lang w:val="en-AU"/>
              </w:rPr>
              <w:t>INT 1 Reference:</w:t>
            </w:r>
          </w:p>
          <w:p w14:paraId="18BE6625" w14:textId="77777777" w:rsidR="003F79BE" w:rsidRPr="00A66C15" w:rsidRDefault="003F79BE" w:rsidP="003F79BE">
            <w:pPr>
              <w:spacing w:after="120"/>
              <w:rPr>
                <w:rFonts w:cstheme="minorHAnsi"/>
                <w:sz w:val="20"/>
                <w:lang w:val="en-AU"/>
              </w:rPr>
            </w:pPr>
            <w:r w:rsidRPr="00A66C15">
              <w:rPr>
                <w:rFonts w:cstheme="minorHAnsi"/>
                <w:sz w:val="20"/>
                <w:lang w:val="en-AU"/>
              </w:rPr>
              <w:t>[no reference]</w:t>
            </w:r>
          </w:p>
          <w:p w14:paraId="0D9BD502" w14:textId="77777777" w:rsidR="004974E4" w:rsidRPr="00A66C15" w:rsidRDefault="004974E4"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4D106256" w14:textId="04206E8A" w:rsidR="003F79BE" w:rsidRPr="00E21BAF" w:rsidRDefault="003F79BE" w:rsidP="003F79BE">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lang w:val="en-AU"/>
              </w:rPr>
            </w:pPr>
            <w:r w:rsidRPr="00E21BAF">
              <w:rPr>
                <w:rFonts w:cstheme="minorHAnsi"/>
                <w:lang w:val="en-AU"/>
              </w:rPr>
              <w:t xml:space="preserve">Adds the </w:t>
            </w:r>
            <w:proofErr w:type="spellStart"/>
            <w:r w:rsidR="00595774" w:rsidRPr="00E21BAF">
              <w:rPr>
                <w:rFonts w:cstheme="minorHAnsi"/>
                <w:i/>
                <w:sz w:val="20"/>
                <w:szCs w:val="18"/>
              </w:rPr>
              <w:t>T</w:t>
            </w:r>
            <w:r w:rsidRPr="00E21BAF">
              <w:rPr>
                <w:rFonts w:cstheme="minorHAnsi"/>
                <w:i/>
                <w:sz w:val="20"/>
                <w:szCs w:val="18"/>
              </w:rPr>
              <w:t>rafficServRept</w:t>
            </w:r>
            <w:proofErr w:type="spellEnd"/>
            <w:r w:rsidRPr="00E21BAF">
              <w:rPr>
                <w:rFonts w:cstheme="minorHAnsi"/>
                <w:lang w:val="en-AU"/>
              </w:rPr>
              <w:t xml:space="preserve"> association to </w:t>
            </w:r>
            <w:proofErr w:type="spellStart"/>
            <w:r w:rsidRPr="00E21BAF">
              <w:rPr>
                <w:rFonts w:cstheme="minorHAnsi"/>
                <w:b/>
                <w:sz w:val="20"/>
                <w:szCs w:val="18"/>
              </w:rPr>
              <w:t>ShipReport</w:t>
            </w:r>
            <w:proofErr w:type="spellEnd"/>
            <w:r w:rsidRPr="00E21BAF">
              <w:rPr>
                <w:rFonts w:cstheme="minorHAnsi"/>
                <w:lang w:val="en-AU"/>
              </w:rPr>
              <w:t xml:space="preserve"> for any sub</w:t>
            </w:r>
            <w:r w:rsidR="00C75EE7">
              <w:rPr>
                <w:rFonts w:cstheme="minorHAnsi"/>
                <w:lang w:val="en-AU"/>
              </w:rPr>
              <w:t xml:space="preserve"> </w:t>
            </w:r>
            <w:r w:rsidRPr="00E21BAF">
              <w:rPr>
                <w:rFonts w:cstheme="minorHAnsi"/>
                <w:lang w:val="en-AU"/>
              </w:rPr>
              <w:t>feature class.</w:t>
            </w:r>
          </w:p>
          <w:p w14:paraId="01E7B666" w14:textId="77777777" w:rsidR="004974E4" w:rsidRPr="00A66C15" w:rsidRDefault="004974E4"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580DFD30" w14:textId="5437836E" w:rsidR="004974E4" w:rsidRDefault="004974E4">
      <w:pPr>
        <w:rPr>
          <w:rFonts w:cstheme="minorHAnsi"/>
          <w:b/>
          <w:bCs/>
          <w:sz w:val="20"/>
          <w:szCs w:val="20"/>
        </w:rPr>
      </w:pPr>
    </w:p>
    <w:p w14:paraId="2AC6633A" w14:textId="77777777" w:rsidR="00430826" w:rsidRPr="00A66C15" w:rsidRDefault="00430826" w:rsidP="00430826">
      <w:pPr>
        <w:pStyle w:val="Heading2"/>
        <w:rPr>
          <w:rFonts w:asciiTheme="minorHAnsi" w:hAnsiTheme="minorHAnsi" w:cstheme="minorHAnsi"/>
        </w:rPr>
      </w:pPr>
      <w:bookmarkStart w:id="358" w:name="_Toc531133503"/>
      <w:r w:rsidRPr="0020620F">
        <w:rPr>
          <w:rFonts w:asciiTheme="minorHAnsi" w:hAnsiTheme="minorHAnsi" w:cstheme="minorHAnsi"/>
          <w:lang w:val="en-CA"/>
        </w:rPr>
        <w:t>Caution area</w:t>
      </w:r>
      <w:bookmarkEnd w:id="358"/>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81"/>
        <w:gridCol w:w="990"/>
        <w:gridCol w:w="1260"/>
        <w:gridCol w:w="284"/>
        <w:gridCol w:w="436"/>
        <w:gridCol w:w="1530"/>
        <w:gridCol w:w="641"/>
        <w:gridCol w:w="1339"/>
        <w:gridCol w:w="833"/>
      </w:tblGrid>
      <w:tr w:rsidR="00430826" w:rsidRPr="00D90A3A" w14:paraId="0E429A5B" w14:textId="77777777" w:rsidTr="00430826">
        <w:trPr>
          <w:trHeight w:val="545"/>
        </w:trPr>
        <w:tc>
          <w:tcPr>
            <w:tcW w:w="10008" w:type="dxa"/>
            <w:gridSpan w:val="10"/>
            <w:shd w:val="clear" w:color="auto" w:fill="auto"/>
          </w:tcPr>
          <w:p w14:paraId="17D98150" w14:textId="77777777" w:rsidR="00430826" w:rsidRPr="00A66C15" w:rsidRDefault="00430826" w:rsidP="00430826">
            <w:pPr>
              <w:spacing w:after="120"/>
              <w:rPr>
                <w:rFonts w:cstheme="minorHAnsi"/>
                <w:sz w:val="20"/>
                <w:lang w:val="en-AU"/>
              </w:rPr>
            </w:pPr>
            <w:r w:rsidRPr="00A66C15">
              <w:rPr>
                <w:rFonts w:cstheme="minorHAnsi"/>
                <w:sz w:val="20"/>
                <w:u w:val="single"/>
                <w:lang w:val="en-AU"/>
              </w:rPr>
              <w:t xml:space="preserve">IHO Definition: </w:t>
            </w:r>
            <w:r w:rsidRPr="0020620F">
              <w:rPr>
                <w:rFonts w:cstheme="minorHAnsi"/>
                <w:b/>
                <w:sz w:val="20"/>
                <w:lang w:val="en-AU"/>
              </w:rPr>
              <w:t xml:space="preserve">CAUTION AREA. </w:t>
            </w:r>
            <w:r w:rsidRPr="0094743F">
              <w:rPr>
                <w:rFonts w:cstheme="minorHAnsi"/>
                <w:sz w:val="20"/>
                <w:lang w:val="en-AU"/>
              </w:rPr>
              <w:t>Generally, an area where the mariner has to be made aware of circumstances influencing the safety of navigation. (S-57 Edition 3.1, Appendix A – Chapter 1, Page 1.33, November 2000).</w:t>
            </w:r>
          </w:p>
        </w:tc>
      </w:tr>
      <w:tr w:rsidR="00430826" w:rsidRPr="00D90A3A" w14:paraId="70C561F7" w14:textId="77777777" w:rsidTr="00430826">
        <w:trPr>
          <w:trHeight w:val="485"/>
        </w:trPr>
        <w:tc>
          <w:tcPr>
            <w:tcW w:w="10008" w:type="dxa"/>
            <w:gridSpan w:val="10"/>
            <w:shd w:val="clear" w:color="auto" w:fill="auto"/>
            <w:vAlign w:val="center"/>
          </w:tcPr>
          <w:p w14:paraId="2C2842B1" w14:textId="77777777" w:rsidR="00430826" w:rsidRPr="00A66C15" w:rsidRDefault="00430826" w:rsidP="00430826">
            <w:pPr>
              <w:rPr>
                <w:rFonts w:cstheme="minorHAnsi"/>
                <w:b/>
                <w:sz w:val="20"/>
                <w:u w:val="single"/>
                <w:lang w:val="en-AU"/>
              </w:rPr>
            </w:pPr>
            <w:r w:rsidRPr="00ED455F">
              <w:rPr>
                <w:rFonts w:cstheme="minorHAnsi"/>
                <w:b/>
                <w:sz w:val="20"/>
                <w:u w:val="single"/>
                <w:lang w:val="en-AU"/>
              </w:rPr>
              <w:t xml:space="preserve">S-127 Geo Feature: </w:t>
            </w:r>
            <w:r w:rsidRPr="00751B96">
              <w:rPr>
                <w:rFonts w:ascii="Arial" w:hAnsi="Arial" w:cs="Arial"/>
                <w:b/>
                <w:bCs/>
                <w:color w:val="000000"/>
                <w:sz w:val="20"/>
                <w:szCs w:val="20"/>
              </w:rPr>
              <w:t>Caution area (CTNARE)</w:t>
            </w:r>
          </w:p>
          <w:p w14:paraId="1F934B88" w14:textId="0E2F9875" w:rsidR="00430826" w:rsidRPr="00A66C15" w:rsidRDefault="00430826" w:rsidP="00430826">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Feature</w:t>
            </w:r>
            <w:r w:rsidR="00C63A2C">
              <w:rPr>
                <w:rFonts w:cstheme="minorHAnsi"/>
                <w:b/>
                <w:sz w:val="20"/>
                <w:lang w:val="en-AU"/>
              </w:rPr>
              <w:t xml:space="preserve"> </w:t>
            </w:r>
            <w:r w:rsidRPr="00A66C15">
              <w:rPr>
                <w:rFonts w:cstheme="minorHAnsi"/>
                <w:b/>
                <w:sz w:val="20"/>
                <w:lang w:val="en-AU"/>
              </w:rPr>
              <w:t>Type (Abstract)</w:t>
            </w:r>
          </w:p>
        </w:tc>
      </w:tr>
      <w:tr w:rsidR="00430826" w:rsidRPr="00D90A3A" w14:paraId="0B0506EB" w14:textId="77777777" w:rsidTr="00430826">
        <w:trPr>
          <w:trHeight w:val="485"/>
        </w:trPr>
        <w:tc>
          <w:tcPr>
            <w:tcW w:w="10008" w:type="dxa"/>
            <w:gridSpan w:val="10"/>
            <w:shd w:val="clear" w:color="auto" w:fill="auto"/>
            <w:vAlign w:val="center"/>
          </w:tcPr>
          <w:p w14:paraId="5F4C3E75" w14:textId="77777777" w:rsidR="00430826" w:rsidRPr="00ED455F" w:rsidRDefault="00430826" w:rsidP="00430826">
            <w:pPr>
              <w:rPr>
                <w:rFonts w:cstheme="minorHAnsi"/>
                <w:b/>
                <w:sz w:val="20"/>
                <w:u w:val="single"/>
                <w:lang w:val="en-AU"/>
              </w:rPr>
            </w:pPr>
            <w:r w:rsidRPr="00ED455F">
              <w:rPr>
                <w:rFonts w:cstheme="minorHAnsi"/>
                <w:b/>
                <w:sz w:val="20"/>
                <w:u w:val="single"/>
                <w:lang w:val="en-AU"/>
              </w:rPr>
              <w:lastRenderedPageBreak/>
              <w:t xml:space="preserve">Primitives: </w:t>
            </w:r>
            <w:r w:rsidRPr="0020620F">
              <w:rPr>
                <w:rFonts w:cstheme="minorHAnsi"/>
                <w:b/>
                <w:bCs/>
                <w:sz w:val="20"/>
              </w:rPr>
              <w:t>Point, Surface</w:t>
            </w:r>
          </w:p>
        </w:tc>
      </w:tr>
      <w:tr w:rsidR="00430826" w:rsidRPr="00D90A3A" w14:paraId="1E96C135" w14:textId="77777777" w:rsidTr="00430826">
        <w:trPr>
          <w:trHeight w:val="545"/>
        </w:trPr>
        <w:tc>
          <w:tcPr>
            <w:tcW w:w="3685" w:type="dxa"/>
            <w:gridSpan w:val="3"/>
            <w:shd w:val="clear" w:color="auto" w:fill="auto"/>
            <w:vAlign w:val="center"/>
          </w:tcPr>
          <w:p w14:paraId="42D16148" w14:textId="77777777" w:rsidR="00430826" w:rsidRPr="00A66C15" w:rsidRDefault="00430826" w:rsidP="00430826">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758DE99C" w14:textId="77777777" w:rsidR="00430826" w:rsidRPr="00A66C15" w:rsidRDefault="00430826" w:rsidP="00430826">
            <w:pPr>
              <w:rPr>
                <w:rFonts w:cstheme="minorHAnsi"/>
                <w:b/>
                <w:sz w:val="20"/>
                <w:lang w:val="en-AU"/>
              </w:rPr>
            </w:pPr>
            <w:r w:rsidRPr="00A66C15">
              <w:rPr>
                <w:rFonts w:cstheme="minorHAnsi"/>
                <w:b/>
                <w:sz w:val="20"/>
                <w:lang w:val="en-AU"/>
              </w:rPr>
              <w:t>S-57 Acronym</w:t>
            </w:r>
          </w:p>
        </w:tc>
        <w:tc>
          <w:tcPr>
            <w:tcW w:w="2607" w:type="dxa"/>
            <w:gridSpan w:val="3"/>
            <w:shd w:val="clear" w:color="auto" w:fill="auto"/>
            <w:vAlign w:val="center"/>
          </w:tcPr>
          <w:p w14:paraId="6047F96F" w14:textId="77777777" w:rsidR="00430826" w:rsidRPr="00A66C15" w:rsidRDefault="00430826" w:rsidP="00430826">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44390997" w14:textId="77777777" w:rsidR="00430826" w:rsidRPr="00A66C15" w:rsidRDefault="00430826" w:rsidP="00430826">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5B31BFC5" w14:textId="77777777" w:rsidR="00430826" w:rsidRPr="00A66C15" w:rsidRDefault="00430826" w:rsidP="00430826">
            <w:pPr>
              <w:rPr>
                <w:rFonts w:cstheme="minorHAnsi"/>
                <w:b/>
                <w:sz w:val="20"/>
                <w:lang w:val="en-AU"/>
              </w:rPr>
            </w:pPr>
            <w:r w:rsidRPr="00A66C15">
              <w:rPr>
                <w:rFonts w:cstheme="minorHAnsi"/>
                <w:b/>
                <w:sz w:val="20"/>
                <w:lang w:val="en-AU"/>
              </w:rPr>
              <w:t>Multiplicity</w:t>
            </w:r>
          </w:p>
        </w:tc>
      </w:tr>
      <w:tr w:rsidR="00430826" w:rsidRPr="00D90A3A" w14:paraId="314974A2" w14:textId="77777777" w:rsidTr="00430826">
        <w:trPr>
          <w:trHeight w:val="20"/>
        </w:trPr>
        <w:tc>
          <w:tcPr>
            <w:tcW w:w="10008" w:type="dxa"/>
            <w:gridSpan w:val="10"/>
          </w:tcPr>
          <w:p w14:paraId="0287DD82" w14:textId="77777777" w:rsidR="00430826" w:rsidRPr="00A66C15" w:rsidRDefault="00430826" w:rsidP="00430826">
            <w:pPr>
              <w:spacing w:before="60" w:after="60"/>
              <w:rPr>
                <w:rFonts w:cstheme="minorHAnsi"/>
                <w:b/>
                <w:sz w:val="20"/>
                <w:u w:val="single"/>
              </w:rPr>
            </w:pPr>
            <w:r w:rsidRPr="00ED455F">
              <w:rPr>
                <w:rFonts w:cstheme="minorHAnsi"/>
                <w:b/>
                <w:sz w:val="20"/>
                <w:u w:val="single"/>
              </w:rPr>
              <w:t>Information associations</w:t>
            </w:r>
          </w:p>
        </w:tc>
      </w:tr>
      <w:tr w:rsidR="00430826" w:rsidRPr="00D90A3A" w14:paraId="3431CD48" w14:textId="77777777" w:rsidTr="00430826">
        <w:trPr>
          <w:trHeight w:val="20"/>
        </w:trPr>
        <w:tc>
          <w:tcPr>
            <w:tcW w:w="714" w:type="dxa"/>
          </w:tcPr>
          <w:p w14:paraId="6A0C2B5D" w14:textId="77777777" w:rsidR="00430826" w:rsidRPr="00A66C15" w:rsidRDefault="00430826" w:rsidP="00430826">
            <w:pPr>
              <w:spacing w:before="60" w:after="60"/>
              <w:rPr>
                <w:rFonts w:cstheme="minorHAnsi"/>
                <w:b/>
                <w:sz w:val="18"/>
                <w:szCs w:val="18"/>
              </w:rPr>
            </w:pPr>
            <w:r w:rsidRPr="00ED455F">
              <w:rPr>
                <w:rFonts w:cstheme="minorHAnsi"/>
                <w:b/>
                <w:sz w:val="18"/>
                <w:szCs w:val="18"/>
              </w:rPr>
              <w:t>Type</w:t>
            </w:r>
          </w:p>
        </w:tc>
        <w:tc>
          <w:tcPr>
            <w:tcW w:w="1981" w:type="dxa"/>
            <w:vAlign w:val="center"/>
          </w:tcPr>
          <w:p w14:paraId="6FE88EAF" w14:textId="77777777" w:rsidR="00430826" w:rsidRPr="00A66C15" w:rsidRDefault="00430826" w:rsidP="00430826">
            <w:pPr>
              <w:spacing w:before="60" w:after="60"/>
              <w:rPr>
                <w:rFonts w:cstheme="minorHAnsi"/>
                <w:b/>
                <w:sz w:val="18"/>
                <w:szCs w:val="18"/>
              </w:rPr>
            </w:pPr>
            <w:r w:rsidRPr="00A66C15">
              <w:rPr>
                <w:rFonts w:cstheme="minorHAnsi"/>
                <w:b/>
                <w:sz w:val="18"/>
                <w:szCs w:val="18"/>
              </w:rPr>
              <w:t>Association Name</w:t>
            </w:r>
          </w:p>
        </w:tc>
        <w:tc>
          <w:tcPr>
            <w:tcW w:w="990" w:type="dxa"/>
            <w:vAlign w:val="center"/>
          </w:tcPr>
          <w:p w14:paraId="47B6D219" w14:textId="77777777" w:rsidR="00430826" w:rsidRPr="00A66C15" w:rsidRDefault="00430826" w:rsidP="00430826">
            <w:pPr>
              <w:spacing w:before="60" w:after="60"/>
              <w:rPr>
                <w:rFonts w:cstheme="minorHAnsi"/>
                <w:b/>
                <w:sz w:val="18"/>
                <w:szCs w:val="18"/>
              </w:rPr>
            </w:pPr>
            <w:r w:rsidRPr="00A66C15">
              <w:rPr>
                <w:rFonts w:cstheme="minorHAnsi"/>
                <w:b/>
                <w:sz w:val="18"/>
                <w:szCs w:val="18"/>
              </w:rPr>
              <w:t>Class</w:t>
            </w:r>
          </w:p>
        </w:tc>
        <w:tc>
          <w:tcPr>
            <w:tcW w:w="1260" w:type="dxa"/>
            <w:vAlign w:val="center"/>
          </w:tcPr>
          <w:p w14:paraId="4BA6F31B" w14:textId="77777777" w:rsidR="00430826" w:rsidRPr="00A66C15" w:rsidRDefault="00430826" w:rsidP="00430826">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5EC92D78" w14:textId="77777777" w:rsidR="00430826" w:rsidRPr="00A66C15" w:rsidRDefault="00430826" w:rsidP="00430826">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vAlign w:val="center"/>
          </w:tcPr>
          <w:p w14:paraId="66E24C8D" w14:textId="77777777" w:rsidR="00430826" w:rsidRPr="00A66C15" w:rsidRDefault="00430826" w:rsidP="00430826">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129FB603" w14:textId="77777777" w:rsidR="00430826" w:rsidRPr="00A66C15" w:rsidRDefault="00430826" w:rsidP="00430826">
            <w:pPr>
              <w:spacing w:before="60" w:after="60"/>
              <w:rPr>
                <w:rFonts w:cstheme="minorHAnsi"/>
                <w:b/>
                <w:sz w:val="18"/>
                <w:szCs w:val="18"/>
              </w:rPr>
            </w:pPr>
            <w:r w:rsidRPr="00A66C15">
              <w:rPr>
                <w:rFonts w:cstheme="minorHAnsi"/>
                <w:b/>
                <w:sz w:val="18"/>
                <w:szCs w:val="18"/>
              </w:rPr>
              <w:t>Role</w:t>
            </w:r>
          </w:p>
        </w:tc>
        <w:tc>
          <w:tcPr>
            <w:tcW w:w="833" w:type="dxa"/>
            <w:vAlign w:val="center"/>
          </w:tcPr>
          <w:p w14:paraId="14163D13" w14:textId="77777777" w:rsidR="00430826" w:rsidRPr="00A66C15" w:rsidRDefault="00430826" w:rsidP="00430826">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430826" w:rsidRPr="00D90A3A" w14:paraId="5B878897" w14:textId="77777777" w:rsidTr="00430826">
        <w:trPr>
          <w:trHeight w:val="70"/>
        </w:trPr>
        <w:tc>
          <w:tcPr>
            <w:tcW w:w="10008" w:type="dxa"/>
            <w:gridSpan w:val="10"/>
            <w:shd w:val="clear" w:color="auto" w:fill="auto"/>
          </w:tcPr>
          <w:p w14:paraId="5C6682F3" w14:textId="77777777" w:rsidR="00430826" w:rsidRDefault="00430826" w:rsidP="00430826">
            <w:pPr>
              <w:spacing w:after="120"/>
              <w:rPr>
                <w:rFonts w:cstheme="minorHAnsi"/>
                <w:sz w:val="20"/>
                <w:u w:val="single"/>
                <w:lang w:val="en-AU"/>
              </w:rPr>
            </w:pPr>
            <w:r>
              <w:rPr>
                <w:rFonts w:cstheme="minorHAnsi"/>
                <w:noProof/>
                <w:sz w:val="20"/>
                <w:u w:val="single"/>
                <w:lang w:val="en-AU"/>
              </w:rPr>
              <w:drawing>
                <wp:inline distT="0" distB="0" distL="0" distR="0" wp14:anchorId="798FFC2B" wp14:editId="23C9EC5E">
                  <wp:extent cx="3933074" cy="224860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CautionArea attributes.png"/>
                          <pic:cNvPicPr/>
                        </pic:nvPicPr>
                        <pic:blipFill>
                          <a:blip r:embed="rId194">
                            <a:extLst>
                              <a:ext uri="{28A0092B-C50C-407E-A947-70E740481C1C}">
                                <a14:useLocalDpi xmlns:a14="http://schemas.microsoft.com/office/drawing/2010/main" val="0"/>
                              </a:ext>
                            </a:extLst>
                          </a:blip>
                          <a:stretch>
                            <a:fillRect/>
                          </a:stretch>
                        </pic:blipFill>
                        <pic:spPr>
                          <a:xfrm>
                            <a:off x="0" y="0"/>
                            <a:ext cx="3933074" cy="2248605"/>
                          </a:xfrm>
                          <a:prstGeom prst="rect">
                            <a:avLst/>
                          </a:prstGeom>
                        </pic:spPr>
                      </pic:pic>
                    </a:graphicData>
                  </a:graphic>
                </wp:inline>
              </w:drawing>
            </w:r>
          </w:p>
          <w:p w14:paraId="63BA847C" w14:textId="77777777" w:rsidR="00430826" w:rsidRDefault="00430826" w:rsidP="00430826">
            <w:pPr>
              <w:spacing w:after="120"/>
              <w:rPr>
                <w:rFonts w:cstheme="minorHAnsi"/>
                <w:sz w:val="20"/>
                <w:u w:val="single"/>
                <w:lang w:val="en-AU"/>
              </w:rPr>
            </w:pPr>
            <w:r>
              <w:rPr>
                <w:rFonts w:cstheme="minorHAnsi"/>
                <w:noProof/>
                <w:sz w:val="20"/>
                <w:u w:val="single"/>
                <w:lang w:val="en-AU"/>
              </w:rPr>
              <w:drawing>
                <wp:inline distT="0" distB="0" distL="0" distR="0" wp14:anchorId="147D979C" wp14:editId="7B9DF2EF">
                  <wp:extent cx="6217591" cy="2317115"/>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autionArea assoc.png"/>
                          <pic:cNvPicPr/>
                        </pic:nvPicPr>
                        <pic:blipFill>
                          <a:blip r:embed="rId209">
                            <a:extLst>
                              <a:ext uri="{28A0092B-C50C-407E-A947-70E740481C1C}">
                                <a14:useLocalDpi xmlns:a14="http://schemas.microsoft.com/office/drawing/2010/main" val="0"/>
                              </a:ext>
                            </a:extLst>
                          </a:blip>
                          <a:stretch>
                            <a:fillRect/>
                          </a:stretch>
                        </pic:blipFill>
                        <pic:spPr>
                          <a:xfrm>
                            <a:off x="0" y="0"/>
                            <a:ext cx="6217591" cy="2317115"/>
                          </a:xfrm>
                          <a:prstGeom prst="rect">
                            <a:avLst/>
                          </a:prstGeom>
                        </pic:spPr>
                      </pic:pic>
                    </a:graphicData>
                  </a:graphic>
                </wp:inline>
              </w:drawing>
            </w:r>
          </w:p>
          <w:p w14:paraId="05796B95" w14:textId="77777777" w:rsidR="00430826" w:rsidRPr="00A66C15" w:rsidRDefault="00430826" w:rsidP="00430826">
            <w:pPr>
              <w:spacing w:after="120"/>
              <w:rPr>
                <w:rFonts w:cstheme="minorHAnsi"/>
                <w:sz w:val="20"/>
                <w:u w:val="single"/>
                <w:lang w:val="en-AU"/>
              </w:rPr>
            </w:pPr>
            <w:r w:rsidRPr="00ED455F">
              <w:rPr>
                <w:rFonts w:cstheme="minorHAnsi"/>
                <w:sz w:val="20"/>
                <w:u w:val="single"/>
                <w:lang w:val="en-AU"/>
              </w:rPr>
              <w:t>INT 1 Reference:</w:t>
            </w:r>
          </w:p>
          <w:p w14:paraId="1E20E123" w14:textId="77777777" w:rsidR="00430826" w:rsidRPr="00751B96" w:rsidRDefault="00430826" w:rsidP="00430826">
            <w:pPr>
              <w:autoSpaceDE w:val="0"/>
              <w:autoSpaceDN w:val="0"/>
              <w:adjustRightInd w:val="0"/>
              <w:spacing w:after="0" w:line="240" w:lineRule="auto"/>
              <w:rPr>
                <w:rFonts w:ascii="Arial" w:hAnsi="Arial" w:cs="Arial"/>
                <w:color w:val="000000"/>
                <w:sz w:val="20"/>
                <w:szCs w:val="20"/>
              </w:rPr>
            </w:pPr>
            <w:r>
              <w:rPr>
                <w:rFonts w:ascii="Arial" w:hAnsi="Arial" w:cs="Arial"/>
                <w:b/>
                <w:bCs/>
                <w:color w:val="000000"/>
                <w:sz w:val="20"/>
                <w:szCs w:val="20"/>
              </w:rPr>
              <w:t>5.2</w:t>
            </w:r>
            <w:r w:rsidRPr="00751B96">
              <w:rPr>
                <w:rFonts w:ascii="Arial" w:hAnsi="Arial" w:cs="Arial"/>
                <w:b/>
                <w:bCs/>
                <w:color w:val="000000"/>
                <w:sz w:val="20"/>
                <w:szCs w:val="20"/>
              </w:rPr>
              <w:t xml:space="preserve">.1 Caution areas (see S-4 – B-242) </w:t>
            </w:r>
          </w:p>
          <w:p w14:paraId="6E69C36B" w14:textId="52F87E78" w:rsidR="00430826" w:rsidRPr="00751B96" w:rsidRDefault="00430826" w:rsidP="00430826">
            <w:pPr>
              <w:autoSpaceDE w:val="0"/>
              <w:autoSpaceDN w:val="0"/>
              <w:adjustRightInd w:val="0"/>
              <w:spacing w:after="0" w:line="240" w:lineRule="auto"/>
              <w:rPr>
                <w:rFonts w:ascii="Arial" w:hAnsi="Arial" w:cs="Arial"/>
                <w:color w:val="000000"/>
                <w:sz w:val="20"/>
                <w:szCs w:val="20"/>
              </w:rPr>
            </w:pPr>
            <w:r w:rsidRPr="00751B96">
              <w:rPr>
                <w:rFonts w:ascii="Arial" w:hAnsi="Arial" w:cs="Arial"/>
                <w:color w:val="000000"/>
                <w:sz w:val="20"/>
                <w:szCs w:val="20"/>
              </w:rPr>
              <w:t xml:space="preserve">If it is required to identify an area in which the mariner must be aware of circumstances influencing the safety of navigation (for example an area of continually changing depths), and which cannot be encoded using other feature types, it must be done using the feature </w:t>
            </w:r>
            <w:r w:rsidRPr="00751B96">
              <w:rPr>
                <w:rFonts w:ascii="Arial" w:hAnsi="Arial" w:cs="Arial"/>
                <w:b/>
                <w:bCs/>
                <w:color w:val="000000"/>
                <w:sz w:val="20"/>
                <w:szCs w:val="20"/>
              </w:rPr>
              <w:t>Caution</w:t>
            </w:r>
            <w:r w:rsidR="00C63A2C">
              <w:rPr>
                <w:rFonts w:ascii="Arial" w:hAnsi="Arial" w:cs="Arial"/>
                <w:b/>
                <w:bCs/>
                <w:color w:val="000000"/>
                <w:sz w:val="20"/>
                <w:szCs w:val="20"/>
              </w:rPr>
              <w:t xml:space="preserve"> </w:t>
            </w:r>
            <w:r w:rsidRPr="00751B96">
              <w:rPr>
                <w:rFonts w:ascii="Arial" w:hAnsi="Arial" w:cs="Arial"/>
                <w:b/>
                <w:bCs/>
                <w:color w:val="000000"/>
                <w:sz w:val="20"/>
                <w:szCs w:val="20"/>
              </w:rPr>
              <w:t>Area</w:t>
            </w:r>
            <w:r w:rsidRPr="00751B96">
              <w:rPr>
                <w:rFonts w:ascii="Arial" w:hAnsi="Arial" w:cs="Arial"/>
                <w:color w:val="000000"/>
                <w:sz w:val="20"/>
                <w:szCs w:val="20"/>
              </w:rPr>
              <w:t xml:space="preserve">. This feature may be required to identify a danger, a risk, a rule or advice that is not directly related to a particular feature. </w:t>
            </w:r>
          </w:p>
          <w:p w14:paraId="6A7AD98D" w14:textId="77777777" w:rsidR="00430826" w:rsidRPr="00A66C15" w:rsidRDefault="00430826" w:rsidP="00430826">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Pr>
                <w:rFonts w:cstheme="minorHAnsi"/>
                <w:bCs/>
                <w:sz w:val="20"/>
                <w:u w:val="single"/>
                <w:lang w:val="en-AU"/>
              </w:rPr>
              <w:br/>
            </w:r>
            <w:r w:rsidRPr="00A66C15">
              <w:rPr>
                <w:rFonts w:cstheme="minorHAnsi"/>
                <w:bCs/>
                <w:sz w:val="20"/>
                <w:u w:val="single"/>
                <w:lang w:val="en-AU"/>
              </w:rPr>
              <w:t>Remarks:</w:t>
            </w:r>
          </w:p>
          <w:p w14:paraId="05F8F5D4" w14:textId="394073E4" w:rsidR="00430826" w:rsidRPr="006B4DEF" w:rsidRDefault="00430826" w:rsidP="00430826">
            <w:pPr>
              <w:pStyle w:val="ListParagraph"/>
              <w:numPr>
                <w:ilvl w:val="0"/>
                <w:numId w:val="28"/>
              </w:numPr>
              <w:autoSpaceDE w:val="0"/>
              <w:autoSpaceDN w:val="0"/>
              <w:adjustRightInd w:val="0"/>
              <w:spacing w:after="0" w:line="240" w:lineRule="auto"/>
              <w:rPr>
                <w:rFonts w:ascii="Arial" w:hAnsi="Arial" w:cs="Arial"/>
                <w:color w:val="000000"/>
                <w:sz w:val="20"/>
                <w:szCs w:val="20"/>
              </w:rPr>
            </w:pPr>
            <w:r w:rsidRPr="002E5624">
              <w:rPr>
                <w:rFonts w:ascii="Arial" w:hAnsi="Arial" w:cs="Arial"/>
                <w:color w:val="000000"/>
                <w:sz w:val="20"/>
                <w:szCs w:val="20"/>
              </w:rPr>
              <w:t xml:space="preserve">To encode the relevant cautionary information, an instance of the information type </w:t>
            </w:r>
            <w:r w:rsidRPr="002E5624">
              <w:rPr>
                <w:rFonts w:ascii="Arial" w:hAnsi="Arial" w:cs="Arial"/>
                <w:b/>
                <w:bCs/>
                <w:color w:val="000000"/>
                <w:sz w:val="20"/>
                <w:szCs w:val="20"/>
              </w:rPr>
              <w:t>Nautical</w:t>
            </w:r>
            <w:r w:rsidR="00C63A2C">
              <w:rPr>
                <w:rFonts w:ascii="Arial" w:hAnsi="Arial" w:cs="Arial"/>
                <w:b/>
                <w:bCs/>
                <w:color w:val="000000"/>
                <w:sz w:val="20"/>
                <w:szCs w:val="20"/>
              </w:rPr>
              <w:t xml:space="preserve"> </w:t>
            </w:r>
            <w:r w:rsidRPr="002E5624">
              <w:rPr>
                <w:rFonts w:ascii="Arial" w:hAnsi="Arial" w:cs="Arial"/>
                <w:b/>
                <w:bCs/>
                <w:color w:val="000000"/>
                <w:sz w:val="20"/>
                <w:szCs w:val="20"/>
              </w:rPr>
              <w:t xml:space="preserve">Information </w:t>
            </w:r>
            <w:r w:rsidRPr="002E5624">
              <w:rPr>
                <w:rFonts w:ascii="Arial" w:hAnsi="Arial" w:cs="Arial"/>
                <w:color w:val="000000"/>
                <w:sz w:val="20"/>
                <w:szCs w:val="20"/>
              </w:rPr>
              <w:t xml:space="preserve">(see clause </w:t>
            </w:r>
            <w:r w:rsidR="00C16181">
              <w:rPr>
                <w:rFonts w:ascii="Arial" w:hAnsi="Arial" w:cs="Arial"/>
                <w:color w:val="000000"/>
                <w:sz w:val="20"/>
                <w:szCs w:val="20"/>
              </w:rPr>
              <w:fldChar w:fldCharType="begin"/>
            </w:r>
            <w:r w:rsidR="00C16181">
              <w:rPr>
                <w:rFonts w:ascii="Arial" w:hAnsi="Arial" w:cs="Arial"/>
                <w:color w:val="000000"/>
                <w:sz w:val="20"/>
                <w:szCs w:val="20"/>
              </w:rPr>
              <w:instrText xml:space="preserve"> REF _Ref410033935 \r \h </w:instrText>
            </w:r>
            <w:r w:rsidR="00C16181">
              <w:rPr>
                <w:rFonts w:ascii="Arial" w:hAnsi="Arial" w:cs="Arial"/>
                <w:color w:val="000000"/>
                <w:sz w:val="20"/>
                <w:szCs w:val="20"/>
              </w:rPr>
            </w:r>
            <w:r w:rsidR="00C16181">
              <w:rPr>
                <w:rFonts w:ascii="Arial" w:hAnsi="Arial" w:cs="Arial"/>
                <w:color w:val="000000"/>
                <w:sz w:val="20"/>
                <w:szCs w:val="20"/>
              </w:rPr>
              <w:fldChar w:fldCharType="separate"/>
            </w:r>
            <w:r w:rsidR="00C16181">
              <w:rPr>
                <w:rFonts w:ascii="Arial" w:hAnsi="Arial" w:cs="Arial"/>
                <w:color w:val="000000"/>
                <w:sz w:val="20"/>
                <w:szCs w:val="20"/>
              </w:rPr>
              <w:t>7.3</w:t>
            </w:r>
            <w:r w:rsidR="00C16181">
              <w:rPr>
                <w:rFonts w:ascii="Arial" w:hAnsi="Arial" w:cs="Arial"/>
                <w:color w:val="000000"/>
                <w:sz w:val="20"/>
                <w:szCs w:val="20"/>
              </w:rPr>
              <w:fldChar w:fldCharType="end"/>
            </w:r>
            <w:r w:rsidRPr="002E5624">
              <w:rPr>
                <w:rFonts w:ascii="Arial" w:hAnsi="Arial" w:cs="Arial"/>
                <w:color w:val="000000"/>
                <w:sz w:val="20"/>
                <w:szCs w:val="20"/>
              </w:rPr>
              <w:t xml:space="preserve">) must be associated to the </w:t>
            </w:r>
            <w:r w:rsidRPr="002E5624">
              <w:rPr>
                <w:rFonts w:ascii="Arial" w:hAnsi="Arial" w:cs="Arial"/>
                <w:b/>
                <w:bCs/>
                <w:color w:val="000000"/>
                <w:sz w:val="20"/>
                <w:szCs w:val="20"/>
              </w:rPr>
              <w:t>Caution</w:t>
            </w:r>
            <w:r w:rsidR="00C63A2C">
              <w:rPr>
                <w:rFonts w:ascii="Arial" w:hAnsi="Arial" w:cs="Arial"/>
                <w:b/>
                <w:bCs/>
                <w:color w:val="000000"/>
                <w:sz w:val="20"/>
                <w:szCs w:val="20"/>
              </w:rPr>
              <w:t xml:space="preserve"> </w:t>
            </w:r>
            <w:r w:rsidRPr="002E5624">
              <w:rPr>
                <w:rFonts w:ascii="Arial" w:hAnsi="Arial" w:cs="Arial"/>
                <w:b/>
                <w:bCs/>
                <w:color w:val="000000"/>
                <w:sz w:val="20"/>
                <w:szCs w:val="20"/>
              </w:rPr>
              <w:t>Area</w:t>
            </w:r>
            <w:r w:rsidRPr="002E5624">
              <w:rPr>
                <w:rFonts w:ascii="Arial" w:hAnsi="Arial" w:cs="Arial"/>
                <w:color w:val="000000"/>
                <w:sz w:val="20"/>
                <w:szCs w:val="20"/>
              </w:rPr>
              <w:t xml:space="preserve">. </w:t>
            </w:r>
          </w:p>
          <w:p w14:paraId="3AFB864E" w14:textId="264ED4A5" w:rsidR="00430826" w:rsidRPr="006B4DEF" w:rsidRDefault="00430826" w:rsidP="00430826">
            <w:pPr>
              <w:pStyle w:val="ListParagraph"/>
              <w:numPr>
                <w:ilvl w:val="0"/>
                <w:numId w:val="28"/>
              </w:numPr>
              <w:autoSpaceDE w:val="0"/>
              <w:autoSpaceDN w:val="0"/>
              <w:adjustRightInd w:val="0"/>
              <w:spacing w:after="0" w:line="240" w:lineRule="auto"/>
              <w:rPr>
                <w:rFonts w:ascii="Arial" w:hAnsi="Arial" w:cs="Arial"/>
                <w:color w:val="000000"/>
                <w:sz w:val="20"/>
                <w:szCs w:val="20"/>
              </w:rPr>
            </w:pPr>
            <w:r w:rsidRPr="006B4DEF">
              <w:rPr>
                <w:rFonts w:ascii="Arial" w:hAnsi="Arial" w:cs="Arial"/>
                <w:color w:val="000000"/>
                <w:sz w:val="20"/>
                <w:szCs w:val="20"/>
              </w:rPr>
              <w:t xml:space="preserve">If the information applies to a specific area the </w:t>
            </w:r>
            <w:r w:rsidRPr="006B4DEF">
              <w:rPr>
                <w:rFonts w:ascii="Arial" w:hAnsi="Arial" w:cs="Arial"/>
                <w:b/>
                <w:bCs/>
                <w:color w:val="000000"/>
                <w:sz w:val="20"/>
                <w:szCs w:val="20"/>
              </w:rPr>
              <w:t>Caution</w:t>
            </w:r>
            <w:r w:rsidR="00C63A2C">
              <w:rPr>
                <w:rFonts w:ascii="Arial" w:hAnsi="Arial" w:cs="Arial"/>
                <w:b/>
                <w:bCs/>
                <w:color w:val="000000"/>
                <w:sz w:val="20"/>
                <w:szCs w:val="20"/>
              </w:rPr>
              <w:t xml:space="preserve"> </w:t>
            </w:r>
            <w:r w:rsidRPr="006B4DEF">
              <w:rPr>
                <w:rFonts w:ascii="Arial" w:hAnsi="Arial" w:cs="Arial"/>
                <w:b/>
                <w:bCs/>
                <w:color w:val="000000"/>
                <w:sz w:val="20"/>
                <w:szCs w:val="20"/>
              </w:rPr>
              <w:t xml:space="preserve">Area </w:t>
            </w:r>
            <w:r w:rsidRPr="006B4DEF">
              <w:rPr>
                <w:rFonts w:ascii="Arial" w:hAnsi="Arial" w:cs="Arial"/>
                <w:color w:val="000000"/>
                <w:sz w:val="20"/>
                <w:szCs w:val="20"/>
              </w:rPr>
              <w:t xml:space="preserve">feature should cover only that area. </w:t>
            </w:r>
          </w:p>
          <w:p w14:paraId="5E5C3254" w14:textId="4A123F47" w:rsidR="00430826" w:rsidRPr="006B4DEF" w:rsidRDefault="00430826" w:rsidP="00430826">
            <w:pPr>
              <w:pStyle w:val="ListParagraph"/>
              <w:numPr>
                <w:ilvl w:val="0"/>
                <w:numId w:val="28"/>
              </w:numPr>
              <w:autoSpaceDE w:val="0"/>
              <w:autoSpaceDN w:val="0"/>
              <w:adjustRightInd w:val="0"/>
              <w:spacing w:after="0" w:line="240" w:lineRule="auto"/>
              <w:rPr>
                <w:rFonts w:ascii="Arial" w:hAnsi="Arial" w:cs="Arial"/>
                <w:color w:val="000000"/>
                <w:sz w:val="20"/>
                <w:szCs w:val="20"/>
              </w:rPr>
            </w:pPr>
            <w:r w:rsidRPr="006B4DEF">
              <w:rPr>
                <w:rFonts w:ascii="Arial" w:hAnsi="Arial" w:cs="Arial"/>
                <w:color w:val="000000"/>
                <w:sz w:val="20"/>
                <w:szCs w:val="20"/>
              </w:rPr>
              <w:lastRenderedPageBreak/>
              <w:t xml:space="preserve">If the information to be encoded is spatially linear, this should be encoded using a “very narrow” </w:t>
            </w:r>
            <w:r w:rsidRPr="006B4DEF">
              <w:rPr>
                <w:rFonts w:ascii="Arial" w:hAnsi="Arial" w:cs="Arial"/>
                <w:b/>
                <w:bCs/>
                <w:color w:val="000000"/>
                <w:sz w:val="20"/>
                <w:szCs w:val="20"/>
              </w:rPr>
              <w:t>Caution</w:t>
            </w:r>
            <w:r w:rsidR="00C63A2C">
              <w:rPr>
                <w:rFonts w:ascii="Arial" w:hAnsi="Arial" w:cs="Arial"/>
                <w:b/>
                <w:bCs/>
                <w:color w:val="000000"/>
                <w:sz w:val="20"/>
                <w:szCs w:val="20"/>
              </w:rPr>
              <w:t xml:space="preserve"> </w:t>
            </w:r>
            <w:r w:rsidRPr="006B4DEF">
              <w:rPr>
                <w:rFonts w:ascii="Arial" w:hAnsi="Arial" w:cs="Arial"/>
                <w:b/>
                <w:bCs/>
                <w:color w:val="000000"/>
                <w:sz w:val="20"/>
                <w:szCs w:val="20"/>
              </w:rPr>
              <w:t xml:space="preserve">Area </w:t>
            </w:r>
            <w:r w:rsidRPr="006B4DEF">
              <w:rPr>
                <w:rFonts w:ascii="Arial" w:hAnsi="Arial" w:cs="Arial"/>
                <w:color w:val="000000"/>
                <w:sz w:val="20"/>
                <w:szCs w:val="20"/>
              </w:rPr>
              <w:t xml:space="preserve">feature of type area (approximately 0·2mm wide at the maximum display scale of the ENC data) similar to the method for encoding linear maritime jurisdiction areas (see </w:t>
            </w:r>
            <w:r w:rsidR="00A7263A">
              <w:rPr>
                <w:rFonts w:ascii="Arial" w:hAnsi="Arial" w:cs="Arial"/>
                <w:color w:val="000000"/>
                <w:sz w:val="20"/>
                <w:szCs w:val="20"/>
              </w:rPr>
              <w:t xml:space="preserve">S-101 DCEG </w:t>
            </w:r>
            <w:r w:rsidRPr="006B4DEF">
              <w:rPr>
                <w:rFonts w:ascii="Arial" w:hAnsi="Arial" w:cs="Arial"/>
                <w:color w:val="000000"/>
                <w:sz w:val="20"/>
                <w:szCs w:val="20"/>
              </w:rPr>
              <w:t xml:space="preserve">clause </w:t>
            </w:r>
            <w:r w:rsidR="00134BB2">
              <w:rPr>
                <w:rFonts w:ascii="Arial" w:hAnsi="Arial" w:cs="Arial"/>
                <w:color w:val="000000"/>
                <w:sz w:val="20"/>
                <w:szCs w:val="20"/>
              </w:rPr>
              <w:t>2.5.10</w:t>
            </w:r>
            <w:r w:rsidRPr="006B4DEF">
              <w:rPr>
                <w:rFonts w:ascii="Arial" w:hAnsi="Arial" w:cs="Arial"/>
                <w:color w:val="000000"/>
                <w:sz w:val="20"/>
                <w:szCs w:val="20"/>
              </w:rPr>
              <w:t xml:space="preserve">). </w:t>
            </w:r>
          </w:p>
          <w:p w14:paraId="1203B21C" w14:textId="39126188" w:rsidR="00430826" w:rsidRPr="006B4DEF" w:rsidRDefault="00430826" w:rsidP="00430826">
            <w:pPr>
              <w:pStyle w:val="ListParagraph"/>
              <w:numPr>
                <w:ilvl w:val="0"/>
                <w:numId w:val="28"/>
              </w:numPr>
              <w:autoSpaceDE w:val="0"/>
              <w:autoSpaceDN w:val="0"/>
              <w:adjustRightInd w:val="0"/>
              <w:spacing w:after="0" w:line="240" w:lineRule="auto"/>
              <w:rPr>
                <w:rFonts w:ascii="Arial" w:hAnsi="Arial" w:cs="Arial"/>
                <w:color w:val="000000"/>
                <w:sz w:val="20"/>
                <w:szCs w:val="20"/>
              </w:rPr>
            </w:pPr>
            <w:r w:rsidRPr="006B4DEF">
              <w:rPr>
                <w:rFonts w:ascii="Arial" w:hAnsi="Arial" w:cs="Arial"/>
                <w:color w:val="000000"/>
                <w:sz w:val="20"/>
                <w:szCs w:val="20"/>
              </w:rPr>
              <w:t xml:space="preserve">Information which may be of use to the mariner, but is not significant to safe navigation and cannot be encoded using other feature types, should be encoded using </w:t>
            </w:r>
            <w:r w:rsidR="00A7263A">
              <w:rPr>
                <w:rFonts w:ascii="Arial" w:hAnsi="Arial" w:cs="Arial"/>
                <w:color w:val="000000"/>
                <w:sz w:val="20"/>
                <w:szCs w:val="20"/>
              </w:rPr>
              <w:t>a different</w:t>
            </w:r>
            <w:r w:rsidRPr="006B4DEF">
              <w:rPr>
                <w:rFonts w:ascii="Arial" w:hAnsi="Arial" w:cs="Arial"/>
                <w:b/>
                <w:bCs/>
                <w:color w:val="000000"/>
                <w:sz w:val="20"/>
                <w:szCs w:val="20"/>
              </w:rPr>
              <w:t xml:space="preserve"> </w:t>
            </w:r>
            <w:r w:rsidRPr="006B4DEF">
              <w:rPr>
                <w:rFonts w:ascii="Arial" w:hAnsi="Arial" w:cs="Arial"/>
                <w:color w:val="000000"/>
                <w:sz w:val="20"/>
                <w:szCs w:val="20"/>
              </w:rPr>
              <w:t>feature</w:t>
            </w:r>
            <w:r w:rsidR="00A7263A">
              <w:rPr>
                <w:rFonts w:ascii="Arial" w:hAnsi="Arial" w:cs="Arial"/>
                <w:color w:val="000000"/>
                <w:sz w:val="20"/>
                <w:szCs w:val="20"/>
              </w:rPr>
              <w:t xml:space="preserve"> type</w:t>
            </w:r>
            <w:r w:rsidRPr="006B4DEF">
              <w:rPr>
                <w:rFonts w:ascii="Arial" w:hAnsi="Arial" w:cs="Arial"/>
                <w:color w:val="000000"/>
                <w:sz w:val="20"/>
                <w:szCs w:val="20"/>
              </w:rPr>
              <w:t xml:space="preserve"> and an associated instance of the information type </w:t>
            </w:r>
            <w:r w:rsidRPr="006B4DEF">
              <w:rPr>
                <w:rFonts w:ascii="Arial" w:hAnsi="Arial" w:cs="Arial"/>
                <w:b/>
                <w:bCs/>
                <w:color w:val="000000"/>
                <w:sz w:val="20"/>
                <w:szCs w:val="20"/>
              </w:rPr>
              <w:t>Nautical</w:t>
            </w:r>
            <w:r w:rsidR="00C63A2C">
              <w:rPr>
                <w:rFonts w:ascii="Arial" w:hAnsi="Arial" w:cs="Arial"/>
                <w:b/>
                <w:bCs/>
                <w:color w:val="000000"/>
                <w:sz w:val="20"/>
                <w:szCs w:val="20"/>
              </w:rPr>
              <w:t xml:space="preserve"> </w:t>
            </w:r>
            <w:r w:rsidRPr="006B4DEF">
              <w:rPr>
                <w:rFonts w:ascii="Arial" w:hAnsi="Arial" w:cs="Arial"/>
                <w:b/>
                <w:bCs/>
                <w:color w:val="000000"/>
                <w:sz w:val="20"/>
                <w:szCs w:val="20"/>
              </w:rPr>
              <w:t xml:space="preserve">Information </w:t>
            </w:r>
            <w:r w:rsidRPr="006B4DEF">
              <w:rPr>
                <w:rFonts w:ascii="Arial" w:hAnsi="Arial" w:cs="Arial"/>
                <w:color w:val="000000"/>
                <w:sz w:val="20"/>
                <w:szCs w:val="20"/>
              </w:rPr>
              <w:t xml:space="preserve">(see clause </w:t>
            </w:r>
            <w:r w:rsidR="009E699A">
              <w:rPr>
                <w:rFonts w:ascii="Arial" w:hAnsi="Arial" w:cs="Arial"/>
                <w:color w:val="000000"/>
                <w:sz w:val="20"/>
                <w:szCs w:val="20"/>
              </w:rPr>
              <w:fldChar w:fldCharType="begin"/>
            </w:r>
            <w:r w:rsidR="009E699A">
              <w:rPr>
                <w:rFonts w:ascii="Arial" w:hAnsi="Arial" w:cs="Arial"/>
                <w:color w:val="000000"/>
                <w:sz w:val="20"/>
                <w:szCs w:val="20"/>
              </w:rPr>
              <w:instrText xml:space="preserve"> REF _Ref410033935 \r \h </w:instrText>
            </w:r>
            <w:r w:rsidR="009E699A">
              <w:rPr>
                <w:rFonts w:ascii="Arial" w:hAnsi="Arial" w:cs="Arial"/>
                <w:color w:val="000000"/>
                <w:sz w:val="20"/>
                <w:szCs w:val="20"/>
              </w:rPr>
            </w:r>
            <w:r w:rsidR="009E699A">
              <w:rPr>
                <w:rFonts w:ascii="Arial" w:hAnsi="Arial" w:cs="Arial"/>
                <w:color w:val="000000"/>
                <w:sz w:val="20"/>
                <w:szCs w:val="20"/>
              </w:rPr>
              <w:fldChar w:fldCharType="separate"/>
            </w:r>
            <w:r w:rsidR="009E699A">
              <w:rPr>
                <w:rFonts w:ascii="Arial" w:hAnsi="Arial" w:cs="Arial"/>
                <w:color w:val="000000"/>
                <w:sz w:val="20"/>
                <w:szCs w:val="20"/>
              </w:rPr>
              <w:t>7.3</w:t>
            </w:r>
            <w:r w:rsidR="009E699A">
              <w:rPr>
                <w:rFonts w:ascii="Arial" w:hAnsi="Arial" w:cs="Arial"/>
                <w:color w:val="000000"/>
                <w:sz w:val="20"/>
                <w:szCs w:val="20"/>
              </w:rPr>
              <w:fldChar w:fldCharType="end"/>
            </w:r>
            <w:r w:rsidRPr="006B4DEF">
              <w:rPr>
                <w:rFonts w:ascii="Arial" w:hAnsi="Arial" w:cs="Arial"/>
                <w:color w:val="000000"/>
                <w:sz w:val="20"/>
                <w:szCs w:val="20"/>
              </w:rPr>
              <w:t xml:space="preserve">), complex attribute </w:t>
            </w:r>
            <w:r w:rsidRPr="006B4DEF">
              <w:rPr>
                <w:rFonts w:ascii="Arial" w:hAnsi="Arial" w:cs="Arial"/>
                <w:b/>
                <w:bCs/>
                <w:color w:val="000000"/>
                <w:sz w:val="20"/>
                <w:szCs w:val="20"/>
              </w:rPr>
              <w:t xml:space="preserve">information </w:t>
            </w:r>
            <w:r w:rsidRPr="006B4DEF">
              <w:rPr>
                <w:rFonts w:ascii="Arial" w:hAnsi="Arial" w:cs="Arial"/>
                <w:color w:val="000000"/>
                <w:sz w:val="20"/>
                <w:szCs w:val="20"/>
              </w:rPr>
              <w:t xml:space="preserve">(see clause </w:t>
            </w:r>
            <w:r w:rsidR="00B97522">
              <w:rPr>
                <w:rFonts w:ascii="Arial" w:hAnsi="Arial" w:cs="Arial"/>
                <w:color w:val="000000"/>
                <w:sz w:val="20"/>
                <w:szCs w:val="20"/>
              </w:rPr>
              <w:fldChar w:fldCharType="begin"/>
            </w:r>
            <w:r w:rsidR="00B97522">
              <w:rPr>
                <w:rFonts w:ascii="Arial" w:hAnsi="Arial" w:cs="Arial"/>
                <w:color w:val="000000"/>
                <w:sz w:val="20"/>
                <w:szCs w:val="20"/>
              </w:rPr>
              <w:instrText xml:space="preserve"> REF _Ref531105986 \r \h </w:instrText>
            </w:r>
            <w:r w:rsidR="00B97522">
              <w:rPr>
                <w:rFonts w:ascii="Arial" w:hAnsi="Arial" w:cs="Arial"/>
                <w:color w:val="000000"/>
                <w:sz w:val="20"/>
                <w:szCs w:val="20"/>
              </w:rPr>
            </w:r>
            <w:r w:rsidR="00B97522">
              <w:rPr>
                <w:rFonts w:ascii="Arial" w:hAnsi="Arial" w:cs="Arial"/>
                <w:color w:val="000000"/>
                <w:sz w:val="20"/>
                <w:szCs w:val="20"/>
              </w:rPr>
              <w:fldChar w:fldCharType="separate"/>
            </w:r>
            <w:r w:rsidR="00B97522">
              <w:rPr>
                <w:rFonts w:ascii="Arial" w:hAnsi="Arial" w:cs="Arial"/>
                <w:color w:val="000000"/>
                <w:sz w:val="20"/>
                <w:szCs w:val="20"/>
              </w:rPr>
              <w:t>8.8</w:t>
            </w:r>
            <w:r w:rsidR="00B97522">
              <w:rPr>
                <w:rFonts w:ascii="Arial" w:hAnsi="Arial" w:cs="Arial"/>
                <w:color w:val="000000"/>
                <w:sz w:val="20"/>
                <w:szCs w:val="20"/>
              </w:rPr>
              <w:fldChar w:fldCharType="end"/>
            </w:r>
            <w:r w:rsidRPr="006B4DEF">
              <w:rPr>
                <w:rFonts w:ascii="Arial" w:hAnsi="Arial" w:cs="Arial"/>
                <w:color w:val="000000"/>
                <w:sz w:val="20"/>
                <w:szCs w:val="20"/>
              </w:rPr>
              <w:t xml:space="preserve">). This encoding is intended to reduce the number of alarms or indications generated in the ECDIS due to the overuse of </w:t>
            </w:r>
            <w:r w:rsidRPr="006B4DEF">
              <w:rPr>
                <w:rFonts w:ascii="Arial" w:hAnsi="Arial" w:cs="Arial"/>
                <w:b/>
                <w:bCs/>
                <w:color w:val="000000"/>
                <w:sz w:val="20"/>
                <w:szCs w:val="20"/>
              </w:rPr>
              <w:t>Caution</w:t>
            </w:r>
            <w:r w:rsidR="00C63A2C">
              <w:rPr>
                <w:rFonts w:ascii="Arial" w:hAnsi="Arial" w:cs="Arial"/>
                <w:b/>
                <w:bCs/>
                <w:color w:val="000000"/>
                <w:sz w:val="20"/>
                <w:szCs w:val="20"/>
              </w:rPr>
              <w:t xml:space="preserve"> </w:t>
            </w:r>
            <w:r w:rsidRPr="006B4DEF">
              <w:rPr>
                <w:rFonts w:ascii="Arial" w:hAnsi="Arial" w:cs="Arial"/>
                <w:b/>
                <w:bCs/>
                <w:color w:val="000000"/>
                <w:sz w:val="20"/>
                <w:szCs w:val="20"/>
              </w:rPr>
              <w:t xml:space="preserve">Area </w:t>
            </w:r>
            <w:r w:rsidRPr="006B4DEF">
              <w:rPr>
                <w:rFonts w:ascii="Arial" w:hAnsi="Arial" w:cs="Arial"/>
                <w:color w:val="000000"/>
                <w:sz w:val="20"/>
                <w:szCs w:val="20"/>
              </w:rPr>
              <w:t xml:space="preserve">features. </w:t>
            </w:r>
          </w:p>
          <w:p w14:paraId="32D49DBC" w14:textId="77777777" w:rsidR="00430826" w:rsidRPr="006B4DEF" w:rsidRDefault="00430826" w:rsidP="00430826">
            <w:pPr>
              <w:pStyle w:val="ListParagraph"/>
              <w:numPr>
                <w:ilvl w:val="0"/>
                <w:numId w:val="28"/>
              </w:numPr>
              <w:autoSpaceDE w:val="0"/>
              <w:autoSpaceDN w:val="0"/>
              <w:adjustRightInd w:val="0"/>
              <w:spacing w:after="0" w:line="240" w:lineRule="auto"/>
              <w:rPr>
                <w:rFonts w:ascii="Arial" w:hAnsi="Arial" w:cs="Arial"/>
                <w:color w:val="000000"/>
                <w:sz w:val="20"/>
                <w:szCs w:val="20"/>
              </w:rPr>
            </w:pPr>
            <w:r w:rsidRPr="006B4DEF">
              <w:rPr>
                <w:rFonts w:ascii="Arial" w:hAnsi="Arial" w:cs="Arial"/>
                <w:color w:val="000000"/>
                <w:sz w:val="20"/>
                <w:szCs w:val="20"/>
              </w:rPr>
              <w:t xml:space="preserve">Notes should be kept to a minimum and be as concise as is compatible with accuracy and intelligibility. Hydrographic terminology (jargon) should be avoided, giving preference to easily understood words, for example “depths” rather than “bathymetry”. </w:t>
            </w:r>
          </w:p>
          <w:p w14:paraId="21B40CAA" w14:textId="34217133" w:rsidR="00430826" w:rsidRPr="007A1443" w:rsidRDefault="00430826" w:rsidP="00430826">
            <w:pPr>
              <w:pStyle w:val="ListParagraph"/>
              <w:numPr>
                <w:ilvl w:val="0"/>
                <w:numId w:val="28"/>
              </w:numPr>
              <w:autoSpaceDE w:val="0"/>
              <w:autoSpaceDN w:val="0"/>
              <w:adjustRightInd w:val="0"/>
              <w:spacing w:after="0" w:line="240" w:lineRule="auto"/>
              <w:rPr>
                <w:sz w:val="20"/>
                <w:szCs w:val="20"/>
              </w:rPr>
            </w:pPr>
            <w:r w:rsidRPr="002E5624">
              <w:rPr>
                <w:rFonts w:ascii="Arial" w:hAnsi="Arial" w:cs="Arial"/>
                <w:color w:val="000000"/>
                <w:sz w:val="20"/>
                <w:szCs w:val="20"/>
              </w:rPr>
              <w:t xml:space="preserve">In order to ensure correct ECDIS display, </w:t>
            </w:r>
            <w:r w:rsidRPr="002E5624">
              <w:rPr>
                <w:rFonts w:ascii="Arial" w:hAnsi="Arial" w:cs="Arial"/>
                <w:b/>
                <w:bCs/>
                <w:color w:val="000000"/>
                <w:sz w:val="20"/>
                <w:szCs w:val="20"/>
              </w:rPr>
              <w:t>Caution</w:t>
            </w:r>
            <w:r w:rsidR="00C63A2C">
              <w:rPr>
                <w:rFonts w:ascii="Arial" w:hAnsi="Arial" w:cs="Arial"/>
                <w:b/>
                <w:bCs/>
                <w:color w:val="000000"/>
                <w:sz w:val="20"/>
                <w:szCs w:val="20"/>
              </w:rPr>
              <w:t xml:space="preserve"> </w:t>
            </w:r>
            <w:r w:rsidRPr="002E5624">
              <w:rPr>
                <w:rFonts w:ascii="Arial" w:hAnsi="Arial" w:cs="Arial"/>
                <w:b/>
                <w:bCs/>
                <w:color w:val="000000"/>
                <w:sz w:val="20"/>
                <w:szCs w:val="20"/>
              </w:rPr>
              <w:t xml:space="preserve">Area </w:t>
            </w:r>
            <w:r w:rsidRPr="002E5624">
              <w:rPr>
                <w:rFonts w:ascii="Arial" w:hAnsi="Arial" w:cs="Arial"/>
                <w:color w:val="000000"/>
                <w:sz w:val="20"/>
                <w:szCs w:val="20"/>
              </w:rPr>
              <w:t xml:space="preserve">features of type surface should not share the geometry of features such as </w:t>
            </w:r>
            <w:r w:rsidRPr="002E5624">
              <w:rPr>
                <w:rFonts w:ascii="Arial" w:hAnsi="Arial" w:cs="Arial"/>
                <w:b/>
                <w:bCs/>
                <w:color w:val="000000"/>
                <w:sz w:val="20"/>
                <w:szCs w:val="20"/>
              </w:rPr>
              <w:t>Depth Contour</w:t>
            </w:r>
            <w:r w:rsidRPr="00840024">
              <w:rPr>
                <w:rFonts w:ascii="Arial" w:hAnsi="Arial" w:cs="Arial"/>
                <w:bCs/>
                <w:color w:val="000000"/>
                <w:sz w:val="20"/>
                <w:szCs w:val="20"/>
              </w:rPr>
              <w:t xml:space="preserve"> </w:t>
            </w:r>
            <w:r w:rsidR="00840024" w:rsidRPr="00840024">
              <w:rPr>
                <w:rFonts w:ascii="Arial" w:hAnsi="Arial" w:cs="Arial"/>
                <w:bCs/>
                <w:color w:val="000000"/>
                <w:sz w:val="20"/>
                <w:szCs w:val="20"/>
              </w:rPr>
              <w:t xml:space="preserve">(S-101) </w:t>
            </w:r>
            <w:r w:rsidRPr="002E5624">
              <w:rPr>
                <w:rFonts w:ascii="Arial" w:hAnsi="Arial" w:cs="Arial"/>
                <w:color w:val="000000"/>
                <w:sz w:val="20"/>
                <w:szCs w:val="20"/>
              </w:rPr>
              <w:t xml:space="preserve">and other features with higher ECDIS display priorities, as the </w:t>
            </w:r>
            <w:r w:rsidRPr="002E5624">
              <w:rPr>
                <w:rFonts w:ascii="Arial" w:hAnsi="Arial" w:cs="Arial"/>
                <w:b/>
                <w:bCs/>
                <w:sz w:val="20"/>
                <w:szCs w:val="20"/>
              </w:rPr>
              <w:t>Caution</w:t>
            </w:r>
            <w:r w:rsidR="00C63A2C">
              <w:rPr>
                <w:rFonts w:ascii="Arial" w:hAnsi="Arial" w:cs="Arial"/>
                <w:b/>
                <w:bCs/>
                <w:sz w:val="20"/>
                <w:szCs w:val="20"/>
              </w:rPr>
              <w:t xml:space="preserve"> </w:t>
            </w:r>
            <w:r w:rsidRPr="002E5624">
              <w:rPr>
                <w:rFonts w:ascii="Arial" w:hAnsi="Arial" w:cs="Arial"/>
                <w:b/>
                <w:bCs/>
                <w:sz w:val="20"/>
                <w:szCs w:val="20"/>
              </w:rPr>
              <w:t xml:space="preserve">Area </w:t>
            </w:r>
            <w:r w:rsidRPr="002E5624">
              <w:rPr>
                <w:rFonts w:ascii="Arial" w:hAnsi="Arial" w:cs="Arial"/>
                <w:sz w:val="20"/>
                <w:szCs w:val="20"/>
              </w:rPr>
              <w:t xml:space="preserve">will appear to be “open ended”, which may confuse the mariner. Where this occurs, the edge of the </w:t>
            </w:r>
            <w:r w:rsidRPr="002E5624">
              <w:rPr>
                <w:rFonts w:ascii="Arial" w:hAnsi="Arial" w:cs="Arial"/>
                <w:b/>
                <w:bCs/>
                <w:sz w:val="20"/>
                <w:szCs w:val="20"/>
              </w:rPr>
              <w:t>Caution</w:t>
            </w:r>
            <w:r w:rsidR="00C63A2C">
              <w:rPr>
                <w:rFonts w:ascii="Arial" w:hAnsi="Arial" w:cs="Arial"/>
                <w:b/>
                <w:bCs/>
                <w:sz w:val="20"/>
                <w:szCs w:val="20"/>
              </w:rPr>
              <w:t xml:space="preserve"> </w:t>
            </w:r>
            <w:r w:rsidRPr="002E5624">
              <w:rPr>
                <w:rFonts w:ascii="Arial" w:hAnsi="Arial" w:cs="Arial"/>
                <w:b/>
                <w:bCs/>
                <w:sz w:val="20"/>
                <w:szCs w:val="20"/>
              </w:rPr>
              <w:t xml:space="preserve">Area </w:t>
            </w:r>
            <w:r w:rsidRPr="002E5624">
              <w:rPr>
                <w:rFonts w:ascii="Arial" w:hAnsi="Arial" w:cs="Arial"/>
                <w:sz w:val="20"/>
                <w:szCs w:val="20"/>
              </w:rPr>
              <w:t>should be extended outward to clear the “shared” edge, sufficient to avoid “duplicate geometry” validation errors (that is, at least 0.3</w:t>
            </w:r>
            <w:r w:rsidR="00F46BCD">
              <w:rPr>
                <w:rFonts w:ascii="Arial" w:hAnsi="Arial" w:cs="Arial"/>
                <w:sz w:val="20"/>
                <w:szCs w:val="20"/>
              </w:rPr>
              <w:t xml:space="preserve"> </w:t>
            </w:r>
            <w:r w:rsidRPr="002E5624">
              <w:rPr>
                <w:rFonts w:ascii="Arial" w:hAnsi="Arial" w:cs="Arial"/>
                <w:sz w:val="20"/>
                <w:szCs w:val="20"/>
              </w:rPr>
              <w:t xml:space="preserve">mm at the maximum display scale for the ENC data). </w:t>
            </w:r>
          </w:p>
          <w:p w14:paraId="1356A7A8" w14:textId="77777777" w:rsidR="00430826" w:rsidRDefault="00430826" w:rsidP="00430826">
            <w:pPr>
              <w:pStyle w:val="Default"/>
              <w:rPr>
                <w:sz w:val="20"/>
                <w:szCs w:val="20"/>
              </w:rPr>
            </w:pPr>
          </w:p>
          <w:p w14:paraId="7E6A9FF5" w14:textId="77777777" w:rsidR="00430826" w:rsidRPr="00A66C15" w:rsidRDefault="00430826" w:rsidP="00430826">
            <w:pPr>
              <w:autoSpaceDE w:val="0"/>
              <w:autoSpaceDN w:val="0"/>
              <w:adjustRightInd w:val="0"/>
              <w:spacing w:after="120"/>
              <w:rPr>
                <w:rFonts w:cstheme="minorHAnsi"/>
                <w:sz w:val="20"/>
                <w:lang w:val="en-AU"/>
              </w:rPr>
            </w:pPr>
            <w:r w:rsidRPr="00A66C15">
              <w:rPr>
                <w:rFonts w:cstheme="minorHAnsi"/>
                <w:sz w:val="20"/>
                <w:u w:val="single"/>
                <w:lang w:val="en-AU"/>
              </w:rPr>
              <w:t>Distinction:</w:t>
            </w:r>
            <w:r>
              <w:rPr>
                <w:sz w:val="20"/>
                <w:szCs w:val="20"/>
              </w:rPr>
              <w:t xml:space="preserve"> Collision regulations limit; depth discontinuity; information area; obstruction; underwater/awash rock; </w:t>
            </w:r>
            <w:proofErr w:type="spellStart"/>
            <w:r>
              <w:rPr>
                <w:sz w:val="20"/>
                <w:szCs w:val="20"/>
              </w:rPr>
              <w:t>unsurveyed</w:t>
            </w:r>
            <w:proofErr w:type="spellEnd"/>
            <w:r>
              <w:rPr>
                <w:sz w:val="20"/>
                <w:szCs w:val="20"/>
              </w:rPr>
              <w:t xml:space="preserve"> area; wreck.</w:t>
            </w:r>
          </w:p>
        </w:tc>
      </w:tr>
    </w:tbl>
    <w:p w14:paraId="70BA0107" w14:textId="77777777" w:rsidR="00430826" w:rsidRPr="00A66C15" w:rsidRDefault="00430826">
      <w:pPr>
        <w:rPr>
          <w:rFonts w:cstheme="minorHAnsi"/>
          <w:b/>
          <w:bCs/>
          <w:sz w:val="20"/>
          <w:szCs w:val="20"/>
        </w:rPr>
      </w:pPr>
    </w:p>
    <w:p w14:paraId="7CC68DBC" w14:textId="2FA6FA8E" w:rsidR="000B66A8" w:rsidRPr="00A66C15" w:rsidRDefault="000B66A8" w:rsidP="00EC438D">
      <w:pPr>
        <w:pStyle w:val="Heading2"/>
        <w:rPr>
          <w:rFonts w:asciiTheme="minorHAnsi" w:hAnsiTheme="minorHAnsi" w:cstheme="minorHAnsi"/>
          <w:u w:val="single"/>
        </w:rPr>
      </w:pPr>
      <w:bookmarkStart w:id="359" w:name="_Toc531133504"/>
      <w:r w:rsidRPr="00A66C15">
        <w:rPr>
          <w:rFonts w:asciiTheme="minorHAnsi" w:hAnsiTheme="minorHAnsi" w:cstheme="minorHAnsi"/>
        </w:rPr>
        <w:t>R</w:t>
      </w:r>
      <w:r w:rsidR="00B740BE" w:rsidRPr="00A66C15">
        <w:rPr>
          <w:rFonts w:asciiTheme="minorHAnsi" w:hAnsiTheme="minorHAnsi" w:cstheme="minorHAnsi"/>
        </w:rPr>
        <w:t>adio Calling-In Point</w:t>
      </w:r>
      <w:bookmarkEnd w:id="35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C06B0" w:rsidRPr="00D90A3A" w14:paraId="5DF58FAE" w14:textId="77777777" w:rsidTr="006C62E1">
        <w:trPr>
          <w:trHeight w:val="545"/>
        </w:trPr>
        <w:tc>
          <w:tcPr>
            <w:tcW w:w="9350" w:type="dxa"/>
            <w:hideMark/>
          </w:tcPr>
          <w:p w14:paraId="53D643D8" w14:textId="4AAACFAC" w:rsidR="00EC06B0" w:rsidRPr="00ED455F" w:rsidRDefault="00EC06B0" w:rsidP="00A10ED0">
            <w:pPr>
              <w:autoSpaceDE w:val="0"/>
              <w:autoSpaceDN w:val="0"/>
              <w:adjustRightInd w:val="0"/>
              <w:rPr>
                <w:rFonts w:cstheme="minorHAnsi"/>
                <w:sz w:val="20"/>
                <w:lang w:val="en-US"/>
              </w:rPr>
            </w:pPr>
            <w:r w:rsidRPr="00ED455F">
              <w:rPr>
                <w:rFonts w:cstheme="minorHAnsi"/>
                <w:sz w:val="20"/>
                <w:u w:val="single"/>
              </w:rPr>
              <w:t xml:space="preserve">IHO Definition: </w:t>
            </w:r>
            <w:r w:rsidR="00A10ED0" w:rsidRPr="00A66C15">
              <w:rPr>
                <w:rFonts w:cstheme="minorHAnsi"/>
                <w:b/>
                <w:bCs/>
                <w:sz w:val="20"/>
                <w:szCs w:val="20"/>
              </w:rPr>
              <w:t>RADIO CALLING-IN POINT</w:t>
            </w:r>
            <w:r w:rsidR="00A10ED0" w:rsidRPr="00A66C15">
              <w:rPr>
                <w:rFonts w:cstheme="minorHAnsi"/>
                <w:sz w:val="20"/>
                <w:szCs w:val="20"/>
              </w:rPr>
              <w:t>. A designated position at which vessels are required to report to a Traffic Control Centre. Also called reporting point or radio reporting point. (IHO Dictionary – S-32).</w:t>
            </w:r>
          </w:p>
        </w:tc>
      </w:tr>
      <w:tr w:rsidR="00EC06B0" w:rsidRPr="00D90A3A" w14:paraId="04C0765C" w14:textId="77777777" w:rsidTr="006C62E1">
        <w:trPr>
          <w:trHeight w:val="485"/>
        </w:trPr>
        <w:tc>
          <w:tcPr>
            <w:tcW w:w="9350" w:type="dxa"/>
            <w:hideMark/>
          </w:tcPr>
          <w:p w14:paraId="56150C28" w14:textId="77777777" w:rsidR="00EC06B0" w:rsidRPr="00A66C15" w:rsidRDefault="00EC06B0" w:rsidP="00EB7F42">
            <w:pPr>
              <w:spacing w:after="120"/>
              <w:rPr>
                <w:rFonts w:cstheme="minorHAnsi"/>
                <w:bCs/>
                <w:sz w:val="20"/>
                <w:szCs w:val="20"/>
              </w:rPr>
            </w:pPr>
            <w:r w:rsidRPr="00ED455F">
              <w:rPr>
                <w:rFonts w:cstheme="minorHAnsi"/>
                <w:b/>
                <w:sz w:val="20"/>
                <w:u w:val="single"/>
              </w:rPr>
              <w:t>S-</w:t>
            </w:r>
            <w:r w:rsidR="00EA6EA3" w:rsidRPr="00A66C15">
              <w:rPr>
                <w:rFonts w:cstheme="minorHAnsi"/>
                <w:b/>
                <w:sz w:val="20"/>
                <w:u w:val="single"/>
              </w:rPr>
              <w:t xml:space="preserve">127 Geo Feature: </w:t>
            </w:r>
            <w:r w:rsidR="00EA6EA3" w:rsidRPr="00A66C15">
              <w:rPr>
                <w:rFonts w:cstheme="minorHAnsi"/>
                <w:bCs/>
                <w:sz w:val="20"/>
                <w:szCs w:val="20"/>
              </w:rPr>
              <w:t>Radio calling-in point (RDOCAL)</w:t>
            </w:r>
          </w:p>
          <w:p w14:paraId="3095FABA" w14:textId="02007963" w:rsidR="005E590C" w:rsidRPr="00A66C15" w:rsidRDefault="005E590C" w:rsidP="00EB7F42">
            <w:pPr>
              <w:spacing w:after="120"/>
              <w:rPr>
                <w:rFonts w:cstheme="minorHAnsi"/>
                <w:b/>
                <w:color w:val="FF0000"/>
                <w:sz w:val="20"/>
                <w:lang w:val="en-US"/>
              </w:rPr>
            </w:pPr>
            <w:proofErr w:type="spellStart"/>
            <w:r w:rsidRPr="00ED455F">
              <w:rPr>
                <w:rFonts w:cstheme="minorHAnsi"/>
                <w:b/>
                <w:sz w:val="20"/>
                <w:lang w:val="en-AU"/>
              </w:rPr>
              <w:t>SuperType</w:t>
            </w:r>
            <w:proofErr w:type="spellEnd"/>
            <w:r w:rsidRPr="00ED455F">
              <w:rPr>
                <w:rFonts w:cstheme="minorHAnsi"/>
                <w:b/>
                <w:sz w:val="20"/>
                <w:lang w:val="en-AU"/>
              </w:rPr>
              <w:t>: Feature</w:t>
            </w:r>
            <w:r w:rsidR="00C63A2C">
              <w:rPr>
                <w:rFonts w:cstheme="minorHAnsi"/>
                <w:b/>
                <w:sz w:val="20"/>
                <w:lang w:val="en-AU"/>
              </w:rPr>
              <w:t xml:space="preserve"> </w:t>
            </w:r>
            <w:r w:rsidRPr="00ED455F">
              <w:rPr>
                <w:rFonts w:cstheme="minorHAnsi"/>
                <w:b/>
                <w:sz w:val="20"/>
                <w:lang w:val="en-AU"/>
              </w:rPr>
              <w:t>Type</w:t>
            </w:r>
            <w:r w:rsidRPr="00A66C15">
              <w:rPr>
                <w:rFonts w:cstheme="minorHAnsi"/>
                <w:sz w:val="20"/>
                <w:lang w:val="en-AU"/>
              </w:rPr>
              <w:t xml:space="preserve"> </w:t>
            </w:r>
            <w:r w:rsidRPr="00A66C15">
              <w:rPr>
                <w:rFonts w:cstheme="minorHAnsi"/>
                <w:b/>
                <w:sz w:val="20"/>
                <w:lang w:val="en-AU"/>
              </w:rPr>
              <w:t>(Abstract)</w:t>
            </w:r>
          </w:p>
        </w:tc>
      </w:tr>
      <w:tr w:rsidR="00EC06B0" w:rsidRPr="00D90A3A" w14:paraId="3CFB4C0A" w14:textId="77777777" w:rsidTr="006C62E1">
        <w:trPr>
          <w:trHeight w:val="485"/>
        </w:trPr>
        <w:tc>
          <w:tcPr>
            <w:tcW w:w="9350" w:type="dxa"/>
            <w:hideMark/>
          </w:tcPr>
          <w:p w14:paraId="66895128" w14:textId="4AF6E33B" w:rsidR="00EC06B0" w:rsidRPr="00ED455F" w:rsidRDefault="00EC06B0" w:rsidP="00EB7F42">
            <w:pPr>
              <w:rPr>
                <w:rFonts w:cstheme="minorHAnsi"/>
                <w:color w:val="FF0000"/>
                <w:sz w:val="20"/>
                <w:szCs w:val="24"/>
                <w:lang w:val="en-US"/>
              </w:rPr>
            </w:pPr>
            <w:r w:rsidRPr="00ED455F">
              <w:rPr>
                <w:rFonts w:cstheme="minorHAnsi"/>
                <w:b/>
                <w:sz w:val="20"/>
                <w:u w:val="single"/>
              </w:rPr>
              <w:t xml:space="preserve">Primitives: </w:t>
            </w:r>
            <w:r w:rsidR="00EA6EA3" w:rsidRPr="00A66C15">
              <w:rPr>
                <w:rFonts w:cstheme="minorHAnsi"/>
                <w:bCs/>
                <w:sz w:val="20"/>
                <w:szCs w:val="20"/>
              </w:rPr>
              <w:t>Point, Curve</w:t>
            </w:r>
          </w:p>
        </w:tc>
      </w:tr>
      <w:tr w:rsidR="00EC06B0" w:rsidRPr="00D90A3A" w14:paraId="748CC7F4" w14:textId="77777777" w:rsidTr="006C62E1">
        <w:tc>
          <w:tcPr>
            <w:tcW w:w="9350" w:type="dxa"/>
          </w:tcPr>
          <w:p w14:paraId="1D29F7E2" w14:textId="776CBA65" w:rsidR="00EC06B0" w:rsidRDefault="00936284">
            <w:pPr>
              <w:rPr>
                <w:rFonts w:cstheme="minorHAnsi"/>
              </w:rPr>
            </w:pPr>
            <w:r>
              <w:rPr>
                <w:rFonts w:cstheme="minorHAnsi"/>
                <w:noProof/>
              </w:rPr>
              <w:lastRenderedPageBreak/>
              <w:drawing>
                <wp:inline distT="0" distB="0" distL="0" distR="0" wp14:anchorId="25702602" wp14:editId="65D79171">
                  <wp:extent cx="5800090" cy="372081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RDOCAL attributes.png"/>
                          <pic:cNvPicPr/>
                        </pic:nvPicPr>
                        <pic:blipFill>
                          <a:blip r:embed="rId210">
                            <a:extLst>
                              <a:ext uri="{28A0092B-C50C-407E-A947-70E740481C1C}">
                                <a14:useLocalDpi xmlns:a14="http://schemas.microsoft.com/office/drawing/2010/main" val="0"/>
                              </a:ext>
                            </a:extLst>
                          </a:blip>
                          <a:stretch>
                            <a:fillRect/>
                          </a:stretch>
                        </pic:blipFill>
                        <pic:spPr>
                          <a:xfrm>
                            <a:off x="0" y="0"/>
                            <a:ext cx="5800090" cy="3720812"/>
                          </a:xfrm>
                          <a:prstGeom prst="rect">
                            <a:avLst/>
                          </a:prstGeom>
                        </pic:spPr>
                      </pic:pic>
                    </a:graphicData>
                  </a:graphic>
                </wp:inline>
              </w:drawing>
            </w:r>
          </w:p>
          <w:p w14:paraId="67A65EB9" w14:textId="10285C61" w:rsidR="008F5F9B" w:rsidRPr="00A66C15" w:rsidRDefault="00172066">
            <w:pPr>
              <w:rPr>
                <w:rFonts w:cstheme="minorHAnsi"/>
              </w:rPr>
            </w:pPr>
            <w:r>
              <w:rPr>
                <w:rFonts w:cstheme="minorHAnsi"/>
                <w:noProof/>
              </w:rPr>
              <w:drawing>
                <wp:inline distT="0" distB="0" distL="0" distR="0" wp14:anchorId="4A20A46C" wp14:editId="4360FE12">
                  <wp:extent cx="5800090" cy="319075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RDOCAL assoc.png"/>
                          <pic:cNvPicPr/>
                        </pic:nvPicPr>
                        <pic:blipFill>
                          <a:blip r:embed="rId211">
                            <a:extLst>
                              <a:ext uri="{28A0092B-C50C-407E-A947-70E740481C1C}">
                                <a14:useLocalDpi xmlns:a14="http://schemas.microsoft.com/office/drawing/2010/main" val="0"/>
                              </a:ext>
                            </a:extLst>
                          </a:blip>
                          <a:stretch>
                            <a:fillRect/>
                          </a:stretch>
                        </pic:blipFill>
                        <pic:spPr>
                          <a:xfrm>
                            <a:off x="0" y="0"/>
                            <a:ext cx="5800090" cy="3190758"/>
                          </a:xfrm>
                          <a:prstGeom prst="rect">
                            <a:avLst/>
                          </a:prstGeom>
                        </pic:spPr>
                      </pic:pic>
                    </a:graphicData>
                  </a:graphic>
                </wp:inline>
              </w:drawing>
            </w:r>
          </w:p>
        </w:tc>
      </w:tr>
      <w:tr w:rsidR="00EC06B0" w:rsidRPr="00D90A3A" w14:paraId="41A0039D" w14:textId="77777777" w:rsidTr="006C62E1">
        <w:tc>
          <w:tcPr>
            <w:tcW w:w="9350" w:type="dxa"/>
          </w:tcPr>
          <w:p w14:paraId="1CBBCC4A" w14:textId="77777777" w:rsidR="00EA6EA3" w:rsidRPr="00A66C15" w:rsidRDefault="00EA6EA3" w:rsidP="00EA6EA3">
            <w:pPr>
              <w:autoSpaceDE w:val="0"/>
              <w:autoSpaceDN w:val="0"/>
              <w:adjustRightInd w:val="0"/>
              <w:rPr>
                <w:rFonts w:cstheme="minorHAnsi"/>
                <w:color w:val="000000"/>
                <w:sz w:val="20"/>
                <w:szCs w:val="20"/>
              </w:rPr>
            </w:pPr>
            <w:r w:rsidRPr="00A66C15">
              <w:rPr>
                <w:rFonts w:cstheme="minorHAnsi"/>
                <w:color w:val="000000"/>
                <w:sz w:val="20"/>
                <w:szCs w:val="20"/>
              </w:rPr>
              <w:t>INT 1 Reference: M 40.1-2</w:t>
            </w:r>
          </w:p>
          <w:p w14:paraId="6B98E336" w14:textId="50C4052A" w:rsidR="00EA6EA3" w:rsidRPr="00A66C15" w:rsidRDefault="004127C0" w:rsidP="00EA6EA3">
            <w:pPr>
              <w:autoSpaceDE w:val="0"/>
              <w:autoSpaceDN w:val="0"/>
              <w:adjustRightInd w:val="0"/>
              <w:rPr>
                <w:rFonts w:cstheme="minorHAnsi"/>
                <w:b/>
                <w:bCs/>
                <w:color w:val="000000"/>
                <w:sz w:val="20"/>
                <w:szCs w:val="20"/>
              </w:rPr>
            </w:pPr>
            <w:r>
              <w:rPr>
                <w:rFonts w:cstheme="minorHAnsi"/>
                <w:b/>
                <w:bCs/>
                <w:color w:val="FF0000"/>
                <w:sz w:val="20"/>
                <w:szCs w:val="20"/>
              </w:rPr>
              <w:t>5.6.1</w:t>
            </w:r>
            <w:r w:rsidR="00EA6EA3" w:rsidRPr="00A66C15">
              <w:rPr>
                <w:rFonts w:cstheme="minorHAnsi"/>
                <w:b/>
                <w:bCs/>
                <w:color w:val="FF0000"/>
                <w:sz w:val="20"/>
                <w:szCs w:val="20"/>
              </w:rPr>
              <w:t xml:space="preserve"> </w:t>
            </w:r>
            <w:r w:rsidR="00EA6EA3" w:rsidRPr="00A66C15">
              <w:rPr>
                <w:rFonts w:cstheme="minorHAnsi"/>
                <w:b/>
                <w:bCs/>
                <w:color w:val="000000"/>
                <w:sz w:val="20"/>
                <w:szCs w:val="20"/>
              </w:rPr>
              <w:t>Radio calling-in (reporting) points (see S-4 – B-488.1 and B-488.2)</w:t>
            </w:r>
          </w:p>
          <w:p w14:paraId="55A7D96F" w14:textId="066B8755" w:rsidR="00C712FB" w:rsidRPr="00A66C15" w:rsidRDefault="00EA6EA3" w:rsidP="00EA6EA3">
            <w:pPr>
              <w:autoSpaceDE w:val="0"/>
              <w:autoSpaceDN w:val="0"/>
              <w:adjustRightInd w:val="0"/>
              <w:rPr>
                <w:rFonts w:cstheme="minorHAnsi"/>
                <w:color w:val="000000"/>
                <w:sz w:val="20"/>
                <w:szCs w:val="20"/>
              </w:rPr>
            </w:pPr>
            <w:r w:rsidRPr="00A66C15">
              <w:rPr>
                <w:rFonts w:cstheme="minorHAnsi"/>
                <w:color w:val="000000"/>
                <w:sz w:val="20"/>
                <w:szCs w:val="20"/>
              </w:rPr>
              <w:lastRenderedPageBreak/>
              <w:t>Radio reporting points, also called radio calling-in points, have been established in certain busy waterways</w:t>
            </w:r>
            <w:r w:rsidR="00C712FB" w:rsidRPr="00A66C15">
              <w:rPr>
                <w:rFonts w:cstheme="minorHAnsi"/>
                <w:color w:val="000000"/>
                <w:sz w:val="20"/>
                <w:szCs w:val="20"/>
              </w:rPr>
              <w:t xml:space="preserve"> </w:t>
            </w:r>
            <w:r w:rsidRPr="00A66C15">
              <w:rPr>
                <w:rFonts w:cstheme="minorHAnsi"/>
                <w:color w:val="000000"/>
                <w:sz w:val="20"/>
                <w:szCs w:val="20"/>
              </w:rPr>
              <w:t xml:space="preserve">and port approaches to assist traffic control. On passing these points or crossing </w:t>
            </w:r>
            <w:r w:rsidR="00334515" w:rsidRPr="00A66C15">
              <w:rPr>
                <w:rFonts w:cstheme="minorHAnsi"/>
                <w:color w:val="000000"/>
                <w:sz w:val="20"/>
                <w:szCs w:val="20"/>
              </w:rPr>
              <w:t>a defined line, vessel</w:t>
            </w:r>
            <w:r w:rsidR="004A515B">
              <w:rPr>
                <w:rFonts w:cstheme="minorHAnsi"/>
                <w:color w:val="000000"/>
                <w:sz w:val="20"/>
                <w:szCs w:val="20"/>
              </w:rPr>
              <w:t>s</w:t>
            </w:r>
            <w:r w:rsidRPr="00A66C15">
              <w:rPr>
                <w:rFonts w:cstheme="minorHAnsi"/>
                <w:color w:val="000000"/>
                <w:sz w:val="20"/>
                <w:szCs w:val="20"/>
              </w:rPr>
              <w:t xml:space="preserve"> are</w:t>
            </w:r>
            <w:r w:rsidR="00C712FB" w:rsidRPr="00A66C15">
              <w:rPr>
                <w:rFonts w:cstheme="minorHAnsi"/>
                <w:color w:val="000000"/>
                <w:sz w:val="20"/>
                <w:szCs w:val="20"/>
              </w:rPr>
              <w:t xml:space="preserve"> </w:t>
            </w:r>
            <w:r w:rsidRPr="00A66C15">
              <w:rPr>
                <w:rFonts w:cstheme="minorHAnsi"/>
                <w:color w:val="000000"/>
                <w:sz w:val="20"/>
                <w:szCs w:val="20"/>
              </w:rPr>
              <w:t>required to report on VHF to a Traffic Control Centre.</w:t>
            </w:r>
          </w:p>
          <w:p w14:paraId="6B31E745" w14:textId="66337B34" w:rsidR="00C712FB" w:rsidRPr="00A66C15" w:rsidRDefault="00EA6EA3" w:rsidP="00EA6EA3">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color w:val="000000"/>
                <w:sz w:val="20"/>
                <w:szCs w:val="20"/>
              </w:rPr>
            </w:pPr>
            <w:r w:rsidRPr="00A66C15">
              <w:rPr>
                <w:rFonts w:cstheme="minorHAnsi"/>
                <w:color w:val="000000"/>
                <w:sz w:val="20"/>
                <w:szCs w:val="20"/>
              </w:rPr>
              <w:t xml:space="preserve">If it is required to encode a radio reporting point or line, it must be done using the feature </w:t>
            </w:r>
            <w:r w:rsidRPr="00A66C15">
              <w:rPr>
                <w:rFonts w:cstheme="minorHAnsi"/>
                <w:b/>
                <w:bCs/>
                <w:color w:val="000000"/>
                <w:sz w:val="20"/>
                <w:szCs w:val="20"/>
              </w:rPr>
              <w:t>Radio Calling-in Point</w:t>
            </w:r>
            <w:r w:rsidRPr="00A66C15">
              <w:rPr>
                <w:rFonts w:cstheme="minorHAnsi"/>
                <w:color w:val="000000"/>
                <w:sz w:val="20"/>
                <w:szCs w:val="20"/>
              </w:rPr>
              <w:t>.</w:t>
            </w:r>
          </w:p>
          <w:p w14:paraId="5B3BDEC3" w14:textId="77777777" w:rsidR="00EA6EA3" w:rsidRPr="00A66C15" w:rsidRDefault="00EA6EA3" w:rsidP="00EA6EA3">
            <w:pPr>
              <w:autoSpaceDE w:val="0"/>
              <w:autoSpaceDN w:val="0"/>
              <w:adjustRightInd w:val="0"/>
              <w:rPr>
                <w:rFonts w:cstheme="minorHAnsi"/>
                <w:color w:val="000000"/>
                <w:sz w:val="20"/>
                <w:szCs w:val="20"/>
              </w:rPr>
            </w:pPr>
            <w:r w:rsidRPr="00A66C15">
              <w:rPr>
                <w:rFonts w:cstheme="minorHAnsi"/>
                <w:color w:val="000000"/>
                <w:sz w:val="20"/>
                <w:szCs w:val="20"/>
              </w:rPr>
              <w:t>Remarks:</w:t>
            </w:r>
          </w:p>
          <w:p w14:paraId="6D3BF396" w14:textId="7DCB27BE" w:rsidR="00EA6EA3" w:rsidRPr="00A66C15" w:rsidRDefault="00EA6EA3" w:rsidP="00EA6EA3">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Each </w:t>
            </w:r>
            <w:r w:rsidRPr="00A66C15">
              <w:rPr>
                <w:rFonts w:cstheme="minorHAnsi"/>
                <w:b/>
                <w:bCs/>
                <w:color w:val="000000"/>
                <w:sz w:val="20"/>
                <w:szCs w:val="20"/>
              </w:rPr>
              <w:t>Radio</w:t>
            </w:r>
            <w:r w:rsidR="00C63A2C">
              <w:rPr>
                <w:rFonts w:cstheme="minorHAnsi"/>
                <w:b/>
                <w:bCs/>
                <w:color w:val="000000"/>
                <w:sz w:val="20"/>
                <w:szCs w:val="20"/>
              </w:rPr>
              <w:t xml:space="preserve"> </w:t>
            </w:r>
            <w:r w:rsidRPr="00A66C15">
              <w:rPr>
                <w:rFonts w:cstheme="minorHAnsi"/>
                <w:b/>
                <w:bCs/>
                <w:color w:val="000000"/>
                <w:sz w:val="20"/>
                <w:szCs w:val="20"/>
              </w:rPr>
              <w:t>Calling</w:t>
            </w:r>
            <w:r w:rsidR="00C63A2C">
              <w:rPr>
                <w:rFonts w:cstheme="minorHAnsi"/>
                <w:b/>
                <w:bCs/>
                <w:color w:val="000000"/>
                <w:sz w:val="20"/>
                <w:szCs w:val="20"/>
              </w:rPr>
              <w:t>-</w:t>
            </w:r>
            <w:r w:rsidR="00F55BAA">
              <w:rPr>
                <w:rFonts w:cstheme="minorHAnsi"/>
                <w:b/>
                <w:bCs/>
                <w:color w:val="000000"/>
                <w:sz w:val="20"/>
                <w:szCs w:val="20"/>
              </w:rPr>
              <w:t>In</w:t>
            </w:r>
            <w:r w:rsidR="00C63A2C">
              <w:rPr>
                <w:rFonts w:cstheme="minorHAnsi"/>
                <w:b/>
                <w:bCs/>
                <w:color w:val="000000"/>
                <w:sz w:val="20"/>
                <w:szCs w:val="20"/>
              </w:rPr>
              <w:t xml:space="preserve"> </w:t>
            </w:r>
            <w:r w:rsidRPr="00A66C15">
              <w:rPr>
                <w:rFonts w:cstheme="minorHAnsi"/>
                <w:b/>
                <w:bCs/>
                <w:color w:val="000000"/>
                <w:sz w:val="20"/>
                <w:szCs w:val="20"/>
              </w:rPr>
              <w:t xml:space="preserve">Point </w:t>
            </w:r>
            <w:r w:rsidRPr="00A66C15">
              <w:rPr>
                <w:rFonts w:cstheme="minorHAnsi"/>
                <w:color w:val="000000"/>
                <w:sz w:val="20"/>
                <w:szCs w:val="20"/>
              </w:rPr>
              <w:t xml:space="preserve">feature of type point must carry at least one orientation. If it is required to encode the reciprocal orientation, to indicate that a bearing and its opposite apply to a </w:t>
            </w:r>
            <w:r w:rsidR="00F55BAA" w:rsidRPr="00A66C15">
              <w:rPr>
                <w:rFonts w:cstheme="minorHAnsi"/>
                <w:b/>
                <w:bCs/>
                <w:color w:val="000000"/>
                <w:sz w:val="20"/>
                <w:szCs w:val="20"/>
              </w:rPr>
              <w:t>Radio</w:t>
            </w:r>
            <w:r w:rsidR="00C63A2C">
              <w:rPr>
                <w:rFonts w:cstheme="minorHAnsi"/>
                <w:b/>
                <w:bCs/>
                <w:color w:val="000000"/>
                <w:sz w:val="20"/>
                <w:szCs w:val="20"/>
              </w:rPr>
              <w:t xml:space="preserve"> </w:t>
            </w:r>
            <w:r w:rsidR="00F55BAA" w:rsidRPr="00A66C15">
              <w:rPr>
                <w:rFonts w:cstheme="minorHAnsi"/>
                <w:b/>
                <w:bCs/>
                <w:color w:val="000000"/>
                <w:sz w:val="20"/>
                <w:szCs w:val="20"/>
              </w:rPr>
              <w:t>Calling</w:t>
            </w:r>
            <w:r w:rsidR="00C63A2C">
              <w:rPr>
                <w:rFonts w:cstheme="minorHAnsi"/>
                <w:b/>
                <w:bCs/>
                <w:color w:val="000000"/>
                <w:sz w:val="20"/>
                <w:szCs w:val="20"/>
              </w:rPr>
              <w:t>-</w:t>
            </w:r>
            <w:r w:rsidR="00F55BAA">
              <w:rPr>
                <w:rFonts w:cstheme="minorHAnsi"/>
                <w:b/>
                <w:bCs/>
                <w:color w:val="000000"/>
                <w:sz w:val="20"/>
                <w:szCs w:val="20"/>
              </w:rPr>
              <w:t>In</w:t>
            </w:r>
            <w:r w:rsidR="00C63A2C">
              <w:rPr>
                <w:rFonts w:cstheme="minorHAnsi"/>
                <w:b/>
                <w:bCs/>
                <w:color w:val="000000"/>
                <w:sz w:val="20"/>
                <w:szCs w:val="20"/>
              </w:rPr>
              <w:t xml:space="preserve"> </w:t>
            </w:r>
            <w:r w:rsidR="00F55BAA" w:rsidRPr="00A66C15">
              <w:rPr>
                <w:rFonts w:cstheme="minorHAnsi"/>
                <w:b/>
                <w:bCs/>
                <w:color w:val="000000"/>
                <w:sz w:val="20"/>
                <w:szCs w:val="20"/>
              </w:rPr>
              <w:t>Poin</w:t>
            </w:r>
            <w:r w:rsidRPr="00A66C15">
              <w:rPr>
                <w:rFonts w:cstheme="minorHAnsi"/>
                <w:b/>
                <w:bCs/>
                <w:color w:val="000000"/>
                <w:sz w:val="20"/>
                <w:szCs w:val="20"/>
              </w:rPr>
              <w:t xml:space="preserve">t </w:t>
            </w:r>
            <w:r w:rsidRPr="00A66C15">
              <w:rPr>
                <w:rFonts w:cstheme="minorHAnsi"/>
                <w:color w:val="000000"/>
                <w:sz w:val="20"/>
                <w:szCs w:val="20"/>
              </w:rPr>
              <w:t xml:space="preserve">feature, it must be done using attribute </w:t>
            </w:r>
            <w:proofErr w:type="spellStart"/>
            <w:r w:rsidRPr="00A66C15">
              <w:rPr>
                <w:rFonts w:cstheme="minorHAnsi"/>
                <w:b/>
                <w:bCs/>
                <w:color w:val="000000"/>
                <w:sz w:val="20"/>
                <w:szCs w:val="20"/>
              </w:rPr>
              <w:t>traffic</w:t>
            </w:r>
            <w:r w:rsidR="00F55BAA">
              <w:rPr>
                <w:rFonts w:cstheme="minorHAnsi"/>
                <w:b/>
                <w:bCs/>
                <w:color w:val="000000"/>
                <w:sz w:val="20"/>
                <w:szCs w:val="20"/>
              </w:rPr>
              <w:t>F</w:t>
            </w:r>
            <w:r w:rsidRPr="00A66C15">
              <w:rPr>
                <w:rFonts w:cstheme="minorHAnsi"/>
                <w:b/>
                <w:bCs/>
                <w:color w:val="000000"/>
                <w:sz w:val="20"/>
                <w:szCs w:val="20"/>
              </w:rPr>
              <w:t>low</w:t>
            </w:r>
            <w:proofErr w:type="spellEnd"/>
            <w:r w:rsidRPr="00A66C15">
              <w:rPr>
                <w:rFonts w:cstheme="minorHAnsi"/>
                <w:b/>
                <w:bCs/>
                <w:color w:val="000000"/>
                <w:sz w:val="20"/>
                <w:szCs w:val="20"/>
              </w:rPr>
              <w:t xml:space="preserve"> </w:t>
            </w:r>
            <w:r w:rsidRPr="00A66C15">
              <w:rPr>
                <w:rFonts w:cstheme="minorHAnsi"/>
                <w:color w:val="000000"/>
                <w:sz w:val="20"/>
                <w:szCs w:val="20"/>
              </w:rPr>
              <w:t xml:space="preserve">= </w:t>
            </w:r>
            <w:r w:rsidRPr="00A66C15">
              <w:rPr>
                <w:rFonts w:cstheme="minorHAnsi"/>
                <w:i/>
                <w:iCs/>
                <w:color w:val="000000"/>
                <w:sz w:val="20"/>
                <w:szCs w:val="20"/>
              </w:rPr>
              <w:t xml:space="preserve">4 </w:t>
            </w:r>
            <w:r w:rsidRPr="00A66C15">
              <w:rPr>
                <w:rFonts w:cstheme="minorHAnsi"/>
                <w:color w:val="000000"/>
                <w:sz w:val="20"/>
                <w:szCs w:val="20"/>
              </w:rPr>
              <w:t xml:space="preserve">(two-way). If the same position is used for another orientation (not opposite) of traffic flow, a second </w:t>
            </w:r>
            <w:proofErr w:type="spellStart"/>
            <w:r w:rsidRPr="00A66C15">
              <w:rPr>
                <w:rFonts w:cstheme="minorHAnsi"/>
                <w:b/>
                <w:bCs/>
                <w:color w:val="000000"/>
                <w:sz w:val="20"/>
                <w:szCs w:val="20"/>
              </w:rPr>
              <w:t>orientation</w:t>
            </w:r>
            <w:r w:rsidR="00B97522">
              <w:rPr>
                <w:rFonts w:cstheme="minorHAnsi"/>
                <w:b/>
                <w:bCs/>
                <w:color w:val="000000"/>
                <w:sz w:val="20"/>
                <w:szCs w:val="20"/>
              </w:rPr>
              <w:t>Value</w:t>
            </w:r>
            <w:proofErr w:type="spellEnd"/>
            <w:r w:rsidRPr="00A66C15">
              <w:rPr>
                <w:rFonts w:cstheme="minorHAnsi"/>
                <w:b/>
                <w:bCs/>
                <w:color w:val="000000"/>
                <w:sz w:val="20"/>
                <w:szCs w:val="20"/>
              </w:rPr>
              <w:t xml:space="preserve"> </w:t>
            </w:r>
            <w:r w:rsidRPr="00A66C15">
              <w:rPr>
                <w:rFonts w:cstheme="minorHAnsi"/>
                <w:color w:val="000000"/>
                <w:sz w:val="20"/>
                <w:szCs w:val="20"/>
              </w:rPr>
              <w:t>attribute must be encoded.</w:t>
            </w:r>
          </w:p>
          <w:p w14:paraId="0CD68FE7" w14:textId="4468C9FB" w:rsidR="00EA6EA3" w:rsidRDefault="00EA6EA3" w:rsidP="00EA6EA3">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The complex attribute </w:t>
            </w:r>
            <w:proofErr w:type="spellStart"/>
            <w:r w:rsidRPr="00A66C15">
              <w:rPr>
                <w:rFonts w:cstheme="minorHAnsi"/>
                <w:b/>
                <w:bCs/>
                <w:color w:val="000000"/>
                <w:sz w:val="20"/>
                <w:szCs w:val="20"/>
              </w:rPr>
              <w:t>feature</w:t>
            </w:r>
            <w:r w:rsidR="00F55BAA">
              <w:rPr>
                <w:rFonts w:cstheme="minorHAnsi"/>
                <w:b/>
                <w:bCs/>
                <w:color w:val="000000"/>
                <w:sz w:val="20"/>
                <w:szCs w:val="20"/>
              </w:rPr>
              <w:t>N</w:t>
            </w:r>
            <w:r w:rsidRPr="00A66C15">
              <w:rPr>
                <w:rFonts w:cstheme="minorHAnsi"/>
                <w:b/>
                <w:bCs/>
                <w:color w:val="000000"/>
                <w:sz w:val="20"/>
                <w:szCs w:val="20"/>
              </w:rPr>
              <w:t>ame</w:t>
            </w:r>
            <w:proofErr w:type="spellEnd"/>
            <w:r w:rsidRPr="00A66C15">
              <w:rPr>
                <w:rFonts w:cstheme="minorHAnsi"/>
                <w:color w:val="000000"/>
                <w:sz w:val="20"/>
                <w:szCs w:val="20"/>
              </w:rPr>
              <w:t xml:space="preserve">, sub-attribute </w:t>
            </w:r>
            <w:r w:rsidRPr="00A66C15">
              <w:rPr>
                <w:rFonts w:cstheme="minorHAnsi"/>
                <w:b/>
                <w:bCs/>
                <w:color w:val="000000"/>
                <w:sz w:val="20"/>
                <w:szCs w:val="20"/>
              </w:rPr>
              <w:t xml:space="preserve">name </w:t>
            </w:r>
            <w:r w:rsidRPr="00A66C15">
              <w:rPr>
                <w:rFonts w:cstheme="minorHAnsi"/>
                <w:color w:val="000000"/>
                <w:sz w:val="20"/>
                <w:szCs w:val="20"/>
              </w:rPr>
              <w:t xml:space="preserve">is used to encode the name and/or alphanumeric designator of the </w:t>
            </w:r>
            <w:r w:rsidR="00F55BAA" w:rsidRPr="00A66C15">
              <w:rPr>
                <w:rFonts w:cstheme="minorHAnsi"/>
                <w:b/>
                <w:bCs/>
                <w:color w:val="000000"/>
                <w:sz w:val="20"/>
                <w:szCs w:val="20"/>
              </w:rPr>
              <w:t>Radio</w:t>
            </w:r>
            <w:r w:rsidR="00C63A2C">
              <w:rPr>
                <w:rFonts w:cstheme="minorHAnsi"/>
                <w:b/>
                <w:bCs/>
                <w:color w:val="000000"/>
                <w:sz w:val="20"/>
                <w:szCs w:val="20"/>
              </w:rPr>
              <w:t xml:space="preserve"> </w:t>
            </w:r>
            <w:r w:rsidR="00F55BAA" w:rsidRPr="00A66C15">
              <w:rPr>
                <w:rFonts w:cstheme="minorHAnsi"/>
                <w:b/>
                <w:bCs/>
                <w:color w:val="000000"/>
                <w:sz w:val="20"/>
                <w:szCs w:val="20"/>
              </w:rPr>
              <w:t>Calling</w:t>
            </w:r>
            <w:r w:rsidR="00C63A2C">
              <w:rPr>
                <w:rFonts w:cstheme="minorHAnsi"/>
                <w:b/>
                <w:bCs/>
                <w:color w:val="000000"/>
                <w:sz w:val="20"/>
                <w:szCs w:val="20"/>
              </w:rPr>
              <w:t>-</w:t>
            </w:r>
            <w:r w:rsidR="00F55BAA">
              <w:rPr>
                <w:rFonts w:cstheme="minorHAnsi"/>
                <w:b/>
                <w:bCs/>
                <w:color w:val="000000"/>
                <w:sz w:val="20"/>
                <w:szCs w:val="20"/>
              </w:rPr>
              <w:t>In</w:t>
            </w:r>
            <w:r w:rsidR="00C63A2C">
              <w:rPr>
                <w:rFonts w:cstheme="minorHAnsi"/>
                <w:b/>
                <w:bCs/>
                <w:color w:val="000000"/>
                <w:sz w:val="20"/>
                <w:szCs w:val="20"/>
              </w:rPr>
              <w:t xml:space="preserve"> </w:t>
            </w:r>
            <w:r w:rsidR="00F55BAA" w:rsidRPr="00A66C15">
              <w:rPr>
                <w:rFonts w:cstheme="minorHAnsi"/>
                <w:b/>
                <w:bCs/>
                <w:color w:val="000000"/>
                <w:sz w:val="20"/>
                <w:szCs w:val="20"/>
              </w:rPr>
              <w:t>Point</w:t>
            </w:r>
            <w:r w:rsidRPr="00A66C15">
              <w:rPr>
                <w:rFonts w:cstheme="minorHAnsi"/>
                <w:color w:val="000000"/>
                <w:sz w:val="20"/>
                <w:szCs w:val="20"/>
              </w:rPr>
              <w:t>.</w:t>
            </w:r>
          </w:p>
          <w:p w14:paraId="618D1054" w14:textId="0C741B0B" w:rsidR="00237DD9" w:rsidRPr="00A66C15" w:rsidRDefault="00237DD9" w:rsidP="00EA6EA3">
            <w:pPr>
              <w:pStyle w:val="ListParagraph"/>
              <w:numPr>
                <w:ilvl w:val="0"/>
                <w:numId w:val="2"/>
              </w:numPr>
              <w:autoSpaceDE w:val="0"/>
              <w:autoSpaceDN w:val="0"/>
              <w:adjustRightInd w:val="0"/>
              <w:rPr>
                <w:rFonts w:cstheme="minorHAnsi"/>
                <w:color w:val="000000"/>
                <w:sz w:val="20"/>
                <w:szCs w:val="20"/>
              </w:rPr>
            </w:pPr>
            <w:r>
              <w:rPr>
                <w:rFonts w:cstheme="minorHAnsi"/>
                <w:color w:val="000000"/>
                <w:sz w:val="20"/>
                <w:szCs w:val="20"/>
              </w:rPr>
              <w:t>Regulations, restrictions, and recommendations are encoded using one or more instances of the information class</w:t>
            </w:r>
            <w:r w:rsidR="00827136">
              <w:rPr>
                <w:rFonts w:cstheme="minorHAnsi"/>
                <w:color w:val="000000"/>
                <w:sz w:val="20"/>
                <w:szCs w:val="20"/>
              </w:rPr>
              <w:t>es</w:t>
            </w:r>
            <w:r>
              <w:rPr>
                <w:rFonts w:cstheme="minorHAnsi"/>
                <w:color w:val="000000"/>
                <w:sz w:val="20"/>
                <w:szCs w:val="20"/>
              </w:rPr>
              <w:t xml:space="preserve"> </w:t>
            </w:r>
            <w:r w:rsidRPr="00BD667F">
              <w:rPr>
                <w:rFonts w:cstheme="minorHAnsi"/>
                <w:b/>
                <w:color w:val="000000"/>
                <w:sz w:val="20"/>
                <w:szCs w:val="20"/>
              </w:rPr>
              <w:t>Regulations</w:t>
            </w:r>
            <w:r>
              <w:rPr>
                <w:rFonts w:cstheme="minorHAnsi"/>
                <w:color w:val="000000"/>
                <w:sz w:val="20"/>
                <w:szCs w:val="20"/>
              </w:rPr>
              <w:t xml:space="preserve">, </w:t>
            </w:r>
            <w:r w:rsidRPr="00BD667F">
              <w:rPr>
                <w:rFonts w:cstheme="minorHAnsi"/>
                <w:b/>
                <w:color w:val="000000"/>
                <w:sz w:val="20"/>
                <w:szCs w:val="20"/>
              </w:rPr>
              <w:t>Restrictions</w:t>
            </w:r>
            <w:r>
              <w:rPr>
                <w:rFonts w:cstheme="minorHAnsi"/>
                <w:color w:val="000000"/>
                <w:sz w:val="20"/>
                <w:szCs w:val="20"/>
              </w:rPr>
              <w:t xml:space="preserve">, or </w:t>
            </w:r>
            <w:r w:rsidRPr="00BD667F">
              <w:rPr>
                <w:rFonts w:cstheme="minorHAnsi"/>
                <w:b/>
                <w:color w:val="000000"/>
                <w:sz w:val="20"/>
                <w:szCs w:val="20"/>
              </w:rPr>
              <w:t>Recommendations</w:t>
            </w:r>
            <w:r>
              <w:rPr>
                <w:rFonts w:cstheme="minorHAnsi"/>
                <w:color w:val="000000"/>
                <w:sz w:val="20"/>
                <w:szCs w:val="20"/>
              </w:rPr>
              <w:t xml:space="preserve">. </w:t>
            </w:r>
            <w:r w:rsidRPr="00A66C15">
              <w:rPr>
                <w:rFonts w:cstheme="minorHAnsi"/>
                <w:color w:val="000000"/>
                <w:sz w:val="20"/>
                <w:szCs w:val="20"/>
              </w:rPr>
              <w:t>For example, if the requirement to report by radio relates to certain classes of vessels only.</w:t>
            </w:r>
          </w:p>
          <w:p w14:paraId="20F74B5A" w14:textId="031978BB" w:rsidR="00EA6EA3" w:rsidRPr="00A66C15" w:rsidRDefault="00EA6EA3" w:rsidP="00EA6EA3">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An associated instance of the information </w:t>
            </w:r>
            <w:r w:rsidRPr="00A66C15">
              <w:rPr>
                <w:rFonts w:cstheme="minorHAnsi"/>
                <w:sz w:val="20"/>
                <w:szCs w:val="20"/>
              </w:rPr>
              <w:t xml:space="preserve">class </w:t>
            </w:r>
            <w:r w:rsidR="00237DD9" w:rsidRPr="00BD667F">
              <w:rPr>
                <w:rFonts w:cstheme="minorHAnsi"/>
                <w:b/>
                <w:sz w:val="20"/>
                <w:szCs w:val="20"/>
              </w:rPr>
              <w:t>N</w:t>
            </w:r>
            <w:r w:rsidR="00D6596A" w:rsidRPr="00BD667F">
              <w:rPr>
                <w:rFonts w:cstheme="minorHAnsi"/>
                <w:b/>
                <w:sz w:val="20"/>
                <w:szCs w:val="20"/>
              </w:rPr>
              <w:t>autical</w:t>
            </w:r>
            <w:r w:rsidR="00C63A2C">
              <w:rPr>
                <w:rFonts w:cstheme="minorHAnsi"/>
                <w:b/>
                <w:sz w:val="20"/>
                <w:szCs w:val="20"/>
              </w:rPr>
              <w:t xml:space="preserve"> </w:t>
            </w:r>
            <w:r w:rsidRPr="00237DD9">
              <w:rPr>
                <w:rFonts w:cstheme="minorHAnsi"/>
                <w:b/>
                <w:bCs/>
                <w:color w:val="000000"/>
                <w:sz w:val="20"/>
                <w:szCs w:val="20"/>
              </w:rPr>
              <w:t>Information</w:t>
            </w:r>
            <w:r w:rsidRPr="00A66C15">
              <w:rPr>
                <w:rFonts w:cstheme="minorHAnsi"/>
                <w:b/>
                <w:bCs/>
                <w:color w:val="000000"/>
                <w:sz w:val="20"/>
                <w:szCs w:val="20"/>
              </w:rPr>
              <w:t xml:space="preserve"> </w:t>
            </w:r>
            <w:r w:rsidRPr="00A66C15">
              <w:rPr>
                <w:rFonts w:cstheme="minorHAnsi"/>
                <w:color w:val="000000"/>
                <w:sz w:val="20"/>
                <w:szCs w:val="20"/>
              </w:rPr>
              <w:t xml:space="preserve">(see clause </w:t>
            </w:r>
            <w:r w:rsidR="00D0267B">
              <w:rPr>
                <w:rFonts w:cstheme="minorHAnsi"/>
                <w:color w:val="FF0000"/>
                <w:sz w:val="20"/>
                <w:szCs w:val="20"/>
              </w:rPr>
              <w:fldChar w:fldCharType="begin"/>
            </w:r>
            <w:r w:rsidR="00D0267B">
              <w:rPr>
                <w:rFonts w:cstheme="minorHAnsi"/>
                <w:color w:val="000000"/>
                <w:sz w:val="20"/>
                <w:szCs w:val="20"/>
              </w:rPr>
              <w:instrText xml:space="preserve"> REF _Ref410033935 \r \h </w:instrText>
            </w:r>
            <w:r w:rsidR="00D0267B">
              <w:rPr>
                <w:rFonts w:cstheme="minorHAnsi"/>
                <w:color w:val="FF0000"/>
                <w:sz w:val="20"/>
                <w:szCs w:val="20"/>
              </w:rPr>
            </w:r>
            <w:r w:rsidR="00D0267B">
              <w:rPr>
                <w:rFonts w:cstheme="minorHAnsi"/>
                <w:color w:val="FF0000"/>
                <w:sz w:val="20"/>
                <w:szCs w:val="20"/>
              </w:rPr>
              <w:fldChar w:fldCharType="separate"/>
            </w:r>
            <w:r w:rsidR="00D0267B">
              <w:rPr>
                <w:rFonts w:cstheme="minorHAnsi"/>
                <w:color w:val="000000"/>
                <w:sz w:val="20"/>
                <w:szCs w:val="20"/>
              </w:rPr>
              <w:t>7.3</w:t>
            </w:r>
            <w:r w:rsidR="00D0267B">
              <w:rPr>
                <w:rFonts w:cstheme="minorHAnsi"/>
                <w:color w:val="FF0000"/>
                <w:sz w:val="20"/>
                <w:szCs w:val="20"/>
              </w:rPr>
              <w:fldChar w:fldCharType="end"/>
            </w:r>
            <w:r w:rsidRPr="00A66C15">
              <w:rPr>
                <w:rFonts w:cstheme="minorHAnsi"/>
                <w:color w:val="000000"/>
                <w:sz w:val="20"/>
                <w:szCs w:val="20"/>
              </w:rPr>
              <w:t>), complex attribute</w:t>
            </w:r>
            <w:r w:rsidRPr="00A66C15">
              <w:rPr>
                <w:rFonts w:cstheme="minorHAnsi"/>
                <w:color w:val="FF0000"/>
                <w:sz w:val="20"/>
                <w:szCs w:val="20"/>
              </w:rPr>
              <w:t xml:space="preserve"> </w:t>
            </w:r>
            <w:r w:rsidRPr="00A66C15">
              <w:rPr>
                <w:rFonts w:cstheme="minorHAnsi"/>
                <w:b/>
                <w:bCs/>
                <w:color w:val="000000"/>
                <w:sz w:val="20"/>
                <w:szCs w:val="20"/>
              </w:rPr>
              <w:t xml:space="preserve">information </w:t>
            </w:r>
            <w:r w:rsidRPr="00A66C15">
              <w:rPr>
                <w:rFonts w:cstheme="minorHAnsi"/>
                <w:sz w:val="20"/>
                <w:szCs w:val="20"/>
              </w:rPr>
              <w:t>is</w:t>
            </w:r>
            <w:r w:rsidRPr="00A66C15">
              <w:rPr>
                <w:rFonts w:cstheme="minorHAnsi"/>
                <w:color w:val="FF0000"/>
                <w:sz w:val="20"/>
                <w:szCs w:val="20"/>
              </w:rPr>
              <w:t xml:space="preserve"> </w:t>
            </w:r>
            <w:r w:rsidRPr="00A66C15">
              <w:rPr>
                <w:rFonts w:cstheme="minorHAnsi"/>
                <w:color w:val="000000"/>
                <w:sz w:val="20"/>
                <w:szCs w:val="20"/>
              </w:rPr>
              <w:t xml:space="preserve">used to provide additional information, </w:t>
            </w:r>
            <w:r w:rsidR="00237DD9">
              <w:rPr>
                <w:rFonts w:cstheme="minorHAnsi"/>
                <w:color w:val="000000"/>
                <w:sz w:val="20"/>
                <w:szCs w:val="20"/>
              </w:rPr>
              <w:t xml:space="preserve">when </w:t>
            </w:r>
            <w:r w:rsidR="00237DD9" w:rsidRPr="00BD667F">
              <w:rPr>
                <w:rFonts w:cstheme="minorHAnsi"/>
                <w:b/>
                <w:color w:val="000000"/>
                <w:sz w:val="20"/>
                <w:szCs w:val="20"/>
              </w:rPr>
              <w:t>Regulations</w:t>
            </w:r>
            <w:r w:rsidR="00237DD9">
              <w:rPr>
                <w:rFonts w:cstheme="minorHAnsi"/>
                <w:color w:val="000000"/>
                <w:sz w:val="20"/>
                <w:szCs w:val="20"/>
              </w:rPr>
              <w:t xml:space="preserve">, </w:t>
            </w:r>
            <w:r w:rsidR="00237DD9" w:rsidRPr="00BD667F">
              <w:rPr>
                <w:rFonts w:cstheme="minorHAnsi"/>
                <w:b/>
                <w:color w:val="000000"/>
                <w:sz w:val="20"/>
                <w:szCs w:val="20"/>
              </w:rPr>
              <w:t>Restrictions</w:t>
            </w:r>
            <w:r w:rsidR="00237DD9">
              <w:rPr>
                <w:rFonts w:cstheme="minorHAnsi"/>
                <w:color w:val="000000"/>
                <w:sz w:val="20"/>
                <w:szCs w:val="20"/>
              </w:rPr>
              <w:t xml:space="preserve">, or </w:t>
            </w:r>
            <w:r w:rsidR="00237DD9" w:rsidRPr="00BD667F">
              <w:rPr>
                <w:rFonts w:cstheme="minorHAnsi"/>
                <w:b/>
                <w:color w:val="000000"/>
                <w:sz w:val="20"/>
                <w:szCs w:val="20"/>
              </w:rPr>
              <w:t>Recommendations</w:t>
            </w:r>
            <w:r w:rsidR="00237DD9">
              <w:rPr>
                <w:rFonts w:cstheme="minorHAnsi"/>
                <w:color w:val="000000"/>
                <w:sz w:val="20"/>
                <w:szCs w:val="20"/>
              </w:rPr>
              <w:t xml:space="preserve"> are not appropriate</w:t>
            </w:r>
            <w:r w:rsidRPr="00A66C15">
              <w:rPr>
                <w:rFonts w:cstheme="minorHAnsi"/>
                <w:color w:val="000000"/>
                <w:sz w:val="20"/>
                <w:szCs w:val="20"/>
              </w:rPr>
              <w:t xml:space="preserve">. </w:t>
            </w:r>
          </w:p>
          <w:p w14:paraId="229E0B84" w14:textId="3E65A5CB" w:rsidR="00EA6EA3" w:rsidRPr="00A66C15" w:rsidRDefault="00F55BAA" w:rsidP="00EA6EA3">
            <w:pPr>
              <w:pStyle w:val="ListParagraph"/>
              <w:numPr>
                <w:ilvl w:val="0"/>
                <w:numId w:val="2"/>
              </w:numPr>
              <w:autoSpaceDE w:val="0"/>
              <w:autoSpaceDN w:val="0"/>
              <w:adjustRightInd w:val="0"/>
              <w:rPr>
                <w:rFonts w:cstheme="minorHAnsi"/>
                <w:color w:val="000000"/>
                <w:sz w:val="20"/>
                <w:szCs w:val="20"/>
              </w:rPr>
            </w:pPr>
            <w:r w:rsidRPr="00A66C15">
              <w:rPr>
                <w:rFonts w:cstheme="minorHAnsi"/>
                <w:b/>
                <w:bCs/>
                <w:color w:val="000000"/>
                <w:sz w:val="20"/>
                <w:szCs w:val="20"/>
              </w:rPr>
              <w:t>Radio</w:t>
            </w:r>
            <w:r w:rsidR="00C63A2C">
              <w:rPr>
                <w:rFonts w:cstheme="minorHAnsi"/>
                <w:b/>
                <w:bCs/>
                <w:color w:val="000000"/>
                <w:sz w:val="20"/>
                <w:szCs w:val="20"/>
              </w:rPr>
              <w:t xml:space="preserve"> </w:t>
            </w:r>
            <w:r w:rsidRPr="00A66C15">
              <w:rPr>
                <w:rFonts w:cstheme="minorHAnsi"/>
                <w:b/>
                <w:bCs/>
                <w:color w:val="000000"/>
                <w:sz w:val="20"/>
                <w:szCs w:val="20"/>
              </w:rPr>
              <w:t>Calling</w:t>
            </w:r>
            <w:r w:rsidR="00C63A2C">
              <w:rPr>
                <w:rFonts w:cstheme="minorHAnsi"/>
                <w:b/>
                <w:bCs/>
                <w:color w:val="000000"/>
                <w:sz w:val="20"/>
                <w:szCs w:val="20"/>
              </w:rPr>
              <w:t>-</w:t>
            </w:r>
            <w:r>
              <w:rPr>
                <w:rFonts w:cstheme="minorHAnsi"/>
                <w:b/>
                <w:bCs/>
                <w:color w:val="000000"/>
                <w:sz w:val="20"/>
                <w:szCs w:val="20"/>
              </w:rPr>
              <w:t>In</w:t>
            </w:r>
            <w:r w:rsidR="00C63A2C">
              <w:rPr>
                <w:rFonts w:cstheme="minorHAnsi"/>
                <w:b/>
                <w:bCs/>
                <w:color w:val="000000"/>
                <w:sz w:val="20"/>
                <w:szCs w:val="20"/>
              </w:rPr>
              <w:t xml:space="preserve"> </w:t>
            </w:r>
            <w:r w:rsidRPr="00A66C15">
              <w:rPr>
                <w:rFonts w:cstheme="minorHAnsi"/>
                <w:b/>
                <w:bCs/>
                <w:color w:val="000000"/>
                <w:sz w:val="20"/>
                <w:szCs w:val="20"/>
              </w:rPr>
              <w:t xml:space="preserve">Point </w:t>
            </w:r>
            <w:r w:rsidR="00EA6EA3" w:rsidRPr="00A66C15">
              <w:rPr>
                <w:rFonts w:cstheme="minorHAnsi"/>
                <w:color w:val="000000"/>
                <w:sz w:val="20"/>
                <w:szCs w:val="20"/>
              </w:rPr>
              <w:t xml:space="preserve">features of type curve must be encoded such that resultant direction of the line (accounting for the direction of digitising and any subsequent reversal of the curve) is related such that the direction of traffic that is required to report is to the right. For curve features, it is not required to populate </w:t>
            </w:r>
            <w:r w:rsidR="00EA6EA3" w:rsidRPr="00A66C15">
              <w:rPr>
                <w:rFonts w:cstheme="minorHAnsi"/>
                <w:b/>
                <w:bCs/>
                <w:color w:val="000000"/>
                <w:sz w:val="20"/>
                <w:szCs w:val="20"/>
              </w:rPr>
              <w:t>orientation</w:t>
            </w:r>
            <w:r w:rsidR="00EA6EA3" w:rsidRPr="00A66C15">
              <w:rPr>
                <w:rFonts w:cstheme="minorHAnsi"/>
                <w:color w:val="000000"/>
                <w:sz w:val="20"/>
                <w:szCs w:val="20"/>
              </w:rPr>
              <w:t>.</w:t>
            </w:r>
          </w:p>
          <w:p w14:paraId="516EA6A1" w14:textId="7CE6B02F" w:rsidR="00EA6EA3" w:rsidRPr="00A66C15" w:rsidRDefault="00EA6EA3" w:rsidP="00EA6EA3">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the area of a Vessel Traffic Service (VTS) containing radio reporting points or requiring periodic position reporting, this should be done using the feature </w:t>
            </w:r>
            <w:r w:rsidRPr="00A66C15">
              <w:rPr>
                <w:rFonts w:cstheme="minorHAnsi"/>
                <w:b/>
                <w:bCs/>
                <w:color w:val="000000"/>
                <w:sz w:val="20"/>
                <w:szCs w:val="20"/>
              </w:rPr>
              <w:t>Vessel</w:t>
            </w:r>
            <w:r w:rsidR="00C63A2C">
              <w:rPr>
                <w:rFonts w:cstheme="minorHAnsi"/>
                <w:b/>
                <w:bCs/>
                <w:color w:val="000000"/>
                <w:sz w:val="20"/>
                <w:szCs w:val="20"/>
              </w:rPr>
              <w:t xml:space="preserve"> </w:t>
            </w:r>
            <w:r w:rsidRPr="00A66C15">
              <w:rPr>
                <w:rFonts w:cstheme="minorHAnsi"/>
                <w:b/>
                <w:bCs/>
                <w:color w:val="000000"/>
                <w:sz w:val="20"/>
                <w:szCs w:val="20"/>
              </w:rPr>
              <w:t>Traffic</w:t>
            </w:r>
            <w:r w:rsidR="00C63A2C">
              <w:rPr>
                <w:rFonts w:cstheme="minorHAnsi"/>
                <w:b/>
                <w:bCs/>
                <w:color w:val="000000"/>
                <w:sz w:val="20"/>
                <w:szCs w:val="20"/>
              </w:rPr>
              <w:t xml:space="preserve"> </w:t>
            </w:r>
            <w:r w:rsidRPr="00A66C15">
              <w:rPr>
                <w:rFonts w:cstheme="minorHAnsi"/>
                <w:b/>
                <w:bCs/>
                <w:color w:val="000000"/>
                <w:sz w:val="20"/>
                <w:szCs w:val="20"/>
              </w:rPr>
              <w:t>Service</w:t>
            </w:r>
            <w:r w:rsidR="00C63A2C">
              <w:rPr>
                <w:rFonts w:cstheme="minorHAnsi"/>
                <w:b/>
                <w:bCs/>
                <w:color w:val="000000"/>
                <w:sz w:val="20"/>
                <w:szCs w:val="20"/>
              </w:rPr>
              <w:t xml:space="preserve"> </w:t>
            </w:r>
            <w:r w:rsidRPr="00A66C15">
              <w:rPr>
                <w:rFonts w:cstheme="minorHAnsi"/>
                <w:b/>
                <w:bCs/>
                <w:color w:val="000000"/>
                <w:sz w:val="20"/>
                <w:szCs w:val="20"/>
              </w:rPr>
              <w:t xml:space="preserve">Area </w:t>
            </w:r>
            <w:r w:rsidRPr="00A66C15">
              <w:rPr>
                <w:rFonts w:cstheme="minorHAnsi"/>
                <w:color w:val="000000"/>
                <w:sz w:val="20"/>
                <w:szCs w:val="20"/>
              </w:rPr>
              <w:t xml:space="preserve">(see clause </w:t>
            </w:r>
            <w:r w:rsidR="000915B3">
              <w:rPr>
                <w:rFonts w:cstheme="minorHAnsi"/>
                <w:color w:val="FF0000"/>
                <w:sz w:val="20"/>
                <w:szCs w:val="20"/>
              </w:rPr>
              <w:fldChar w:fldCharType="begin"/>
            </w:r>
            <w:r w:rsidR="000915B3">
              <w:rPr>
                <w:rFonts w:cstheme="minorHAnsi"/>
                <w:color w:val="000000"/>
                <w:sz w:val="20"/>
                <w:szCs w:val="20"/>
              </w:rPr>
              <w:instrText xml:space="preserve"> REF _Ref531052397 \r \h </w:instrText>
            </w:r>
            <w:r w:rsidR="000915B3">
              <w:rPr>
                <w:rFonts w:cstheme="minorHAnsi"/>
                <w:color w:val="FF0000"/>
                <w:sz w:val="20"/>
                <w:szCs w:val="20"/>
              </w:rPr>
            </w:r>
            <w:r w:rsidR="000915B3">
              <w:rPr>
                <w:rFonts w:cstheme="minorHAnsi"/>
                <w:color w:val="FF0000"/>
                <w:sz w:val="20"/>
                <w:szCs w:val="20"/>
              </w:rPr>
              <w:fldChar w:fldCharType="separate"/>
            </w:r>
            <w:r w:rsidR="000915B3">
              <w:rPr>
                <w:rFonts w:cstheme="minorHAnsi"/>
                <w:color w:val="000000"/>
                <w:sz w:val="20"/>
                <w:szCs w:val="20"/>
              </w:rPr>
              <w:t>5.24</w:t>
            </w:r>
            <w:r w:rsidR="000915B3">
              <w:rPr>
                <w:rFonts w:cstheme="minorHAnsi"/>
                <w:color w:val="FF0000"/>
                <w:sz w:val="20"/>
                <w:szCs w:val="20"/>
              </w:rPr>
              <w:fldChar w:fldCharType="end"/>
            </w:r>
            <w:r w:rsidRPr="00A66C15">
              <w:rPr>
                <w:rFonts w:cstheme="minorHAnsi"/>
                <w:color w:val="000000"/>
                <w:sz w:val="20"/>
                <w:szCs w:val="20"/>
              </w:rPr>
              <w:t>).</w:t>
            </w:r>
          </w:p>
          <w:p w14:paraId="491CC0B6" w14:textId="6C1E1ED9" w:rsidR="00A443F8" w:rsidRPr="00A66C15" w:rsidRDefault="00EA6EA3">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Each VHF-channel should be indicated, using the attribute </w:t>
            </w:r>
            <w:proofErr w:type="spellStart"/>
            <w:r w:rsidRPr="00A66C15">
              <w:rPr>
                <w:rFonts w:cstheme="minorHAnsi"/>
                <w:b/>
                <w:bCs/>
                <w:color w:val="000000"/>
                <w:sz w:val="20"/>
                <w:szCs w:val="20"/>
              </w:rPr>
              <w:t>communication</w:t>
            </w:r>
            <w:r w:rsidR="00F55BAA">
              <w:rPr>
                <w:rFonts w:cstheme="minorHAnsi"/>
                <w:b/>
                <w:bCs/>
                <w:color w:val="000000"/>
                <w:sz w:val="20"/>
                <w:szCs w:val="20"/>
              </w:rPr>
              <w:t>C</w:t>
            </w:r>
            <w:r w:rsidRPr="00A66C15">
              <w:rPr>
                <w:rFonts w:cstheme="minorHAnsi"/>
                <w:b/>
                <w:bCs/>
                <w:color w:val="000000"/>
                <w:sz w:val="20"/>
                <w:szCs w:val="20"/>
              </w:rPr>
              <w:t>hannel</w:t>
            </w:r>
            <w:proofErr w:type="spellEnd"/>
            <w:r w:rsidRPr="00A66C15">
              <w:rPr>
                <w:rFonts w:cstheme="minorHAnsi"/>
                <w:b/>
                <w:bCs/>
                <w:color w:val="000000"/>
                <w:sz w:val="20"/>
                <w:szCs w:val="20"/>
              </w:rPr>
              <w:t xml:space="preserve"> </w:t>
            </w:r>
            <w:r w:rsidRPr="00A66C15">
              <w:rPr>
                <w:rFonts w:cstheme="minorHAnsi"/>
                <w:color w:val="000000"/>
                <w:sz w:val="20"/>
                <w:szCs w:val="20"/>
              </w:rPr>
              <w:t xml:space="preserve">(see </w:t>
            </w:r>
            <w:r w:rsidR="00D0267B">
              <w:rPr>
                <w:rFonts w:cstheme="minorHAnsi"/>
                <w:color w:val="000000"/>
                <w:sz w:val="20"/>
                <w:szCs w:val="20"/>
              </w:rPr>
              <w:t>Appendix C-1</w:t>
            </w:r>
            <w:r w:rsidRPr="00A66C15">
              <w:rPr>
                <w:rFonts w:cstheme="minorHAnsi"/>
                <w:color w:val="000000"/>
                <w:sz w:val="20"/>
                <w:szCs w:val="20"/>
              </w:rPr>
              <w:t>).</w:t>
            </w:r>
          </w:p>
          <w:p w14:paraId="01A54B4A" w14:textId="341EC9AB" w:rsidR="00EA6EA3" w:rsidRPr="00A66C15" w:rsidRDefault="00A443F8" w:rsidP="00A66C15">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the cargo of a vessel required to report when passing the radio calling-in point, this must be done using the </w:t>
            </w:r>
            <w:proofErr w:type="spellStart"/>
            <w:r w:rsidRPr="00A66C15">
              <w:rPr>
                <w:rFonts w:cstheme="minorHAnsi"/>
                <w:b/>
                <w:color w:val="000000"/>
                <w:sz w:val="20"/>
                <w:szCs w:val="20"/>
              </w:rPr>
              <w:t>categoryOfCargo</w:t>
            </w:r>
            <w:proofErr w:type="spellEnd"/>
            <w:r w:rsidRPr="00A66C15">
              <w:rPr>
                <w:rFonts w:cstheme="minorHAnsi"/>
                <w:color w:val="000000"/>
                <w:sz w:val="20"/>
                <w:szCs w:val="20"/>
              </w:rPr>
              <w:t xml:space="preserve"> attribute.</w:t>
            </w:r>
          </w:p>
          <w:p w14:paraId="4F722303" w14:textId="0957ED9D" w:rsidR="00A443F8" w:rsidRPr="00A66C15" w:rsidRDefault="00A443F8" w:rsidP="00A66C15">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specific type of vessel that is required to report when passing the radio calling-in point, this must be done using the </w:t>
            </w:r>
            <w:proofErr w:type="spellStart"/>
            <w:r w:rsidRPr="00A66C15">
              <w:rPr>
                <w:rFonts w:cstheme="minorHAnsi"/>
                <w:b/>
                <w:color w:val="000000"/>
                <w:sz w:val="20"/>
                <w:szCs w:val="20"/>
              </w:rPr>
              <w:t>categoryOfVessel</w:t>
            </w:r>
            <w:proofErr w:type="spellEnd"/>
            <w:r w:rsidRPr="00A66C15">
              <w:rPr>
                <w:rFonts w:cstheme="minorHAnsi"/>
                <w:color w:val="000000"/>
                <w:sz w:val="20"/>
                <w:szCs w:val="20"/>
              </w:rPr>
              <w:t xml:space="preserve"> attribute.</w:t>
            </w:r>
          </w:p>
          <w:p w14:paraId="2890E0D8" w14:textId="77777777" w:rsidR="00A443F8" w:rsidRPr="00A66C15" w:rsidRDefault="00A443F8" w:rsidP="00EA6EA3">
            <w:pPr>
              <w:pStyle w:val="ListParagraph"/>
              <w:autoSpaceDE w:val="0"/>
              <w:autoSpaceDN w:val="0"/>
              <w:adjustRightInd w:val="0"/>
              <w:rPr>
                <w:rFonts w:cstheme="minorHAnsi"/>
                <w:color w:val="000000"/>
                <w:sz w:val="20"/>
                <w:szCs w:val="20"/>
              </w:rPr>
            </w:pPr>
          </w:p>
          <w:p w14:paraId="57DFD94B" w14:textId="481568AC" w:rsidR="00EC06B0" w:rsidRPr="00ED455F" w:rsidRDefault="00EA6EA3" w:rsidP="00EA6EA3">
            <w:pPr>
              <w:rPr>
                <w:rFonts w:cstheme="minorHAnsi"/>
              </w:rPr>
            </w:pPr>
            <w:r w:rsidRPr="00A66C15">
              <w:rPr>
                <w:rFonts w:cstheme="minorHAnsi"/>
                <w:color w:val="000000"/>
                <w:sz w:val="20"/>
                <w:szCs w:val="20"/>
              </w:rPr>
              <w:t>Distinction: pilot boarding place; Vessel Traffic Service area.</w:t>
            </w:r>
          </w:p>
        </w:tc>
      </w:tr>
    </w:tbl>
    <w:p w14:paraId="5E620B80" w14:textId="77777777" w:rsidR="00EC06B0" w:rsidRPr="00ED455F" w:rsidRDefault="00EC06B0">
      <w:pPr>
        <w:rPr>
          <w:rFonts w:cstheme="minorHAnsi"/>
        </w:rPr>
      </w:pPr>
    </w:p>
    <w:p w14:paraId="79E34321" w14:textId="69CA54DD" w:rsidR="00F4544D" w:rsidRPr="00A66C15" w:rsidRDefault="000B66A8" w:rsidP="00EC438D">
      <w:pPr>
        <w:pStyle w:val="Heading2"/>
        <w:rPr>
          <w:rFonts w:asciiTheme="minorHAnsi" w:hAnsiTheme="minorHAnsi" w:cstheme="minorHAnsi"/>
        </w:rPr>
      </w:pPr>
      <w:bookmarkStart w:id="360" w:name="_Toc531133505"/>
      <w:r w:rsidRPr="00A66C15">
        <w:rPr>
          <w:rFonts w:asciiTheme="minorHAnsi" w:hAnsiTheme="minorHAnsi" w:cstheme="minorHAnsi"/>
        </w:rPr>
        <w:t>Warning signal stations</w:t>
      </w:r>
      <w:bookmarkEnd w:id="36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A10ED0" w:rsidRPr="00D90A3A" w14:paraId="70C97D0E" w14:textId="77777777" w:rsidTr="006C62E1">
        <w:trPr>
          <w:trHeight w:val="545"/>
        </w:trPr>
        <w:tc>
          <w:tcPr>
            <w:tcW w:w="9350" w:type="dxa"/>
            <w:hideMark/>
          </w:tcPr>
          <w:p w14:paraId="6DDE637E" w14:textId="77777777" w:rsidR="000B66A8" w:rsidRPr="00A66C15" w:rsidRDefault="00A10ED0" w:rsidP="000B66A8">
            <w:pPr>
              <w:autoSpaceDE w:val="0"/>
              <w:autoSpaceDN w:val="0"/>
              <w:adjustRightInd w:val="0"/>
              <w:rPr>
                <w:rFonts w:cstheme="minorHAnsi"/>
                <w:sz w:val="20"/>
                <w:szCs w:val="20"/>
              </w:rPr>
            </w:pPr>
            <w:r w:rsidRPr="00ED455F">
              <w:rPr>
                <w:rFonts w:cstheme="minorHAnsi"/>
                <w:sz w:val="20"/>
                <w:u w:val="single"/>
              </w:rPr>
              <w:t xml:space="preserve">IHO Definition: </w:t>
            </w:r>
            <w:r w:rsidR="000B66A8" w:rsidRPr="00A66C15">
              <w:rPr>
                <w:rFonts w:cstheme="minorHAnsi"/>
                <w:b/>
                <w:bCs/>
                <w:sz w:val="20"/>
                <w:szCs w:val="20"/>
              </w:rPr>
              <w:t>SIGNAL STATION, WARNING</w:t>
            </w:r>
            <w:r w:rsidR="000B66A8" w:rsidRPr="00A66C15">
              <w:rPr>
                <w:rFonts w:cstheme="minorHAnsi"/>
                <w:sz w:val="20"/>
                <w:szCs w:val="20"/>
              </w:rPr>
              <w:t>. A warning signal station is a place on shore from which</w:t>
            </w:r>
          </w:p>
          <w:p w14:paraId="7D24331B" w14:textId="02A513E2" w:rsidR="00A10ED0" w:rsidRPr="00ED455F" w:rsidRDefault="000B66A8" w:rsidP="000B66A8">
            <w:pPr>
              <w:autoSpaceDE w:val="0"/>
              <w:autoSpaceDN w:val="0"/>
              <w:adjustRightInd w:val="0"/>
              <w:rPr>
                <w:rFonts w:cstheme="minorHAnsi"/>
                <w:sz w:val="20"/>
                <w:lang w:val="en-US"/>
              </w:rPr>
            </w:pPr>
            <w:r w:rsidRPr="00A66C15">
              <w:rPr>
                <w:rFonts w:cstheme="minorHAnsi"/>
                <w:sz w:val="20"/>
                <w:szCs w:val="20"/>
              </w:rPr>
              <w:t>warning signals are made to ships at sea. (Adapted from IHO Dictionary – S-32 and Defence Geospatial Information Working Group; Feature Data Dictionary Register, 2012).</w:t>
            </w:r>
          </w:p>
        </w:tc>
      </w:tr>
      <w:tr w:rsidR="00A10ED0" w:rsidRPr="00D90A3A" w14:paraId="3D4DBF15" w14:textId="77777777" w:rsidTr="006C62E1">
        <w:trPr>
          <w:trHeight w:val="485"/>
        </w:trPr>
        <w:tc>
          <w:tcPr>
            <w:tcW w:w="9350" w:type="dxa"/>
            <w:hideMark/>
          </w:tcPr>
          <w:p w14:paraId="7CCF71CD" w14:textId="64B6C882" w:rsidR="00A10ED0" w:rsidRPr="00ED455F" w:rsidRDefault="00A10ED0" w:rsidP="00EB7F42">
            <w:pPr>
              <w:spacing w:after="120"/>
              <w:rPr>
                <w:rFonts w:cstheme="minorHAnsi"/>
                <w:b/>
                <w:color w:val="FF0000"/>
                <w:sz w:val="20"/>
                <w:lang w:val="en-US"/>
              </w:rPr>
            </w:pPr>
            <w:r w:rsidRPr="00ED455F">
              <w:rPr>
                <w:rFonts w:cstheme="minorHAnsi"/>
                <w:b/>
                <w:sz w:val="20"/>
                <w:u w:val="single"/>
              </w:rPr>
              <w:t>S-</w:t>
            </w:r>
            <w:r w:rsidR="000B66A8" w:rsidRPr="00A66C15">
              <w:rPr>
                <w:rFonts w:cstheme="minorHAnsi"/>
                <w:b/>
                <w:sz w:val="20"/>
                <w:u w:val="single"/>
              </w:rPr>
              <w:t xml:space="preserve">127 </w:t>
            </w:r>
            <w:r w:rsidRPr="00A66C15">
              <w:rPr>
                <w:rFonts w:cstheme="minorHAnsi"/>
                <w:b/>
                <w:sz w:val="20"/>
                <w:u w:val="single"/>
              </w:rPr>
              <w:t xml:space="preserve">Geo Feature: </w:t>
            </w:r>
            <w:r w:rsidR="000B66A8" w:rsidRPr="00A66C15">
              <w:rPr>
                <w:rFonts w:cstheme="minorHAnsi"/>
                <w:b/>
                <w:bCs/>
                <w:sz w:val="20"/>
                <w:szCs w:val="20"/>
              </w:rPr>
              <w:t>Signal station warning (SISTAW)</w:t>
            </w:r>
          </w:p>
        </w:tc>
      </w:tr>
      <w:tr w:rsidR="00A10ED0" w:rsidRPr="00D90A3A" w14:paraId="57B6F432" w14:textId="77777777" w:rsidTr="006C62E1">
        <w:trPr>
          <w:trHeight w:val="485"/>
        </w:trPr>
        <w:tc>
          <w:tcPr>
            <w:tcW w:w="9350" w:type="dxa"/>
            <w:hideMark/>
          </w:tcPr>
          <w:p w14:paraId="4729CFDE" w14:textId="77777777" w:rsidR="00A10ED0" w:rsidRPr="00A66C15" w:rsidRDefault="00A10ED0" w:rsidP="00EB7F42">
            <w:pPr>
              <w:rPr>
                <w:rFonts w:cstheme="minorHAnsi"/>
                <w:b/>
                <w:sz w:val="20"/>
              </w:rPr>
            </w:pPr>
            <w:r w:rsidRPr="00ED455F">
              <w:rPr>
                <w:rFonts w:cstheme="minorHAnsi"/>
                <w:b/>
                <w:sz w:val="20"/>
                <w:u w:val="single"/>
              </w:rPr>
              <w:t xml:space="preserve">Primitives: </w:t>
            </w:r>
            <w:r w:rsidRPr="00A66C15">
              <w:rPr>
                <w:rFonts w:cstheme="minorHAnsi"/>
                <w:b/>
                <w:sz w:val="20"/>
              </w:rPr>
              <w:t>Point, Surface</w:t>
            </w:r>
          </w:p>
          <w:p w14:paraId="02C9F0C6" w14:textId="77777777" w:rsidR="005E590C" w:rsidRPr="00A66C15" w:rsidRDefault="005E590C" w:rsidP="00EB7F42">
            <w:pPr>
              <w:rPr>
                <w:rFonts w:cstheme="minorHAnsi"/>
                <w:color w:val="FF0000"/>
                <w:sz w:val="20"/>
                <w:szCs w:val="24"/>
                <w:lang w:val="en-US"/>
              </w:rPr>
            </w:pPr>
          </w:p>
          <w:p w14:paraId="6AA85AF9" w14:textId="5BF2E42C" w:rsidR="005E590C" w:rsidRPr="00A66C15" w:rsidRDefault="005E590C" w:rsidP="00EB7F42">
            <w:pPr>
              <w:rPr>
                <w:rFonts w:cstheme="minorHAnsi"/>
                <w:color w:val="FF0000"/>
                <w:sz w:val="20"/>
                <w:szCs w:val="24"/>
                <w:lang w:val="en-US"/>
              </w:rPr>
            </w:pPr>
            <w:proofErr w:type="spellStart"/>
            <w:r w:rsidRPr="00A66C15">
              <w:rPr>
                <w:rFonts w:cstheme="minorHAnsi"/>
                <w:b/>
                <w:sz w:val="20"/>
                <w:lang w:val="en-AU"/>
              </w:rPr>
              <w:lastRenderedPageBreak/>
              <w:t>SuperType</w:t>
            </w:r>
            <w:proofErr w:type="spellEnd"/>
            <w:r w:rsidRPr="00A66C15">
              <w:rPr>
                <w:rFonts w:cstheme="minorHAnsi"/>
                <w:b/>
                <w:sz w:val="20"/>
                <w:lang w:val="en-AU"/>
              </w:rPr>
              <w:t xml:space="preserve">: </w:t>
            </w:r>
            <w:r w:rsidR="007A0562">
              <w:rPr>
                <w:rFonts w:cstheme="minorHAnsi"/>
                <w:b/>
                <w:sz w:val="20"/>
                <w:lang w:val="en-AU"/>
              </w:rPr>
              <w:t>Feature Type</w:t>
            </w:r>
            <w:r w:rsidRPr="00A66C15">
              <w:rPr>
                <w:rFonts w:cstheme="minorHAnsi"/>
                <w:sz w:val="20"/>
                <w:lang w:val="en-AU"/>
              </w:rPr>
              <w:t xml:space="preserve"> </w:t>
            </w:r>
            <w:r w:rsidRPr="00A66C15">
              <w:rPr>
                <w:rFonts w:cstheme="minorHAnsi"/>
                <w:b/>
                <w:sz w:val="20"/>
                <w:lang w:val="en-AU"/>
              </w:rPr>
              <w:t>(Abstract)</w:t>
            </w:r>
          </w:p>
        </w:tc>
      </w:tr>
      <w:tr w:rsidR="00A10ED0" w:rsidRPr="00D90A3A" w14:paraId="777D93AA" w14:textId="77777777" w:rsidTr="006C62E1">
        <w:tc>
          <w:tcPr>
            <w:tcW w:w="9350" w:type="dxa"/>
          </w:tcPr>
          <w:p w14:paraId="0D6869CB" w14:textId="544EEB13" w:rsidR="00A10ED0" w:rsidRDefault="008F5F9B" w:rsidP="00EB7F42">
            <w:pPr>
              <w:rPr>
                <w:rFonts w:cstheme="minorHAnsi"/>
              </w:rPr>
            </w:pPr>
            <w:r>
              <w:rPr>
                <w:rFonts w:cstheme="minorHAnsi"/>
                <w:noProof/>
              </w:rPr>
              <w:lastRenderedPageBreak/>
              <w:drawing>
                <wp:inline distT="0" distB="0" distL="0" distR="0" wp14:anchorId="729D2838" wp14:editId="29D8C44B">
                  <wp:extent cx="5800090" cy="23816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STAW attributes.png"/>
                          <pic:cNvPicPr/>
                        </pic:nvPicPr>
                        <pic:blipFill>
                          <a:blip r:embed="rId212">
                            <a:extLst>
                              <a:ext uri="{28A0092B-C50C-407E-A947-70E740481C1C}">
                                <a14:useLocalDpi xmlns:a14="http://schemas.microsoft.com/office/drawing/2010/main" val="0"/>
                              </a:ext>
                            </a:extLst>
                          </a:blip>
                          <a:stretch>
                            <a:fillRect/>
                          </a:stretch>
                        </pic:blipFill>
                        <pic:spPr>
                          <a:xfrm>
                            <a:off x="0" y="0"/>
                            <a:ext cx="5800090" cy="2381679"/>
                          </a:xfrm>
                          <a:prstGeom prst="rect">
                            <a:avLst/>
                          </a:prstGeom>
                        </pic:spPr>
                      </pic:pic>
                    </a:graphicData>
                  </a:graphic>
                </wp:inline>
              </w:drawing>
            </w:r>
          </w:p>
          <w:p w14:paraId="20C31807" w14:textId="27F42317" w:rsidR="008F5F9B" w:rsidRPr="00ED455F" w:rsidRDefault="007A0562" w:rsidP="00EB7F42">
            <w:pPr>
              <w:rPr>
                <w:rFonts w:cstheme="minorHAnsi"/>
              </w:rPr>
            </w:pPr>
            <w:r>
              <w:rPr>
                <w:rFonts w:cstheme="minorHAnsi"/>
                <w:noProof/>
              </w:rPr>
              <w:drawing>
                <wp:inline distT="0" distB="0" distL="0" distR="0" wp14:anchorId="75F25CA6" wp14:editId="4B099268">
                  <wp:extent cx="5799666" cy="31750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ISTAW assoc.png"/>
                          <pic:cNvPicPr/>
                        </pic:nvPicPr>
                        <pic:blipFill>
                          <a:blip r:embed="rId213">
                            <a:extLst>
                              <a:ext uri="{28A0092B-C50C-407E-A947-70E740481C1C}">
                                <a14:useLocalDpi xmlns:a14="http://schemas.microsoft.com/office/drawing/2010/main" val="0"/>
                              </a:ext>
                            </a:extLst>
                          </a:blip>
                          <a:stretch>
                            <a:fillRect/>
                          </a:stretch>
                        </pic:blipFill>
                        <pic:spPr>
                          <a:xfrm>
                            <a:off x="0" y="0"/>
                            <a:ext cx="5799666" cy="3175000"/>
                          </a:xfrm>
                          <a:prstGeom prst="rect">
                            <a:avLst/>
                          </a:prstGeom>
                        </pic:spPr>
                      </pic:pic>
                    </a:graphicData>
                  </a:graphic>
                </wp:inline>
              </w:drawing>
            </w:r>
          </w:p>
        </w:tc>
      </w:tr>
      <w:tr w:rsidR="00A10ED0" w:rsidRPr="00D90A3A" w14:paraId="0398290E" w14:textId="77777777" w:rsidTr="006C62E1">
        <w:tc>
          <w:tcPr>
            <w:tcW w:w="9350" w:type="dxa"/>
          </w:tcPr>
          <w:p w14:paraId="4BFB7E97" w14:textId="77777777" w:rsidR="000B66A8" w:rsidRPr="00A66C15" w:rsidRDefault="000B66A8" w:rsidP="000B66A8">
            <w:pPr>
              <w:autoSpaceDE w:val="0"/>
              <w:autoSpaceDN w:val="0"/>
              <w:adjustRightInd w:val="0"/>
              <w:rPr>
                <w:rFonts w:cstheme="minorHAnsi"/>
                <w:color w:val="000000"/>
                <w:sz w:val="20"/>
                <w:szCs w:val="20"/>
              </w:rPr>
            </w:pPr>
            <w:r w:rsidRPr="00A66C15">
              <w:rPr>
                <w:rFonts w:cstheme="minorHAnsi"/>
                <w:color w:val="000000"/>
                <w:sz w:val="20"/>
                <w:szCs w:val="20"/>
              </w:rPr>
              <w:t>INT 1 Reference: T 20, 26, 28-36</w:t>
            </w:r>
          </w:p>
          <w:p w14:paraId="0A34542E" w14:textId="2D3A4B6E" w:rsidR="000B66A8" w:rsidRPr="00A66C15" w:rsidRDefault="004127C0" w:rsidP="000B66A8">
            <w:pPr>
              <w:autoSpaceDE w:val="0"/>
              <w:autoSpaceDN w:val="0"/>
              <w:adjustRightInd w:val="0"/>
              <w:rPr>
                <w:rFonts w:cstheme="minorHAnsi"/>
                <w:b/>
                <w:bCs/>
                <w:color w:val="000000"/>
                <w:sz w:val="20"/>
                <w:szCs w:val="20"/>
              </w:rPr>
            </w:pPr>
            <w:r w:rsidRPr="00BD2D5B">
              <w:rPr>
                <w:rFonts w:cstheme="minorHAnsi"/>
                <w:b/>
                <w:bCs/>
                <w:sz w:val="20"/>
                <w:szCs w:val="20"/>
              </w:rPr>
              <w:t>5.7.1</w:t>
            </w:r>
            <w:r w:rsidR="000B66A8" w:rsidRPr="00BD2D5B">
              <w:rPr>
                <w:rFonts w:cstheme="minorHAnsi"/>
                <w:b/>
                <w:bCs/>
                <w:sz w:val="20"/>
                <w:szCs w:val="20"/>
              </w:rPr>
              <w:t xml:space="preserve"> </w:t>
            </w:r>
            <w:r w:rsidR="000B66A8" w:rsidRPr="00A66C15">
              <w:rPr>
                <w:rFonts w:cstheme="minorHAnsi"/>
                <w:b/>
                <w:bCs/>
                <w:color w:val="000000"/>
                <w:sz w:val="20"/>
                <w:szCs w:val="20"/>
              </w:rPr>
              <w:t>Warning signal stations (see S-4 – B-494; B-496-7)</w:t>
            </w:r>
          </w:p>
          <w:p w14:paraId="218BF77D" w14:textId="51F04D84" w:rsidR="000B66A8" w:rsidRPr="00A66C15" w:rsidRDefault="000B66A8" w:rsidP="000B66A8">
            <w:pPr>
              <w:autoSpaceDE w:val="0"/>
              <w:autoSpaceDN w:val="0"/>
              <w:adjustRightInd w:val="0"/>
              <w:rPr>
                <w:rFonts w:cstheme="minorHAnsi"/>
                <w:color w:val="000000"/>
                <w:sz w:val="20"/>
                <w:szCs w:val="20"/>
              </w:rPr>
            </w:pPr>
            <w:r w:rsidRPr="00A66C15">
              <w:rPr>
                <w:rFonts w:cstheme="minorHAnsi"/>
                <w:color w:val="000000"/>
                <w:sz w:val="20"/>
                <w:szCs w:val="20"/>
              </w:rPr>
              <w:t>Signal stations communicating visually have declined in importance. They are encoded for their main role of signalling information and instructions</w:t>
            </w:r>
            <w:r w:rsidR="003F79BE" w:rsidRPr="00A66C15">
              <w:rPr>
                <w:rFonts w:cstheme="minorHAnsi"/>
                <w:color w:val="000000"/>
                <w:sz w:val="20"/>
                <w:szCs w:val="20"/>
              </w:rPr>
              <w:t>,</w:t>
            </w:r>
            <w:r w:rsidRPr="00A66C15">
              <w:rPr>
                <w:rFonts w:cstheme="minorHAnsi"/>
                <w:color w:val="000000"/>
                <w:sz w:val="20"/>
                <w:szCs w:val="20"/>
              </w:rPr>
              <w:t xml:space="preserve"> </w:t>
            </w:r>
            <w:r w:rsidR="003F79BE" w:rsidRPr="00A66C15">
              <w:rPr>
                <w:rFonts w:cstheme="minorHAnsi"/>
                <w:color w:val="000000"/>
                <w:sz w:val="20"/>
                <w:szCs w:val="20"/>
              </w:rPr>
              <w:t xml:space="preserve">and </w:t>
            </w:r>
            <w:r w:rsidRPr="00A66C15">
              <w:rPr>
                <w:rFonts w:cstheme="minorHAnsi"/>
                <w:color w:val="000000"/>
                <w:sz w:val="20"/>
                <w:szCs w:val="20"/>
              </w:rPr>
              <w:t>also as a form of landmark. The signals generally exhibit lights by day and night but may display shapes or flags by day.</w:t>
            </w:r>
          </w:p>
          <w:p w14:paraId="23FC202A" w14:textId="1D05F979" w:rsidR="000B66A8" w:rsidRPr="00A66C15" w:rsidRDefault="000B66A8" w:rsidP="000B66A8">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warning signal station, it must be done using the feature </w:t>
            </w:r>
            <w:r w:rsidRPr="00A66C15">
              <w:rPr>
                <w:rFonts w:cstheme="minorHAnsi"/>
                <w:b/>
                <w:bCs/>
                <w:color w:val="000000"/>
                <w:sz w:val="20"/>
                <w:szCs w:val="20"/>
              </w:rPr>
              <w:t>Signal</w:t>
            </w:r>
            <w:r w:rsidR="00C63A2C">
              <w:rPr>
                <w:rFonts w:cstheme="minorHAnsi"/>
                <w:b/>
                <w:bCs/>
                <w:color w:val="000000"/>
                <w:sz w:val="20"/>
                <w:szCs w:val="20"/>
              </w:rPr>
              <w:t xml:space="preserve"> </w:t>
            </w:r>
            <w:r w:rsidRPr="00A66C15">
              <w:rPr>
                <w:rFonts w:cstheme="minorHAnsi"/>
                <w:b/>
                <w:bCs/>
                <w:color w:val="000000"/>
                <w:sz w:val="20"/>
                <w:szCs w:val="20"/>
              </w:rPr>
              <w:t>Station</w:t>
            </w:r>
            <w:r w:rsidR="00C63A2C">
              <w:rPr>
                <w:rFonts w:cstheme="minorHAnsi"/>
                <w:b/>
                <w:bCs/>
                <w:color w:val="000000"/>
                <w:sz w:val="20"/>
                <w:szCs w:val="20"/>
              </w:rPr>
              <w:t xml:space="preserve"> </w:t>
            </w:r>
            <w:r w:rsidRPr="00A66C15">
              <w:rPr>
                <w:rFonts w:cstheme="minorHAnsi"/>
                <w:b/>
                <w:bCs/>
                <w:color w:val="000000"/>
                <w:sz w:val="20"/>
                <w:szCs w:val="20"/>
              </w:rPr>
              <w:t>Warning</w:t>
            </w:r>
            <w:r w:rsidRPr="00A66C15">
              <w:rPr>
                <w:rFonts w:cstheme="minorHAnsi"/>
                <w:color w:val="000000"/>
                <w:sz w:val="20"/>
                <w:szCs w:val="20"/>
              </w:rPr>
              <w:t>.</w:t>
            </w:r>
          </w:p>
          <w:p w14:paraId="150B21CA" w14:textId="77777777" w:rsidR="000B66A8" w:rsidRPr="00A66C15" w:rsidRDefault="000B66A8" w:rsidP="000B66A8">
            <w:pPr>
              <w:autoSpaceDE w:val="0"/>
              <w:autoSpaceDN w:val="0"/>
              <w:adjustRightInd w:val="0"/>
              <w:rPr>
                <w:rFonts w:cstheme="minorHAnsi"/>
                <w:color w:val="000000"/>
                <w:sz w:val="20"/>
                <w:szCs w:val="20"/>
              </w:rPr>
            </w:pPr>
            <w:r w:rsidRPr="00A66C15">
              <w:rPr>
                <w:rFonts w:cstheme="minorHAnsi"/>
                <w:color w:val="000000"/>
                <w:sz w:val="20"/>
                <w:szCs w:val="20"/>
              </w:rPr>
              <w:t>Remarks:</w:t>
            </w:r>
          </w:p>
          <w:p w14:paraId="1C3C2208" w14:textId="73EFF0C8" w:rsidR="000B66A8" w:rsidRPr="00A66C15" w:rsidRDefault="000B66A8" w:rsidP="000B66A8">
            <w:pPr>
              <w:pStyle w:val="ListParagraph"/>
              <w:numPr>
                <w:ilvl w:val="0"/>
                <w:numId w:val="2"/>
              </w:numPr>
              <w:autoSpaceDE w:val="0"/>
              <w:autoSpaceDN w:val="0"/>
              <w:adjustRightInd w:val="0"/>
              <w:ind w:left="318" w:hanging="284"/>
              <w:rPr>
                <w:rFonts w:cstheme="minorHAnsi"/>
                <w:color w:val="000000"/>
                <w:sz w:val="20"/>
                <w:szCs w:val="20"/>
              </w:rPr>
            </w:pPr>
            <w:r w:rsidRPr="00A66C15">
              <w:rPr>
                <w:rFonts w:cstheme="minorHAnsi"/>
                <w:color w:val="000000"/>
                <w:sz w:val="20"/>
                <w:szCs w:val="20"/>
              </w:rPr>
              <w:t xml:space="preserve">The </w:t>
            </w:r>
            <w:r w:rsidRPr="00A66C15">
              <w:rPr>
                <w:rFonts w:cstheme="minorHAnsi"/>
                <w:b/>
                <w:bCs/>
                <w:color w:val="000000"/>
                <w:sz w:val="20"/>
                <w:szCs w:val="20"/>
              </w:rPr>
              <w:t>Signal</w:t>
            </w:r>
            <w:r w:rsidR="00C63A2C">
              <w:rPr>
                <w:rFonts w:cstheme="minorHAnsi"/>
                <w:b/>
                <w:bCs/>
                <w:color w:val="000000"/>
                <w:sz w:val="20"/>
                <w:szCs w:val="20"/>
              </w:rPr>
              <w:t xml:space="preserve"> </w:t>
            </w:r>
            <w:r w:rsidR="00DF4252">
              <w:rPr>
                <w:rFonts w:cstheme="minorHAnsi"/>
                <w:b/>
                <w:bCs/>
                <w:color w:val="000000"/>
                <w:sz w:val="20"/>
                <w:szCs w:val="20"/>
              </w:rPr>
              <w:t>S</w:t>
            </w:r>
            <w:r w:rsidRPr="00A66C15">
              <w:rPr>
                <w:rFonts w:cstheme="minorHAnsi"/>
                <w:b/>
                <w:bCs/>
                <w:color w:val="000000"/>
                <w:sz w:val="20"/>
                <w:szCs w:val="20"/>
              </w:rPr>
              <w:t>tation</w:t>
            </w:r>
            <w:r w:rsidR="00C63A2C">
              <w:rPr>
                <w:rFonts w:cstheme="minorHAnsi"/>
                <w:b/>
                <w:bCs/>
                <w:color w:val="000000"/>
                <w:sz w:val="20"/>
                <w:szCs w:val="20"/>
              </w:rPr>
              <w:t xml:space="preserve"> </w:t>
            </w:r>
            <w:r w:rsidRPr="00A66C15">
              <w:rPr>
                <w:rFonts w:cstheme="minorHAnsi"/>
                <w:b/>
                <w:bCs/>
                <w:color w:val="000000"/>
                <w:sz w:val="20"/>
                <w:szCs w:val="20"/>
              </w:rPr>
              <w:t xml:space="preserve">Warning </w:t>
            </w:r>
            <w:r w:rsidRPr="00A66C15">
              <w:rPr>
                <w:rFonts w:cstheme="minorHAnsi"/>
                <w:color w:val="000000"/>
                <w:sz w:val="20"/>
                <w:szCs w:val="20"/>
              </w:rPr>
              <w:t xml:space="preserve">must only be used to describe the function of the signal station, independent of </w:t>
            </w:r>
            <w:r w:rsidR="00A443F8" w:rsidRPr="00A66C15">
              <w:rPr>
                <w:rFonts w:cstheme="minorHAnsi"/>
                <w:color w:val="000000"/>
                <w:sz w:val="20"/>
                <w:szCs w:val="20"/>
              </w:rPr>
              <w:t xml:space="preserve">any </w:t>
            </w:r>
            <w:r w:rsidRPr="00A66C15">
              <w:rPr>
                <w:rFonts w:cstheme="minorHAnsi"/>
                <w:color w:val="000000"/>
                <w:sz w:val="20"/>
                <w:szCs w:val="20"/>
              </w:rPr>
              <w:t xml:space="preserve">building or structure </w:t>
            </w:r>
            <w:r w:rsidR="00A443F8" w:rsidRPr="00A66C15">
              <w:rPr>
                <w:rFonts w:cstheme="minorHAnsi"/>
                <w:color w:val="000000"/>
                <w:sz w:val="20"/>
                <w:szCs w:val="20"/>
              </w:rPr>
              <w:t xml:space="preserve">that the </w:t>
            </w:r>
            <w:r w:rsidR="00A443F8" w:rsidRPr="00A66C15">
              <w:rPr>
                <w:rFonts w:cstheme="minorHAnsi"/>
                <w:b/>
                <w:color w:val="000000"/>
                <w:sz w:val="20"/>
                <w:szCs w:val="20"/>
              </w:rPr>
              <w:t>Signal</w:t>
            </w:r>
            <w:r w:rsidR="00C63A2C">
              <w:rPr>
                <w:rFonts w:cstheme="minorHAnsi"/>
                <w:b/>
                <w:color w:val="000000"/>
                <w:sz w:val="20"/>
                <w:szCs w:val="20"/>
              </w:rPr>
              <w:t xml:space="preserve"> </w:t>
            </w:r>
            <w:r w:rsidR="00A443F8" w:rsidRPr="00A66C15">
              <w:rPr>
                <w:rFonts w:cstheme="minorHAnsi"/>
                <w:b/>
                <w:color w:val="000000"/>
                <w:sz w:val="20"/>
                <w:szCs w:val="20"/>
              </w:rPr>
              <w:t>Station</w:t>
            </w:r>
            <w:r w:rsidR="00C63A2C">
              <w:rPr>
                <w:rFonts w:cstheme="minorHAnsi"/>
                <w:b/>
                <w:color w:val="000000"/>
                <w:sz w:val="20"/>
                <w:szCs w:val="20"/>
              </w:rPr>
              <w:t xml:space="preserve"> </w:t>
            </w:r>
            <w:r w:rsidR="00A443F8" w:rsidRPr="00A66C15">
              <w:rPr>
                <w:rFonts w:cstheme="minorHAnsi"/>
                <w:b/>
                <w:color w:val="000000"/>
                <w:sz w:val="20"/>
                <w:szCs w:val="20"/>
              </w:rPr>
              <w:t>Warning</w:t>
            </w:r>
            <w:r w:rsidR="00A443F8" w:rsidRPr="00A66C15">
              <w:rPr>
                <w:rFonts w:cstheme="minorHAnsi"/>
                <w:color w:val="000000"/>
                <w:sz w:val="20"/>
                <w:szCs w:val="20"/>
              </w:rPr>
              <w:t xml:space="preserve"> is associated with</w:t>
            </w:r>
            <w:r w:rsidRPr="00A66C15">
              <w:rPr>
                <w:rFonts w:cstheme="minorHAnsi"/>
                <w:color w:val="000000"/>
                <w:sz w:val="20"/>
                <w:szCs w:val="20"/>
              </w:rPr>
              <w:t xml:space="preserve">. </w:t>
            </w:r>
          </w:p>
          <w:p w14:paraId="1D512F72" w14:textId="1C4B31D8" w:rsidR="000B66A8" w:rsidRPr="00A66C15" w:rsidRDefault="000B66A8" w:rsidP="000B66A8">
            <w:pPr>
              <w:pStyle w:val="ListParagraph"/>
              <w:numPr>
                <w:ilvl w:val="0"/>
                <w:numId w:val="2"/>
              </w:numPr>
              <w:autoSpaceDE w:val="0"/>
              <w:autoSpaceDN w:val="0"/>
              <w:adjustRightInd w:val="0"/>
              <w:ind w:left="318" w:hanging="284"/>
              <w:rPr>
                <w:rFonts w:cstheme="minorHAnsi"/>
                <w:color w:val="000000"/>
                <w:sz w:val="20"/>
                <w:szCs w:val="20"/>
              </w:rPr>
            </w:pPr>
            <w:r w:rsidRPr="00A66C15">
              <w:rPr>
                <w:rFonts w:cstheme="minorHAnsi"/>
                <w:color w:val="000000"/>
                <w:sz w:val="20"/>
                <w:szCs w:val="20"/>
              </w:rPr>
              <w:lastRenderedPageBreak/>
              <w:t xml:space="preserve">Each VHF-channel should be indicated, using the attribute </w:t>
            </w:r>
            <w:proofErr w:type="spellStart"/>
            <w:r w:rsidRPr="00A66C15">
              <w:rPr>
                <w:rFonts w:cstheme="minorHAnsi"/>
                <w:b/>
                <w:bCs/>
                <w:color w:val="000000"/>
                <w:sz w:val="20"/>
                <w:szCs w:val="20"/>
              </w:rPr>
              <w:t>communication</w:t>
            </w:r>
            <w:r w:rsidR="00DF4252">
              <w:rPr>
                <w:rFonts w:cstheme="minorHAnsi"/>
                <w:b/>
                <w:bCs/>
                <w:color w:val="000000"/>
                <w:sz w:val="20"/>
                <w:szCs w:val="20"/>
              </w:rPr>
              <w:t>C</w:t>
            </w:r>
            <w:r w:rsidRPr="00A66C15">
              <w:rPr>
                <w:rFonts w:cstheme="minorHAnsi"/>
                <w:b/>
                <w:bCs/>
                <w:color w:val="000000"/>
                <w:sz w:val="20"/>
                <w:szCs w:val="20"/>
              </w:rPr>
              <w:t>hannel</w:t>
            </w:r>
            <w:proofErr w:type="spellEnd"/>
            <w:r w:rsidRPr="00A66C15">
              <w:rPr>
                <w:rFonts w:cstheme="minorHAnsi"/>
                <w:b/>
                <w:bCs/>
                <w:color w:val="000000"/>
                <w:sz w:val="20"/>
                <w:szCs w:val="20"/>
              </w:rPr>
              <w:t xml:space="preserve"> </w:t>
            </w:r>
            <w:r w:rsidRPr="00A66C15">
              <w:rPr>
                <w:rFonts w:cstheme="minorHAnsi"/>
                <w:color w:val="000000"/>
                <w:sz w:val="20"/>
                <w:szCs w:val="20"/>
              </w:rPr>
              <w:t xml:space="preserve">(see </w:t>
            </w:r>
            <w:r w:rsidR="006D72FB" w:rsidRPr="006B2158">
              <w:rPr>
                <w:rFonts w:cstheme="minorHAnsi"/>
                <w:sz w:val="20"/>
                <w:szCs w:val="20"/>
              </w:rPr>
              <w:t>Appendix C-1</w:t>
            </w:r>
            <w:r w:rsidRPr="00A66C15">
              <w:rPr>
                <w:rFonts w:cstheme="minorHAnsi"/>
                <w:color w:val="000000"/>
                <w:sz w:val="20"/>
                <w:szCs w:val="20"/>
              </w:rPr>
              <w:t>).</w:t>
            </w:r>
          </w:p>
          <w:p w14:paraId="66FB5341" w14:textId="77777777" w:rsidR="000B66A8" w:rsidRPr="00A66C15" w:rsidRDefault="000B66A8" w:rsidP="000B66A8">
            <w:pPr>
              <w:pStyle w:val="ListParagraph"/>
              <w:autoSpaceDE w:val="0"/>
              <w:autoSpaceDN w:val="0"/>
              <w:adjustRightInd w:val="0"/>
              <w:ind w:left="318"/>
              <w:rPr>
                <w:rFonts w:cstheme="minorHAnsi"/>
                <w:color w:val="000000"/>
                <w:sz w:val="20"/>
                <w:szCs w:val="20"/>
              </w:rPr>
            </w:pPr>
          </w:p>
          <w:p w14:paraId="40151374" w14:textId="4E95D991" w:rsidR="00A10ED0" w:rsidRPr="00ED455F" w:rsidRDefault="000B66A8" w:rsidP="000B66A8">
            <w:pPr>
              <w:rPr>
                <w:rFonts w:cstheme="minorHAnsi"/>
              </w:rPr>
            </w:pPr>
            <w:r w:rsidRPr="00A66C15">
              <w:rPr>
                <w:rFonts w:cstheme="minorHAnsi"/>
                <w:color w:val="000000"/>
                <w:sz w:val="20"/>
                <w:szCs w:val="20"/>
              </w:rPr>
              <w:t>Distinction: Signal station, traffic.</w:t>
            </w:r>
          </w:p>
        </w:tc>
      </w:tr>
    </w:tbl>
    <w:p w14:paraId="16E8D446" w14:textId="77777777" w:rsidR="00A10ED0" w:rsidRPr="00ED455F" w:rsidRDefault="00A10ED0">
      <w:pPr>
        <w:rPr>
          <w:rFonts w:cstheme="minorHAnsi"/>
        </w:rPr>
      </w:pPr>
    </w:p>
    <w:p w14:paraId="088135D4" w14:textId="77777777" w:rsidR="0032626B" w:rsidRPr="00A66C15" w:rsidRDefault="0032626B" w:rsidP="0032626B">
      <w:pPr>
        <w:pStyle w:val="Heading2"/>
        <w:rPr>
          <w:rFonts w:asciiTheme="minorHAnsi" w:hAnsiTheme="minorHAnsi" w:cstheme="minorHAnsi"/>
        </w:rPr>
      </w:pPr>
      <w:bookmarkStart w:id="361" w:name="_Toc531133506"/>
      <w:r w:rsidRPr="00A66C15">
        <w:rPr>
          <w:rFonts w:asciiTheme="minorHAnsi" w:hAnsiTheme="minorHAnsi" w:cstheme="minorHAnsi"/>
        </w:rPr>
        <w:t>Signal Station Traffic</w:t>
      </w:r>
      <w:bookmarkEnd w:id="36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32626B" w:rsidRPr="00D90A3A" w14:paraId="33376B17" w14:textId="77777777" w:rsidTr="006C62E1">
        <w:trPr>
          <w:trHeight w:val="545"/>
        </w:trPr>
        <w:tc>
          <w:tcPr>
            <w:tcW w:w="9350" w:type="dxa"/>
            <w:hideMark/>
          </w:tcPr>
          <w:p w14:paraId="5FFACA80" w14:textId="77777777" w:rsidR="0032626B" w:rsidRPr="00ED455F" w:rsidRDefault="0032626B" w:rsidP="00AB1493">
            <w:pPr>
              <w:autoSpaceDE w:val="0"/>
              <w:autoSpaceDN w:val="0"/>
              <w:adjustRightInd w:val="0"/>
              <w:rPr>
                <w:rFonts w:cstheme="minorHAnsi"/>
                <w:sz w:val="20"/>
                <w:lang w:val="en-US"/>
              </w:rPr>
            </w:pPr>
            <w:r w:rsidRPr="00ED455F">
              <w:rPr>
                <w:rFonts w:cstheme="minorHAnsi"/>
                <w:sz w:val="20"/>
                <w:u w:val="single"/>
              </w:rPr>
              <w:t xml:space="preserve">IHO Definition: </w:t>
            </w:r>
            <w:r w:rsidRPr="00A66C15">
              <w:rPr>
                <w:rFonts w:cstheme="minorHAnsi"/>
                <w:b/>
                <w:bCs/>
                <w:sz w:val="20"/>
                <w:szCs w:val="20"/>
              </w:rPr>
              <w:t>SIGNAL STATION, TRAFFIC</w:t>
            </w:r>
            <w:r w:rsidRPr="00A66C15">
              <w:rPr>
                <w:rFonts w:cstheme="minorHAnsi"/>
                <w:sz w:val="20"/>
                <w:szCs w:val="20"/>
              </w:rPr>
              <w:t>. A traffic signal station is a place on shore from which signals are made to regulate the movement of traffic. (Adapted from IHO Dictionary – S-32 and S-57 Edition 3.1, Appendix A – Chapter 1, Page 1.155, November 2000).</w:t>
            </w:r>
          </w:p>
        </w:tc>
      </w:tr>
      <w:tr w:rsidR="0032626B" w:rsidRPr="00D90A3A" w14:paraId="7C066966" w14:textId="77777777" w:rsidTr="006C62E1">
        <w:trPr>
          <w:trHeight w:val="485"/>
        </w:trPr>
        <w:tc>
          <w:tcPr>
            <w:tcW w:w="9350" w:type="dxa"/>
            <w:hideMark/>
          </w:tcPr>
          <w:p w14:paraId="70141BFB" w14:textId="77777777" w:rsidR="0032626B" w:rsidRPr="00A66C15" w:rsidRDefault="0032626B" w:rsidP="00AB1493">
            <w:pPr>
              <w:spacing w:after="120"/>
              <w:rPr>
                <w:rFonts w:cstheme="minorHAnsi"/>
                <w:b/>
                <w:bCs/>
                <w:sz w:val="20"/>
                <w:szCs w:val="20"/>
              </w:rPr>
            </w:pPr>
            <w:r w:rsidRPr="00A66C15">
              <w:rPr>
                <w:rFonts w:cstheme="minorHAnsi"/>
                <w:b/>
                <w:bCs/>
                <w:sz w:val="20"/>
                <w:szCs w:val="20"/>
                <w:u w:val="single"/>
              </w:rPr>
              <w:t>S-127 Geo Feature</w:t>
            </w:r>
            <w:r w:rsidRPr="00A66C15">
              <w:rPr>
                <w:rFonts w:cstheme="minorHAnsi"/>
                <w:b/>
                <w:bCs/>
                <w:sz w:val="20"/>
                <w:szCs w:val="20"/>
              </w:rPr>
              <w:t>: Signal station traffic (SISTAT)</w:t>
            </w:r>
          </w:p>
          <w:p w14:paraId="4E826917" w14:textId="77777777" w:rsidR="0032626B" w:rsidRPr="00A66C15" w:rsidRDefault="0032626B" w:rsidP="00AB1493">
            <w:pPr>
              <w:spacing w:after="120"/>
              <w:rPr>
                <w:rFonts w:cstheme="minorHAnsi"/>
                <w:b/>
                <w:color w:val="FF0000"/>
                <w:sz w:val="20"/>
                <w:lang w:val="en-US"/>
              </w:rPr>
            </w:pPr>
            <w:proofErr w:type="spellStart"/>
            <w:r w:rsidRPr="00ED455F">
              <w:rPr>
                <w:rFonts w:cstheme="minorHAnsi"/>
                <w:b/>
                <w:sz w:val="20"/>
                <w:lang w:val="en-AU"/>
              </w:rPr>
              <w:t>SuperType</w:t>
            </w:r>
            <w:proofErr w:type="spellEnd"/>
            <w:r w:rsidRPr="00ED455F">
              <w:rPr>
                <w:rFonts w:cstheme="minorHAnsi"/>
                <w:b/>
                <w:sz w:val="20"/>
                <w:lang w:val="en-AU"/>
              </w:rPr>
              <w:t>: Organisation Contact Area</w:t>
            </w:r>
            <w:r w:rsidRPr="00A66C15">
              <w:rPr>
                <w:rFonts w:cstheme="minorHAnsi"/>
                <w:sz w:val="20"/>
                <w:lang w:val="en-AU"/>
              </w:rPr>
              <w:t xml:space="preserve"> </w:t>
            </w:r>
            <w:r w:rsidRPr="00A66C15">
              <w:rPr>
                <w:rFonts w:cstheme="minorHAnsi"/>
                <w:b/>
                <w:sz w:val="20"/>
                <w:lang w:val="en-AU"/>
              </w:rPr>
              <w:t>(Abstract)</w:t>
            </w:r>
          </w:p>
        </w:tc>
      </w:tr>
      <w:tr w:rsidR="0032626B" w:rsidRPr="00D90A3A" w14:paraId="1A2852A8" w14:textId="77777777" w:rsidTr="006C62E1">
        <w:trPr>
          <w:trHeight w:val="485"/>
        </w:trPr>
        <w:tc>
          <w:tcPr>
            <w:tcW w:w="9350" w:type="dxa"/>
            <w:hideMark/>
          </w:tcPr>
          <w:p w14:paraId="1D066A4A" w14:textId="77777777" w:rsidR="0032626B" w:rsidRPr="00A66C15" w:rsidRDefault="0032626B" w:rsidP="00AB1493">
            <w:pPr>
              <w:rPr>
                <w:rFonts w:cstheme="minorHAnsi"/>
                <w:color w:val="FF0000"/>
                <w:sz w:val="20"/>
                <w:szCs w:val="24"/>
                <w:lang w:val="en-US"/>
              </w:rPr>
            </w:pPr>
            <w:r w:rsidRPr="00ED455F">
              <w:rPr>
                <w:rFonts w:cstheme="minorHAnsi"/>
                <w:b/>
                <w:sz w:val="20"/>
                <w:u w:val="single"/>
              </w:rPr>
              <w:t>Primitives:</w:t>
            </w:r>
            <w:r w:rsidRPr="00A66C15">
              <w:rPr>
                <w:rFonts w:cstheme="minorHAnsi"/>
                <w:b/>
                <w:sz w:val="20"/>
              </w:rPr>
              <w:t xml:space="preserve"> Point, Surface</w:t>
            </w:r>
          </w:p>
        </w:tc>
      </w:tr>
      <w:tr w:rsidR="0032626B" w:rsidRPr="00D90A3A" w14:paraId="13972BED" w14:textId="77777777" w:rsidTr="006C62E1">
        <w:tc>
          <w:tcPr>
            <w:tcW w:w="9350" w:type="dxa"/>
          </w:tcPr>
          <w:p w14:paraId="1818726A" w14:textId="3B13C864" w:rsidR="0032626B" w:rsidRDefault="008F5F9B" w:rsidP="00AB1493">
            <w:pPr>
              <w:rPr>
                <w:rFonts w:cstheme="minorHAnsi"/>
              </w:rPr>
            </w:pPr>
            <w:r>
              <w:rPr>
                <w:rFonts w:cstheme="minorHAnsi"/>
                <w:noProof/>
              </w:rPr>
              <w:drawing>
                <wp:inline distT="0" distB="0" distL="0" distR="0" wp14:anchorId="00FB6718" wp14:editId="4AE5815D">
                  <wp:extent cx="5800090" cy="24167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STAT attributes.png"/>
                          <pic:cNvPicPr/>
                        </pic:nvPicPr>
                        <pic:blipFill>
                          <a:blip r:embed="rId214">
                            <a:extLst>
                              <a:ext uri="{28A0092B-C50C-407E-A947-70E740481C1C}">
                                <a14:useLocalDpi xmlns:a14="http://schemas.microsoft.com/office/drawing/2010/main" val="0"/>
                              </a:ext>
                            </a:extLst>
                          </a:blip>
                          <a:stretch>
                            <a:fillRect/>
                          </a:stretch>
                        </pic:blipFill>
                        <pic:spPr>
                          <a:xfrm>
                            <a:off x="0" y="0"/>
                            <a:ext cx="5800090" cy="2416704"/>
                          </a:xfrm>
                          <a:prstGeom prst="rect">
                            <a:avLst/>
                          </a:prstGeom>
                        </pic:spPr>
                      </pic:pic>
                    </a:graphicData>
                  </a:graphic>
                </wp:inline>
              </w:drawing>
            </w:r>
          </w:p>
          <w:p w14:paraId="20C9684D" w14:textId="77777777" w:rsidR="008F5F9B" w:rsidRDefault="008F5F9B" w:rsidP="00AB1493">
            <w:pPr>
              <w:rPr>
                <w:rFonts w:cstheme="minorHAnsi"/>
              </w:rPr>
            </w:pPr>
          </w:p>
          <w:p w14:paraId="39A945BA" w14:textId="3FDD4D88" w:rsidR="008F5F9B" w:rsidRDefault="007A0562" w:rsidP="00AB1493">
            <w:pPr>
              <w:rPr>
                <w:rFonts w:cstheme="minorHAnsi"/>
              </w:rPr>
            </w:pPr>
            <w:r>
              <w:rPr>
                <w:rFonts w:cstheme="minorHAnsi"/>
                <w:noProof/>
              </w:rPr>
              <w:lastRenderedPageBreak/>
              <w:drawing>
                <wp:inline distT="0" distB="0" distL="0" distR="0" wp14:anchorId="672F7575" wp14:editId="0D479EDB">
                  <wp:extent cx="5800090" cy="3577558"/>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ISTAT assoc.png"/>
                          <pic:cNvPicPr/>
                        </pic:nvPicPr>
                        <pic:blipFill>
                          <a:blip r:embed="rId215">
                            <a:extLst>
                              <a:ext uri="{28A0092B-C50C-407E-A947-70E740481C1C}">
                                <a14:useLocalDpi xmlns:a14="http://schemas.microsoft.com/office/drawing/2010/main" val="0"/>
                              </a:ext>
                            </a:extLst>
                          </a:blip>
                          <a:stretch>
                            <a:fillRect/>
                          </a:stretch>
                        </pic:blipFill>
                        <pic:spPr>
                          <a:xfrm>
                            <a:off x="0" y="0"/>
                            <a:ext cx="5800090" cy="3577558"/>
                          </a:xfrm>
                          <a:prstGeom prst="rect">
                            <a:avLst/>
                          </a:prstGeom>
                        </pic:spPr>
                      </pic:pic>
                    </a:graphicData>
                  </a:graphic>
                </wp:inline>
              </w:drawing>
            </w:r>
          </w:p>
          <w:p w14:paraId="17F7AC3C" w14:textId="4EE109E5" w:rsidR="008F5F9B" w:rsidRPr="00ED455F" w:rsidRDefault="008F5F9B" w:rsidP="00AB1493">
            <w:pPr>
              <w:rPr>
                <w:rFonts w:cstheme="minorHAnsi"/>
              </w:rPr>
            </w:pPr>
          </w:p>
        </w:tc>
      </w:tr>
      <w:tr w:rsidR="0032626B" w:rsidRPr="00D90A3A" w14:paraId="3C5C5DBA" w14:textId="77777777" w:rsidTr="006C62E1">
        <w:tc>
          <w:tcPr>
            <w:tcW w:w="9350" w:type="dxa"/>
          </w:tcPr>
          <w:p w14:paraId="297CEA6E" w14:textId="77777777"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lastRenderedPageBreak/>
              <w:t>INT 1 Reference: T 21-25.2</w:t>
            </w:r>
          </w:p>
          <w:p w14:paraId="383A54CE" w14:textId="306C7661" w:rsidR="0032626B" w:rsidRPr="00A66C15" w:rsidRDefault="004127C0" w:rsidP="00AB1493">
            <w:pPr>
              <w:rPr>
                <w:rFonts w:cstheme="minorHAnsi"/>
                <w:b/>
                <w:bCs/>
                <w:color w:val="000000"/>
                <w:sz w:val="20"/>
                <w:szCs w:val="20"/>
              </w:rPr>
            </w:pPr>
            <w:r w:rsidRPr="00BD2D5B">
              <w:rPr>
                <w:rFonts w:cstheme="minorHAnsi"/>
                <w:b/>
                <w:bCs/>
                <w:sz w:val="20"/>
                <w:szCs w:val="20"/>
              </w:rPr>
              <w:t>5.8.1</w:t>
            </w:r>
            <w:r w:rsidR="0032626B" w:rsidRPr="00BD2D5B">
              <w:rPr>
                <w:rFonts w:cstheme="minorHAnsi"/>
                <w:b/>
                <w:bCs/>
                <w:sz w:val="20"/>
                <w:szCs w:val="20"/>
              </w:rPr>
              <w:t xml:space="preserve"> </w:t>
            </w:r>
            <w:r w:rsidR="0032626B" w:rsidRPr="00A66C15">
              <w:rPr>
                <w:rFonts w:cstheme="minorHAnsi"/>
                <w:b/>
                <w:bCs/>
                <w:color w:val="000000"/>
                <w:sz w:val="20"/>
                <w:szCs w:val="20"/>
              </w:rPr>
              <w:t>Traffic signal stations (see S-4 – B-494-5)</w:t>
            </w:r>
          </w:p>
          <w:p w14:paraId="56684A34" w14:textId="77777777"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t>Signal stations communicating visually have declined in importance. They are encoded on the largest</w:t>
            </w:r>
          </w:p>
          <w:p w14:paraId="1047D14E" w14:textId="03484331"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t>maximum display scale ENC data not only for their main role of signalling information and instructions but also as a form of landmark. The signals generally exhibit lights by day and night but may display shapes or flags by day.</w:t>
            </w:r>
          </w:p>
          <w:p w14:paraId="4F2204F5" w14:textId="06466BDF"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t>The nature of traffic signals varies from country to country and even from port to port. For charting purposes traffic signals can be considered to include, for instance:</w:t>
            </w:r>
          </w:p>
          <w:p w14:paraId="67250930" w14:textId="77777777"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Port entry and departure signals;</w:t>
            </w:r>
          </w:p>
          <w:p w14:paraId="12DE5CA5" w14:textId="66EF8764"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Lock, docking</w:t>
            </w:r>
            <w:r w:rsidR="00E036EA">
              <w:rPr>
                <w:rFonts w:cstheme="minorHAnsi"/>
                <w:color w:val="000000"/>
                <w:sz w:val="20"/>
                <w:szCs w:val="20"/>
              </w:rPr>
              <w:t>,</w:t>
            </w:r>
            <w:r w:rsidRPr="00A66C15">
              <w:rPr>
                <w:rFonts w:cstheme="minorHAnsi"/>
                <w:color w:val="000000"/>
                <w:sz w:val="20"/>
                <w:szCs w:val="20"/>
              </w:rPr>
              <w:t xml:space="preserve"> and berthing signals;</w:t>
            </w:r>
          </w:p>
          <w:p w14:paraId="7794D01F" w14:textId="77777777"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Bridge signals;</w:t>
            </w:r>
          </w:p>
          <w:p w14:paraId="01F0F699" w14:textId="46A6B1FA" w:rsidR="0032626B" w:rsidRPr="00A2177A" w:rsidRDefault="0032626B" w:rsidP="00A2177A">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International traffic signals.</w:t>
            </w:r>
          </w:p>
          <w:p w14:paraId="35D85E15" w14:textId="12591DD9"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traffic signal station, it must be done using the feature </w:t>
            </w:r>
            <w:r w:rsidRPr="00A66C15">
              <w:rPr>
                <w:rFonts w:cstheme="minorHAnsi"/>
                <w:b/>
                <w:bCs/>
                <w:color w:val="000000"/>
                <w:sz w:val="20"/>
                <w:szCs w:val="20"/>
              </w:rPr>
              <w:t>Signal</w:t>
            </w:r>
            <w:r w:rsidR="00C63A2C">
              <w:rPr>
                <w:rFonts w:cstheme="minorHAnsi"/>
                <w:b/>
                <w:bCs/>
                <w:color w:val="000000"/>
                <w:sz w:val="20"/>
                <w:szCs w:val="20"/>
              </w:rPr>
              <w:t xml:space="preserve"> </w:t>
            </w:r>
            <w:r w:rsidRPr="00A66C15">
              <w:rPr>
                <w:rFonts w:cstheme="minorHAnsi"/>
                <w:b/>
                <w:bCs/>
                <w:color w:val="000000"/>
                <w:sz w:val="20"/>
                <w:szCs w:val="20"/>
              </w:rPr>
              <w:t>Station</w:t>
            </w:r>
            <w:r w:rsidR="00C63A2C">
              <w:rPr>
                <w:rFonts w:cstheme="minorHAnsi"/>
                <w:b/>
                <w:bCs/>
                <w:color w:val="000000"/>
                <w:sz w:val="20"/>
                <w:szCs w:val="20"/>
              </w:rPr>
              <w:t xml:space="preserve"> </w:t>
            </w:r>
            <w:r w:rsidRPr="00A66C15">
              <w:rPr>
                <w:rFonts w:cstheme="minorHAnsi"/>
                <w:b/>
                <w:bCs/>
                <w:color w:val="000000"/>
                <w:sz w:val="20"/>
                <w:szCs w:val="20"/>
              </w:rPr>
              <w:t>Traffic</w:t>
            </w:r>
            <w:r w:rsidRPr="00A66C15">
              <w:rPr>
                <w:rFonts w:cstheme="minorHAnsi"/>
                <w:color w:val="000000"/>
                <w:sz w:val="20"/>
                <w:szCs w:val="20"/>
              </w:rPr>
              <w:t>.</w:t>
            </w:r>
          </w:p>
          <w:p w14:paraId="489E2013" w14:textId="77777777" w:rsidR="0032626B" w:rsidRPr="00A66C15" w:rsidRDefault="0032626B" w:rsidP="00AB1493">
            <w:pPr>
              <w:autoSpaceDE w:val="0"/>
              <w:autoSpaceDN w:val="0"/>
              <w:adjustRightInd w:val="0"/>
              <w:rPr>
                <w:rFonts w:cstheme="minorHAnsi"/>
                <w:color w:val="000000"/>
                <w:sz w:val="20"/>
                <w:szCs w:val="20"/>
              </w:rPr>
            </w:pPr>
            <w:r w:rsidRPr="00A66C15">
              <w:rPr>
                <w:rFonts w:cstheme="minorHAnsi"/>
                <w:color w:val="000000"/>
                <w:sz w:val="20"/>
                <w:szCs w:val="20"/>
              </w:rPr>
              <w:t>Remarks:</w:t>
            </w:r>
          </w:p>
          <w:p w14:paraId="75414793" w14:textId="4B3CE530"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b/>
                <w:bCs/>
                <w:color w:val="000000"/>
                <w:sz w:val="20"/>
                <w:szCs w:val="20"/>
              </w:rPr>
              <w:t>Signal</w:t>
            </w:r>
            <w:r w:rsidR="00C63A2C">
              <w:rPr>
                <w:rFonts w:cstheme="minorHAnsi"/>
                <w:b/>
                <w:bCs/>
                <w:color w:val="000000"/>
                <w:sz w:val="20"/>
                <w:szCs w:val="20"/>
              </w:rPr>
              <w:t xml:space="preserve"> </w:t>
            </w:r>
            <w:r w:rsidRPr="00A66C15">
              <w:rPr>
                <w:rFonts w:cstheme="minorHAnsi"/>
                <w:b/>
                <w:bCs/>
                <w:color w:val="000000"/>
                <w:sz w:val="20"/>
                <w:szCs w:val="20"/>
              </w:rPr>
              <w:t>Station</w:t>
            </w:r>
            <w:r w:rsidR="00C63A2C">
              <w:rPr>
                <w:rFonts w:cstheme="minorHAnsi"/>
                <w:b/>
                <w:bCs/>
                <w:color w:val="000000"/>
                <w:sz w:val="20"/>
                <w:szCs w:val="20"/>
              </w:rPr>
              <w:t xml:space="preserve"> </w:t>
            </w:r>
            <w:r w:rsidRPr="00A66C15">
              <w:rPr>
                <w:rFonts w:cstheme="minorHAnsi"/>
                <w:b/>
                <w:bCs/>
                <w:color w:val="000000"/>
                <w:sz w:val="20"/>
                <w:szCs w:val="20"/>
              </w:rPr>
              <w:t>Traffic</w:t>
            </w:r>
            <w:r w:rsidRPr="00A66C15">
              <w:rPr>
                <w:rFonts w:cstheme="minorHAnsi"/>
                <w:color w:val="000000"/>
                <w:sz w:val="20"/>
                <w:szCs w:val="20"/>
              </w:rPr>
              <w:t xml:space="preserve"> should not be used to encode a bridge light marking the centre of a navigable span.</w:t>
            </w:r>
          </w:p>
          <w:p w14:paraId="289D2296" w14:textId="26E9C831"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 xml:space="preserve">The </w:t>
            </w:r>
            <w:r w:rsidRPr="00A66C15">
              <w:rPr>
                <w:rFonts w:cstheme="minorHAnsi"/>
                <w:b/>
                <w:bCs/>
                <w:color w:val="000000"/>
                <w:sz w:val="20"/>
                <w:szCs w:val="20"/>
              </w:rPr>
              <w:t>Signal</w:t>
            </w:r>
            <w:r w:rsidR="00C63A2C">
              <w:rPr>
                <w:rFonts w:cstheme="minorHAnsi"/>
                <w:b/>
                <w:bCs/>
                <w:color w:val="000000"/>
                <w:sz w:val="20"/>
                <w:szCs w:val="20"/>
              </w:rPr>
              <w:t xml:space="preserve"> </w:t>
            </w:r>
            <w:r w:rsidRPr="00A66C15">
              <w:rPr>
                <w:rFonts w:cstheme="minorHAnsi"/>
                <w:b/>
                <w:bCs/>
                <w:color w:val="000000"/>
                <w:sz w:val="20"/>
                <w:szCs w:val="20"/>
              </w:rPr>
              <w:t>Station</w:t>
            </w:r>
            <w:r w:rsidR="00C63A2C">
              <w:rPr>
                <w:rFonts w:cstheme="minorHAnsi"/>
                <w:b/>
                <w:bCs/>
                <w:color w:val="000000"/>
                <w:sz w:val="20"/>
                <w:szCs w:val="20"/>
              </w:rPr>
              <w:t xml:space="preserve"> </w:t>
            </w:r>
            <w:r w:rsidRPr="00A66C15">
              <w:rPr>
                <w:rFonts w:cstheme="minorHAnsi"/>
                <w:b/>
                <w:bCs/>
                <w:color w:val="000000"/>
                <w:sz w:val="20"/>
                <w:szCs w:val="20"/>
              </w:rPr>
              <w:t>Traffic</w:t>
            </w:r>
            <w:r w:rsidRPr="00A66C15">
              <w:rPr>
                <w:rFonts w:cstheme="minorHAnsi"/>
                <w:color w:val="000000"/>
                <w:sz w:val="20"/>
                <w:szCs w:val="20"/>
              </w:rPr>
              <w:t xml:space="preserve"> must only be used to describe the function of the signal station, independent of any building or structure that the </w:t>
            </w:r>
            <w:r w:rsidRPr="00A66C15">
              <w:rPr>
                <w:rFonts w:cstheme="minorHAnsi"/>
                <w:b/>
                <w:color w:val="000000"/>
                <w:sz w:val="20"/>
                <w:szCs w:val="20"/>
              </w:rPr>
              <w:t>Signal</w:t>
            </w:r>
            <w:r w:rsidR="00C63A2C">
              <w:rPr>
                <w:rFonts w:cstheme="minorHAnsi"/>
                <w:b/>
                <w:color w:val="000000"/>
                <w:sz w:val="20"/>
                <w:szCs w:val="20"/>
              </w:rPr>
              <w:t xml:space="preserve"> </w:t>
            </w:r>
            <w:r w:rsidRPr="00A66C15">
              <w:rPr>
                <w:rFonts w:cstheme="minorHAnsi"/>
                <w:b/>
                <w:color w:val="000000"/>
                <w:sz w:val="20"/>
                <w:szCs w:val="20"/>
              </w:rPr>
              <w:t>Station</w:t>
            </w:r>
            <w:r w:rsidR="00C63A2C">
              <w:rPr>
                <w:rFonts w:cstheme="minorHAnsi"/>
                <w:b/>
                <w:color w:val="000000"/>
                <w:sz w:val="20"/>
                <w:szCs w:val="20"/>
              </w:rPr>
              <w:t xml:space="preserve"> </w:t>
            </w:r>
            <w:r w:rsidRPr="00A66C15">
              <w:rPr>
                <w:rFonts w:cstheme="minorHAnsi"/>
                <w:b/>
                <w:bCs/>
                <w:color w:val="000000"/>
                <w:sz w:val="20"/>
                <w:szCs w:val="20"/>
              </w:rPr>
              <w:t>Traffic</w:t>
            </w:r>
            <w:r w:rsidRPr="00A66C15">
              <w:rPr>
                <w:rFonts w:cstheme="minorHAnsi"/>
                <w:color w:val="000000"/>
                <w:sz w:val="20"/>
                <w:szCs w:val="20"/>
              </w:rPr>
              <w:t xml:space="preserve"> is associated with. </w:t>
            </w:r>
          </w:p>
          <w:p w14:paraId="2F44AF28" w14:textId="48517962" w:rsidR="0032626B" w:rsidRPr="00A66C15" w:rsidRDefault="0032626B" w:rsidP="0032626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 xml:space="preserve">Each VHF-channel should be indicated, using the attribute </w:t>
            </w:r>
            <w:proofErr w:type="spellStart"/>
            <w:r w:rsidRPr="00A66C15">
              <w:rPr>
                <w:rFonts w:cstheme="minorHAnsi"/>
                <w:b/>
                <w:bCs/>
                <w:color w:val="000000"/>
                <w:sz w:val="20"/>
                <w:szCs w:val="20"/>
              </w:rPr>
              <w:t>communication</w:t>
            </w:r>
            <w:r w:rsidR="00DF4252">
              <w:rPr>
                <w:rFonts w:cstheme="minorHAnsi"/>
                <w:b/>
                <w:bCs/>
                <w:color w:val="000000"/>
                <w:sz w:val="20"/>
                <w:szCs w:val="20"/>
              </w:rPr>
              <w:t>C</w:t>
            </w:r>
            <w:r w:rsidRPr="00A66C15">
              <w:rPr>
                <w:rFonts w:cstheme="minorHAnsi"/>
                <w:b/>
                <w:bCs/>
                <w:color w:val="000000"/>
                <w:sz w:val="20"/>
                <w:szCs w:val="20"/>
              </w:rPr>
              <w:t>hannel</w:t>
            </w:r>
            <w:proofErr w:type="spellEnd"/>
            <w:r w:rsidRPr="00A66C15">
              <w:rPr>
                <w:rFonts w:cstheme="minorHAnsi"/>
                <w:b/>
                <w:bCs/>
                <w:color w:val="000000"/>
                <w:sz w:val="20"/>
                <w:szCs w:val="20"/>
              </w:rPr>
              <w:t xml:space="preserve"> </w:t>
            </w:r>
            <w:r w:rsidRPr="00A66C15">
              <w:rPr>
                <w:rFonts w:cstheme="minorHAnsi"/>
                <w:color w:val="000000"/>
                <w:sz w:val="20"/>
                <w:szCs w:val="20"/>
              </w:rPr>
              <w:t xml:space="preserve">(see </w:t>
            </w:r>
            <w:r w:rsidR="00D0267B">
              <w:rPr>
                <w:rFonts w:cstheme="minorHAnsi"/>
                <w:color w:val="000000"/>
                <w:sz w:val="20"/>
                <w:szCs w:val="20"/>
              </w:rPr>
              <w:t>Appendix C-1</w:t>
            </w:r>
            <w:r w:rsidRPr="00A66C15">
              <w:rPr>
                <w:rFonts w:cstheme="minorHAnsi"/>
                <w:color w:val="000000"/>
                <w:sz w:val="20"/>
                <w:szCs w:val="20"/>
              </w:rPr>
              <w:t>).</w:t>
            </w:r>
          </w:p>
          <w:p w14:paraId="584A7AF8" w14:textId="77777777" w:rsidR="0032626B" w:rsidRPr="00ED455F" w:rsidRDefault="0032626B" w:rsidP="00AB1493">
            <w:pPr>
              <w:rPr>
                <w:rFonts w:cstheme="minorHAnsi"/>
              </w:rPr>
            </w:pPr>
            <w:r w:rsidRPr="00A66C15">
              <w:rPr>
                <w:rFonts w:cstheme="minorHAnsi"/>
                <w:color w:val="000000"/>
                <w:sz w:val="20"/>
                <w:szCs w:val="20"/>
              </w:rPr>
              <w:lastRenderedPageBreak/>
              <w:t>Distinction: Signal station, warning.</w:t>
            </w:r>
          </w:p>
        </w:tc>
      </w:tr>
    </w:tbl>
    <w:p w14:paraId="674CCDD4" w14:textId="77777777" w:rsidR="0032626B" w:rsidRPr="00A66C15" w:rsidRDefault="0032626B" w:rsidP="00BD667F"/>
    <w:p w14:paraId="3BE8F006" w14:textId="664B06B2" w:rsidR="00F4544D" w:rsidRPr="00A66C15" w:rsidRDefault="00F4544D" w:rsidP="00EC438D">
      <w:pPr>
        <w:pStyle w:val="Heading2"/>
        <w:rPr>
          <w:rFonts w:asciiTheme="minorHAnsi" w:hAnsiTheme="minorHAnsi" w:cstheme="minorHAnsi"/>
        </w:rPr>
      </w:pPr>
      <w:bookmarkStart w:id="362" w:name="_Toc531133507"/>
      <w:r w:rsidRPr="00A66C15">
        <w:rPr>
          <w:rFonts w:asciiTheme="minorHAnsi" w:hAnsiTheme="minorHAnsi" w:cstheme="minorHAnsi"/>
        </w:rPr>
        <w:t>Radar</w:t>
      </w:r>
      <w:r w:rsidR="00EC06B0" w:rsidRPr="00A66C15">
        <w:rPr>
          <w:rFonts w:asciiTheme="minorHAnsi" w:hAnsiTheme="minorHAnsi" w:cstheme="minorHAnsi"/>
        </w:rPr>
        <w:t xml:space="preserve"> </w:t>
      </w:r>
      <w:r w:rsidRPr="00A66C15">
        <w:rPr>
          <w:rFonts w:asciiTheme="minorHAnsi" w:hAnsiTheme="minorHAnsi" w:cstheme="minorHAnsi"/>
        </w:rPr>
        <w:t>Range</w:t>
      </w:r>
      <w:bookmarkEnd w:id="362"/>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3AA5C17D" w14:textId="77777777" w:rsidTr="006C62E1">
        <w:trPr>
          <w:trHeight w:val="545"/>
        </w:trPr>
        <w:tc>
          <w:tcPr>
            <w:tcW w:w="9350" w:type="dxa"/>
            <w:hideMark/>
          </w:tcPr>
          <w:p w14:paraId="2DE80F75" w14:textId="24C6B00B" w:rsidR="00EB7F42" w:rsidRPr="00ED455F" w:rsidRDefault="00EB7F42" w:rsidP="00246582">
            <w:pPr>
              <w:autoSpaceDE w:val="0"/>
              <w:autoSpaceDN w:val="0"/>
              <w:adjustRightInd w:val="0"/>
              <w:rPr>
                <w:rFonts w:cstheme="minorHAnsi"/>
                <w:sz w:val="20"/>
                <w:lang w:val="en-US"/>
              </w:rPr>
            </w:pPr>
            <w:r w:rsidRPr="00ED455F">
              <w:rPr>
                <w:rFonts w:cstheme="minorHAnsi"/>
                <w:sz w:val="20"/>
                <w:u w:val="single"/>
              </w:rPr>
              <w:t xml:space="preserve">IHO Definition: </w:t>
            </w:r>
            <w:r w:rsidR="00246582" w:rsidRPr="00A66C15">
              <w:rPr>
                <w:rFonts w:cstheme="minorHAnsi"/>
                <w:b/>
                <w:bCs/>
                <w:sz w:val="20"/>
                <w:szCs w:val="20"/>
              </w:rPr>
              <w:t>RADAR RANGE</w:t>
            </w:r>
            <w:r w:rsidR="00246582" w:rsidRPr="00A66C15">
              <w:rPr>
                <w:rFonts w:cstheme="minorHAnsi"/>
                <w:sz w:val="20"/>
                <w:szCs w:val="20"/>
              </w:rPr>
              <w:t>. Indicates the coverage of a sea area by a radar surveillance station. Inside this area a vessel may request shore-based radar assistance, particularly in poor visibility. (Adapted from Defence Geospatial Information Working Group; Feature Data Dictionary Register, 2010).</w:t>
            </w:r>
          </w:p>
        </w:tc>
      </w:tr>
      <w:tr w:rsidR="00EB7F42" w:rsidRPr="00D90A3A" w14:paraId="0E4F69F2" w14:textId="77777777" w:rsidTr="006C62E1">
        <w:trPr>
          <w:trHeight w:val="485"/>
        </w:trPr>
        <w:tc>
          <w:tcPr>
            <w:tcW w:w="9350" w:type="dxa"/>
            <w:hideMark/>
          </w:tcPr>
          <w:p w14:paraId="02D5FD94" w14:textId="77777777" w:rsidR="00EB7F42" w:rsidRPr="00A66C15" w:rsidRDefault="00EB7F42" w:rsidP="00EB7F42">
            <w:pPr>
              <w:spacing w:after="120"/>
              <w:rPr>
                <w:rFonts w:cstheme="minorHAnsi"/>
                <w:b/>
                <w:bCs/>
                <w:sz w:val="20"/>
                <w:szCs w:val="20"/>
              </w:rPr>
            </w:pPr>
            <w:r w:rsidRPr="00ED455F">
              <w:rPr>
                <w:rFonts w:cstheme="minorHAnsi"/>
                <w:b/>
                <w:sz w:val="20"/>
                <w:u w:val="single"/>
              </w:rPr>
              <w:t>S-</w:t>
            </w:r>
            <w:r w:rsidR="00246582" w:rsidRPr="00A66C15">
              <w:rPr>
                <w:rFonts w:cstheme="minorHAnsi"/>
                <w:b/>
                <w:sz w:val="20"/>
                <w:u w:val="single"/>
              </w:rPr>
              <w:t xml:space="preserve">127 </w:t>
            </w:r>
            <w:r w:rsidRPr="00A66C15">
              <w:rPr>
                <w:rFonts w:cstheme="minorHAnsi"/>
                <w:b/>
                <w:sz w:val="20"/>
                <w:u w:val="single"/>
              </w:rPr>
              <w:t xml:space="preserve">Geo Feature: </w:t>
            </w:r>
            <w:r w:rsidR="00246582" w:rsidRPr="00A66C15">
              <w:rPr>
                <w:rFonts w:cstheme="minorHAnsi"/>
                <w:b/>
                <w:bCs/>
                <w:sz w:val="20"/>
                <w:szCs w:val="20"/>
              </w:rPr>
              <w:t>Radar range (RADRNG)</w:t>
            </w:r>
          </w:p>
          <w:p w14:paraId="03FCA4EA" w14:textId="22E2D0D4" w:rsidR="005E590C" w:rsidRPr="00A66C15" w:rsidRDefault="005E590C" w:rsidP="00EB7F42">
            <w:pPr>
              <w:spacing w:after="120"/>
              <w:rPr>
                <w:rFonts w:cstheme="minorHAnsi"/>
                <w:b/>
                <w:sz w:val="20"/>
                <w:lang w:val="en-US"/>
              </w:rPr>
            </w:pPr>
            <w:proofErr w:type="spellStart"/>
            <w:r w:rsidRPr="00ED455F">
              <w:rPr>
                <w:rFonts w:cstheme="minorHAnsi"/>
                <w:b/>
                <w:sz w:val="20"/>
                <w:lang w:val="en-AU"/>
              </w:rPr>
              <w:t>SuperType</w:t>
            </w:r>
            <w:proofErr w:type="spellEnd"/>
            <w:r w:rsidRPr="00ED455F">
              <w:rPr>
                <w:rFonts w:cstheme="minorHAnsi"/>
                <w:b/>
                <w:sz w:val="20"/>
                <w:lang w:val="en-AU"/>
              </w:rPr>
              <w:t>: Feature type</w:t>
            </w:r>
            <w:r w:rsidRPr="00A66C15">
              <w:rPr>
                <w:rFonts w:cstheme="minorHAnsi"/>
                <w:sz w:val="20"/>
                <w:lang w:val="en-AU"/>
              </w:rPr>
              <w:t xml:space="preserve"> </w:t>
            </w:r>
            <w:r w:rsidRPr="00A66C15">
              <w:rPr>
                <w:rFonts w:cstheme="minorHAnsi"/>
                <w:b/>
                <w:sz w:val="20"/>
                <w:lang w:val="en-AU"/>
              </w:rPr>
              <w:t>(Abstract)</w:t>
            </w:r>
          </w:p>
        </w:tc>
      </w:tr>
      <w:tr w:rsidR="00EB7F42" w:rsidRPr="00D90A3A" w14:paraId="750EF2C1" w14:textId="77777777" w:rsidTr="006C62E1">
        <w:trPr>
          <w:trHeight w:val="485"/>
        </w:trPr>
        <w:tc>
          <w:tcPr>
            <w:tcW w:w="9350" w:type="dxa"/>
            <w:hideMark/>
          </w:tcPr>
          <w:p w14:paraId="17A02097" w14:textId="16EAD06F" w:rsidR="00EB7F42" w:rsidRPr="00A66C15" w:rsidRDefault="00EB7F42" w:rsidP="00EB7F42">
            <w:pPr>
              <w:rPr>
                <w:rFonts w:cstheme="minorHAnsi"/>
                <w:color w:val="FF0000"/>
                <w:sz w:val="20"/>
                <w:szCs w:val="24"/>
                <w:lang w:val="en-US"/>
              </w:rPr>
            </w:pPr>
            <w:r w:rsidRPr="00ED455F">
              <w:rPr>
                <w:rFonts w:cstheme="minorHAnsi"/>
                <w:b/>
                <w:sz w:val="20"/>
                <w:u w:val="single"/>
              </w:rPr>
              <w:t xml:space="preserve">Primitives: </w:t>
            </w:r>
            <w:r w:rsidRPr="00A66C15">
              <w:rPr>
                <w:rFonts w:cstheme="minorHAnsi"/>
                <w:b/>
                <w:sz w:val="20"/>
              </w:rPr>
              <w:t>Surface</w:t>
            </w:r>
          </w:p>
        </w:tc>
      </w:tr>
      <w:tr w:rsidR="00EB7F42" w:rsidRPr="00D90A3A" w14:paraId="319974FC" w14:textId="77777777" w:rsidTr="006C62E1">
        <w:tc>
          <w:tcPr>
            <w:tcW w:w="9350" w:type="dxa"/>
          </w:tcPr>
          <w:p w14:paraId="053C7F20" w14:textId="312211DE" w:rsidR="00EB7F42" w:rsidRDefault="00C87404" w:rsidP="00EB7F42">
            <w:pPr>
              <w:rPr>
                <w:rFonts w:cstheme="minorHAnsi"/>
              </w:rPr>
            </w:pPr>
            <w:r>
              <w:rPr>
                <w:rFonts w:cstheme="minorHAnsi"/>
                <w:noProof/>
              </w:rPr>
              <w:drawing>
                <wp:inline distT="0" distB="0" distL="0" distR="0" wp14:anchorId="03144FFD" wp14:editId="5280126F">
                  <wp:extent cx="3975429" cy="2094411"/>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darRange attributes.png"/>
                          <pic:cNvPicPr/>
                        </pic:nvPicPr>
                        <pic:blipFill>
                          <a:blip r:embed="rId216">
                            <a:extLst>
                              <a:ext uri="{28A0092B-C50C-407E-A947-70E740481C1C}">
                                <a14:useLocalDpi xmlns:a14="http://schemas.microsoft.com/office/drawing/2010/main" val="0"/>
                              </a:ext>
                            </a:extLst>
                          </a:blip>
                          <a:stretch>
                            <a:fillRect/>
                          </a:stretch>
                        </pic:blipFill>
                        <pic:spPr>
                          <a:xfrm>
                            <a:off x="0" y="0"/>
                            <a:ext cx="3975429" cy="2094411"/>
                          </a:xfrm>
                          <a:prstGeom prst="rect">
                            <a:avLst/>
                          </a:prstGeom>
                        </pic:spPr>
                      </pic:pic>
                    </a:graphicData>
                  </a:graphic>
                </wp:inline>
              </w:drawing>
            </w:r>
          </w:p>
          <w:p w14:paraId="0DA5D25B" w14:textId="77777777" w:rsidR="00C87404" w:rsidRDefault="00C87404" w:rsidP="00EB7F42">
            <w:pPr>
              <w:rPr>
                <w:rFonts w:cstheme="minorHAnsi"/>
              </w:rPr>
            </w:pPr>
          </w:p>
          <w:p w14:paraId="5983D544" w14:textId="45469560" w:rsidR="00C87404" w:rsidRPr="00ED455F" w:rsidRDefault="0079304A" w:rsidP="00EB7F42">
            <w:pPr>
              <w:rPr>
                <w:rFonts w:cstheme="minorHAnsi"/>
              </w:rPr>
            </w:pPr>
            <w:r>
              <w:rPr>
                <w:rFonts w:cstheme="minorHAnsi"/>
                <w:noProof/>
              </w:rPr>
              <w:drawing>
                <wp:inline distT="0" distB="0" distL="0" distR="0" wp14:anchorId="3056C0C5" wp14:editId="1CE2D4B7">
                  <wp:extent cx="5800090" cy="318686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RadarRange assoc.png"/>
                          <pic:cNvPicPr/>
                        </pic:nvPicPr>
                        <pic:blipFill>
                          <a:blip r:embed="rId217">
                            <a:extLst>
                              <a:ext uri="{28A0092B-C50C-407E-A947-70E740481C1C}">
                                <a14:useLocalDpi xmlns:a14="http://schemas.microsoft.com/office/drawing/2010/main" val="0"/>
                              </a:ext>
                            </a:extLst>
                          </a:blip>
                          <a:stretch>
                            <a:fillRect/>
                          </a:stretch>
                        </pic:blipFill>
                        <pic:spPr>
                          <a:xfrm>
                            <a:off x="0" y="0"/>
                            <a:ext cx="5800090" cy="3186862"/>
                          </a:xfrm>
                          <a:prstGeom prst="rect">
                            <a:avLst/>
                          </a:prstGeom>
                        </pic:spPr>
                      </pic:pic>
                    </a:graphicData>
                  </a:graphic>
                </wp:inline>
              </w:drawing>
            </w:r>
          </w:p>
        </w:tc>
      </w:tr>
      <w:tr w:rsidR="00EB7F42" w:rsidRPr="00D90A3A" w14:paraId="4A066043" w14:textId="77777777" w:rsidTr="006C62E1">
        <w:tc>
          <w:tcPr>
            <w:tcW w:w="9350" w:type="dxa"/>
          </w:tcPr>
          <w:p w14:paraId="5098AA52" w14:textId="77777777" w:rsidR="00246582" w:rsidRPr="00A66C15" w:rsidRDefault="00246582" w:rsidP="00246582">
            <w:pPr>
              <w:autoSpaceDE w:val="0"/>
              <w:autoSpaceDN w:val="0"/>
              <w:adjustRightInd w:val="0"/>
              <w:rPr>
                <w:rFonts w:cstheme="minorHAnsi"/>
                <w:color w:val="000000"/>
                <w:sz w:val="20"/>
                <w:szCs w:val="20"/>
              </w:rPr>
            </w:pPr>
            <w:r w:rsidRPr="00A66C15">
              <w:rPr>
                <w:rFonts w:cstheme="minorHAnsi"/>
                <w:color w:val="000000"/>
                <w:sz w:val="20"/>
                <w:szCs w:val="20"/>
              </w:rPr>
              <w:lastRenderedPageBreak/>
              <w:t>INT 1 Reference: M 31</w:t>
            </w:r>
          </w:p>
          <w:p w14:paraId="0BCAE6D5" w14:textId="4C0642A6" w:rsidR="00246582" w:rsidRPr="00A66C15" w:rsidRDefault="004127C0" w:rsidP="00246582">
            <w:pPr>
              <w:autoSpaceDE w:val="0"/>
              <w:autoSpaceDN w:val="0"/>
              <w:adjustRightInd w:val="0"/>
              <w:rPr>
                <w:rFonts w:cstheme="minorHAnsi"/>
                <w:b/>
                <w:bCs/>
                <w:color w:val="000000"/>
                <w:sz w:val="20"/>
                <w:szCs w:val="20"/>
              </w:rPr>
            </w:pPr>
            <w:r w:rsidRPr="00BD2D5B">
              <w:rPr>
                <w:rFonts w:cstheme="minorHAnsi"/>
                <w:b/>
                <w:bCs/>
                <w:sz w:val="20"/>
                <w:szCs w:val="20"/>
              </w:rPr>
              <w:t>5.9.1</w:t>
            </w:r>
            <w:r w:rsidR="00246582" w:rsidRPr="00BD2D5B">
              <w:rPr>
                <w:rFonts w:cstheme="minorHAnsi"/>
                <w:b/>
                <w:bCs/>
                <w:sz w:val="20"/>
                <w:szCs w:val="20"/>
              </w:rPr>
              <w:t xml:space="preserve"> </w:t>
            </w:r>
            <w:r w:rsidR="00246582" w:rsidRPr="00A66C15">
              <w:rPr>
                <w:rFonts w:cstheme="minorHAnsi"/>
                <w:b/>
                <w:bCs/>
                <w:color w:val="000000"/>
                <w:sz w:val="20"/>
                <w:szCs w:val="20"/>
              </w:rPr>
              <w:t>Radar ranges (see S-4 – B-487.1)</w:t>
            </w:r>
          </w:p>
          <w:p w14:paraId="552CBBA1" w14:textId="77777777" w:rsidR="00246582" w:rsidRPr="00A66C15" w:rsidRDefault="00246582" w:rsidP="00246582">
            <w:pPr>
              <w:autoSpaceDE w:val="0"/>
              <w:autoSpaceDN w:val="0"/>
              <w:adjustRightInd w:val="0"/>
              <w:rPr>
                <w:rFonts w:cstheme="minorHAnsi"/>
                <w:color w:val="000000"/>
                <w:sz w:val="20"/>
                <w:szCs w:val="20"/>
              </w:rPr>
            </w:pPr>
            <w:r w:rsidRPr="00A66C15">
              <w:rPr>
                <w:rFonts w:cstheme="minorHAnsi"/>
                <w:color w:val="000000"/>
                <w:sz w:val="20"/>
                <w:szCs w:val="20"/>
              </w:rPr>
              <w:t xml:space="preserve">Many large ports have a radar surveillance system covering their approaches to provide guidance for vessels, particularly in poor visibility. The maximum range of the system forms an arc or series of overlapping arcs. </w:t>
            </w:r>
          </w:p>
          <w:p w14:paraId="6184993E" w14:textId="2D836301" w:rsidR="00246582" w:rsidRPr="00A66C15" w:rsidRDefault="00246582" w:rsidP="00246582">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radar range, it must be done using the feature </w:t>
            </w:r>
            <w:r w:rsidRPr="00A66C15">
              <w:rPr>
                <w:rFonts w:cstheme="minorHAnsi"/>
                <w:b/>
                <w:bCs/>
                <w:color w:val="000000"/>
                <w:sz w:val="20"/>
                <w:szCs w:val="20"/>
              </w:rPr>
              <w:t>Radar</w:t>
            </w:r>
            <w:r w:rsidR="00472AAF">
              <w:rPr>
                <w:rFonts w:cstheme="minorHAnsi"/>
                <w:b/>
                <w:bCs/>
                <w:color w:val="000000"/>
                <w:sz w:val="20"/>
                <w:szCs w:val="20"/>
              </w:rPr>
              <w:t xml:space="preserve"> </w:t>
            </w:r>
            <w:r w:rsidRPr="00A66C15">
              <w:rPr>
                <w:rFonts w:cstheme="minorHAnsi"/>
                <w:b/>
                <w:bCs/>
                <w:color w:val="000000"/>
                <w:sz w:val="20"/>
                <w:szCs w:val="20"/>
              </w:rPr>
              <w:t>Range</w:t>
            </w:r>
            <w:r w:rsidRPr="00A66C15">
              <w:rPr>
                <w:rFonts w:cstheme="minorHAnsi"/>
                <w:color w:val="000000"/>
                <w:sz w:val="20"/>
                <w:szCs w:val="20"/>
              </w:rPr>
              <w:t>.</w:t>
            </w:r>
          </w:p>
          <w:p w14:paraId="6A0B1B0B" w14:textId="78AB5FBC" w:rsidR="00246582" w:rsidRPr="00A66C15" w:rsidRDefault="00246582" w:rsidP="00246582">
            <w:pPr>
              <w:autoSpaceDE w:val="0"/>
              <w:autoSpaceDN w:val="0"/>
              <w:adjustRightInd w:val="0"/>
              <w:rPr>
                <w:rFonts w:cstheme="minorHAnsi"/>
                <w:color w:val="000000"/>
                <w:sz w:val="20"/>
                <w:szCs w:val="20"/>
              </w:rPr>
            </w:pPr>
            <w:r w:rsidRPr="00A66C15">
              <w:rPr>
                <w:rFonts w:cstheme="minorHAnsi"/>
                <w:color w:val="000000"/>
                <w:sz w:val="20"/>
                <w:szCs w:val="20"/>
              </w:rPr>
              <w:t>Remarks:</w:t>
            </w:r>
          </w:p>
          <w:p w14:paraId="47196DDB" w14:textId="2737CB39" w:rsidR="00246582" w:rsidRPr="00A66C15" w:rsidRDefault="00246582" w:rsidP="00246582">
            <w:pPr>
              <w:pStyle w:val="ListParagraph"/>
              <w:numPr>
                <w:ilvl w:val="0"/>
                <w:numId w:val="2"/>
              </w:numPr>
              <w:autoSpaceDE w:val="0"/>
              <w:autoSpaceDN w:val="0"/>
              <w:adjustRightInd w:val="0"/>
              <w:rPr>
                <w:rFonts w:cstheme="minorHAnsi"/>
                <w:color w:val="000000"/>
                <w:sz w:val="20"/>
                <w:szCs w:val="20"/>
              </w:rPr>
            </w:pPr>
            <w:r w:rsidRPr="00A66C15">
              <w:rPr>
                <w:rFonts w:cstheme="minorHAnsi"/>
                <w:color w:val="000000"/>
                <w:sz w:val="20"/>
                <w:szCs w:val="20"/>
              </w:rPr>
              <w:t xml:space="preserve">Each VHF-channel should be indicated, using the attribute </w:t>
            </w:r>
            <w:proofErr w:type="spellStart"/>
            <w:r w:rsidRPr="00A66C15">
              <w:rPr>
                <w:rFonts w:cstheme="minorHAnsi"/>
                <w:b/>
                <w:bCs/>
                <w:color w:val="000000"/>
                <w:sz w:val="20"/>
                <w:szCs w:val="20"/>
              </w:rPr>
              <w:t>communication</w:t>
            </w:r>
            <w:r w:rsidR="00DF4252">
              <w:rPr>
                <w:rFonts w:cstheme="minorHAnsi"/>
                <w:b/>
                <w:bCs/>
                <w:color w:val="000000"/>
                <w:sz w:val="20"/>
                <w:szCs w:val="20"/>
              </w:rPr>
              <w:t>C</w:t>
            </w:r>
            <w:r w:rsidRPr="00A66C15">
              <w:rPr>
                <w:rFonts w:cstheme="minorHAnsi"/>
                <w:b/>
                <w:bCs/>
                <w:color w:val="000000"/>
                <w:sz w:val="20"/>
                <w:szCs w:val="20"/>
              </w:rPr>
              <w:t>hannel</w:t>
            </w:r>
            <w:proofErr w:type="spellEnd"/>
            <w:r w:rsidRPr="00A66C15">
              <w:rPr>
                <w:rFonts w:cstheme="minorHAnsi"/>
                <w:b/>
                <w:bCs/>
                <w:color w:val="000000"/>
                <w:sz w:val="20"/>
                <w:szCs w:val="20"/>
              </w:rPr>
              <w:t xml:space="preserve"> </w:t>
            </w:r>
            <w:r w:rsidRPr="00A66C15">
              <w:rPr>
                <w:rFonts w:cstheme="minorHAnsi"/>
                <w:color w:val="000000"/>
                <w:sz w:val="20"/>
                <w:szCs w:val="20"/>
              </w:rPr>
              <w:t xml:space="preserve">(see </w:t>
            </w:r>
            <w:r w:rsidR="00D0267B" w:rsidRPr="00DD2F07">
              <w:rPr>
                <w:rFonts w:cstheme="minorHAnsi"/>
                <w:sz w:val="20"/>
                <w:szCs w:val="20"/>
              </w:rPr>
              <w:t>Appendix C-1</w:t>
            </w:r>
            <w:r w:rsidRPr="00A66C15">
              <w:rPr>
                <w:rFonts w:cstheme="minorHAnsi"/>
                <w:color w:val="000000"/>
                <w:sz w:val="20"/>
                <w:szCs w:val="20"/>
              </w:rPr>
              <w:t>).</w:t>
            </w:r>
          </w:p>
          <w:p w14:paraId="19BD9B3D" w14:textId="77777777" w:rsidR="00246582" w:rsidRPr="00A66C15" w:rsidRDefault="00246582" w:rsidP="00246582">
            <w:pPr>
              <w:pStyle w:val="ListParagraph"/>
              <w:autoSpaceDE w:val="0"/>
              <w:autoSpaceDN w:val="0"/>
              <w:adjustRightInd w:val="0"/>
              <w:rPr>
                <w:rFonts w:cstheme="minorHAnsi"/>
                <w:color w:val="000000"/>
                <w:sz w:val="20"/>
                <w:szCs w:val="20"/>
              </w:rPr>
            </w:pPr>
          </w:p>
          <w:p w14:paraId="0523D09A" w14:textId="0A34DB19" w:rsidR="00EB7F42" w:rsidRPr="00ED455F" w:rsidRDefault="00246582" w:rsidP="00246582">
            <w:pPr>
              <w:rPr>
                <w:rFonts w:cstheme="minorHAnsi"/>
              </w:rPr>
            </w:pPr>
            <w:r w:rsidRPr="00A66C15">
              <w:rPr>
                <w:rFonts w:cstheme="minorHAnsi"/>
                <w:color w:val="000000"/>
                <w:sz w:val="20"/>
                <w:szCs w:val="20"/>
              </w:rPr>
              <w:t>Distinction: Vessel Traffic Service area.</w:t>
            </w:r>
          </w:p>
        </w:tc>
      </w:tr>
    </w:tbl>
    <w:p w14:paraId="3562E496" w14:textId="77777777" w:rsidR="00EB7F42" w:rsidRPr="00ED455F" w:rsidRDefault="00EB7F42">
      <w:pPr>
        <w:rPr>
          <w:rFonts w:cstheme="minorHAnsi"/>
        </w:rPr>
      </w:pPr>
    </w:p>
    <w:p w14:paraId="32007924" w14:textId="71A7CCA5" w:rsidR="00F4544D" w:rsidRPr="00A66C15" w:rsidRDefault="00F4544D" w:rsidP="00EC438D">
      <w:pPr>
        <w:pStyle w:val="Heading2"/>
        <w:rPr>
          <w:rFonts w:asciiTheme="minorHAnsi" w:hAnsiTheme="minorHAnsi" w:cstheme="minorHAnsi"/>
        </w:rPr>
      </w:pPr>
      <w:bookmarkStart w:id="363" w:name="_Toc531133508"/>
      <w:r w:rsidRPr="00A66C15">
        <w:rPr>
          <w:rFonts w:asciiTheme="minorHAnsi" w:hAnsiTheme="minorHAnsi" w:cstheme="minorHAnsi"/>
        </w:rPr>
        <w:t>Concentration</w:t>
      </w:r>
      <w:r w:rsidR="00EC06B0" w:rsidRPr="00A66C15">
        <w:rPr>
          <w:rFonts w:asciiTheme="minorHAnsi" w:hAnsiTheme="minorHAnsi" w:cstheme="minorHAnsi"/>
        </w:rPr>
        <w:t xml:space="preserve"> of </w:t>
      </w:r>
      <w:r w:rsidRPr="00A66C15">
        <w:rPr>
          <w:rFonts w:asciiTheme="minorHAnsi" w:hAnsiTheme="minorHAnsi" w:cstheme="minorHAnsi"/>
        </w:rPr>
        <w:t>Shipp</w:t>
      </w:r>
      <w:r w:rsidR="00EC06B0" w:rsidRPr="00A66C15">
        <w:rPr>
          <w:rFonts w:asciiTheme="minorHAnsi" w:hAnsiTheme="minorHAnsi" w:cstheme="minorHAnsi"/>
        </w:rPr>
        <w:t>i</w:t>
      </w:r>
      <w:r w:rsidRPr="00A66C15">
        <w:rPr>
          <w:rFonts w:asciiTheme="minorHAnsi" w:hAnsiTheme="minorHAnsi" w:cstheme="minorHAnsi"/>
        </w:rPr>
        <w:t>ng</w:t>
      </w:r>
      <w:r w:rsidR="00EC06B0" w:rsidRPr="00A66C15">
        <w:rPr>
          <w:rFonts w:asciiTheme="minorHAnsi" w:hAnsiTheme="minorHAnsi" w:cstheme="minorHAnsi"/>
        </w:rPr>
        <w:t xml:space="preserve"> </w:t>
      </w:r>
      <w:r w:rsidRPr="00A66C15">
        <w:rPr>
          <w:rFonts w:asciiTheme="minorHAnsi" w:hAnsiTheme="minorHAnsi" w:cstheme="minorHAnsi"/>
        </w:rPr>
        <w:t>Hazard</w:t>
      </w:r>
      <w:r w:rsidR="00EC06B0" w:rsidRPr="00A66C15">
        <w:rPr>
          <w:rFonts w:asciiTheme="minorHAnsi" w:hAnsiTheme="minorHAnsi" w:cstheme="minorHAnsi"/>
        </w:rPr>
        <w:t xml:space="preserve"> </w:t>
      </w:r>
      <w:r w:rsidRPr="00A66C15">
        <w:rPr>
          <w:rFonts w:asciiTheme="minorHAnsi" w:hAnsiTheme="minorHAnsi" w:cstheme="minorHAnsi"/>
        </w:rPr>
        <w:t>Area</w:t>
      </w:r>
      <w:bookmarkEnd w:id="36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6E544748" w14:textId="77777777" w:rsidTr="006C62E1">
        <w:trPr>
          <w:trHeight w:val="545"/>
        </w:trPr>
        <w:tc>
          <w:tcPr>
            <w:tcW w:w="9350" w:type="dxa"/>
            <w:hideMark/>
          </w:tcPr>
          <w:p w14:paraId="69752A88" w14:textId="7DBEBAB8" w:rsidR="00246582" w:rsidRPr="00A66C15" w:rsidRDefault="00EB7F42" w:rsidP="006A4090">
            <w:pPr>
              <w:autoSpaceDE w:val="0"/>
              <w:autoSpaceDN w:val="0"/>
              <w:adjustRightInd w:val="0"/>
              <w:rPr>
                <w:rFonts w:cstheme="minorHAnsi"/>
                <w:sz w:val="20"/>
              </w:rPr>
            </w:pPr>
            <w:r w:rsidRPr="00ED455F">
              <w:rPr>
                <w:rFonts w:cstheme="minorHAnsi"/>
                <w:sz w:val="20"/>
                <w:u w:val="single"/>
              </w:rPr>
              <w:t>IHO Definition:</w:t>
            </w:r>
            <w:r w:rsidRPr="00A66C15">
              <w:rPr>
                <w:rFonts w:cstheme="minorHAnsi"/>
                <w:b/>
                <w:sz w:val="20"/>
              </w:rPr>
              <w:t xml:space="preserve"> </w:t>
            </w:r>
            <w:r w:rsidR="00246582" w:rsidRPr="00A66C15">
              <w:rPr>
                <w:rFonts w:cstheme="minorHAnsi"/>
                <w:b/>
                <w:sz w:val="20"/>
              </w:rPr>
              <w:t>Concentration of shipping hazard area</w:t>
            </w:r>
            <w:r w:rsidR="006A4090" w:rsidRPr="00A66C15">
              <w:rPr>
                <w:rFonts w:cstheme="minorHAnsi"/>
                <w:sz w:val="20"/>
              </w:rPr>
              <w:t>. An area where hazards, caused by concentrations of shipping, may occur. Hazards are risks to shipping, which stem from sources other than shoal water or obstructions.</w:t>
            </w:r>
          </w:p>
          <w:p w14:paraId="5FCA48B6" w14:textId="34DDE449" w:rsidR="00EB7F42" w:rsidRPr="00A66C15" w:rsidRDefault="00EB7F42" w:rsidP="006A4090">
            <w:pPr>
              <w:autoSpaceDE w:val="0"/>
              <w:autoSpaceDN w:val="0"/>
              <w:adjustRightInd w:val="0"/>
              <w:rPr>
                <w:rFonts w:cstheme="minorHAnsi"/>
                <w:sz w:val="20"/>
              </w:rPr>
            </w:pPr>
          </w:p>
        </w:tc>
      </w:tr>
      <w:tr w:rsidR="00EB7F42" w:rsidRPr="00D90A3A" w14:paraId="4772344C" w14:textId="77777777" w:rsidTr="006C62E1">
        <w:trPr>
          <w:trHeight w:val="485"/>
        </w:trPr>
        <w:tc>
          <w:tcPr>
            <w:tcW w:w="9350" w:type="dxa"/>
            <w:hideMark/>
          </w:tcPr>
          <w:p w14:paraId="1F519231" w14:textId="77777777" w:rsidR="00EB7F42" w:rsidRPr="00A66C15" w:rsidRDefault="00EB7F42" w:rsidP="00EB7F42">
            <w:pPr>
              <w:spacing w:after="120"/>
              <w:rPr>
                <w:rFonts w:eastAsia="Times New Roman" w:cstheme="minorHAnsi"/>
                <w:b/>
                <w:sz w:val="19"/>
                <w:szCs w:val="19"/>
                <w:lang w:eastAsia="en-CA"/>
              </w:rPr>
            </w:pPr>
            <w:r w:rsidRPr="00ED455F">
              <w:rPr>
                <w:rFonts w:cstheme="minorHAnsi"/>
                <w:b/>
                <w:sz w:val="20"/>
                <w:u w:val="single"/>
              </w:rPr>
              <w:t>S-</w:t>
            </w:r>
            <w:r w:rsidR="006A4090" w:rsidRPr="00A66C15">
              <w:rPr>
                <w:rFonts w:cstheme="minorHAnsi"/>
                <w:b/>
                <w:sz w:val="20"/>
                <w:u w:val="single"/>
              </w:rPr>
              <w:t xml:space="preserve">127 </w:t>
            </w:r>
            <w:r w:rsidRPr="00A66C15">
              <w:rPr>
                <w:rFonts w:cstheme="minorHAnsi"/>
                <w:b/>
                <w:sz w:val="20"/>
                <w:u w:val="single"/>
              </w:rPr>
              <w:t>Geo Feature</w:t>
            </w:r>
            <w:r w:rsidR="006A4090" w:rsidRPr="00A66C15">
              <w:rPr>
                <w:rFonts w:cstheme="minorHAnsi"/>
                <w:b/>
                <w:sz w:val="20"/>
                <w:u w:val="single"/>
              </w:rPr>
              <w:t xml:space="preserve">: </w:t>
            </w:r>
            <w:r w:rsidR="006A4090" w:rsidRPr="00A66C15">
              <w:rPr>
                <w:rFonts w:eastAsia="Times New Roman" w:cstheme="minorHAnsi"/>
                <w:b/>
                <w:sz w:val="19"/>
                <w:szCs w:val="19"/>
                <w:lang w:eastAsia="en-CA"/>
              </w:rPr>
              <w:t>Concentration of shipping hazard area (CONSHA)</w:t>
            </w:r>
          </w:p>
          <w:p w14:paraId="323F74D7" w14:textId="7D651D10" w:rsidR="005E590C" w:rsidRPr="00A66C15" w:rsidRDefault="005E590C" w:rsidP="00EB7F42">
            <w:pPr>
              <w:spacing w:after="120"/>
              <w:rPr>
                <w:rFonts w:cstheme="minorHAnsi"/>
                <w:b/>
                <w:color w:val="FF0000"/>
                <w:sz w:val="20"/>
                <w:lang w:val="en-US"/>
              </w:rPr>
            </w:pPr>
            <w:proofErr w:type="spellStart"/>
            <w:r w:rsidRPr="00ED455F">
              <w:rPr>
                <w:rFonts w:cstheme="minorHAnsi"/>
                <w:b/>
                <w:sz w:val="20"/>
                <w:lang w:val="en-AU"/>
              </w:rPr>
              <w:t>SuperType</w:t>
            </w:r>
            <w:proofErr w:type="spellEnd"/>
            <w:r w:rsidRPr="00ED455F">
              <w:rPr>
                <w:rFonts w:cstheme="minorHAnsi"/>
                <w:b/>
                <w:sz w:val="20"/>
                <w:lang w:val="en-AU"/>
              </w:rPr>
              <w:t>: Feature Type</w:t>
            </w:r>
            <w:r w:rsidRPr="00A66C15">
              <w:rPr>
                <w:rFonts w:cstheme="minorHAnsi"/>
                <w:sz w:val="20"/>
                <w:lang w:val="en-AU"/>
              </w:rPr>
              <w:t xml:space="preserve"> </w:t>
            </w:r>
            <w:r w:rsidRPr="00A66C15">
              <w:rPr>
                <w:rFonts w:cstheme="minorHAnsi"/>
                <w:b/>
                <w:sz w:val="20"/>
                <w:lang w:val="en-AU"/>
              </w:rPr>
              <w:t>(Abstract)</w:t>
            </w:r>
          </w:p>
        </w:tc>
      </w:tr>
      <w:tr w:rsidR="00EB7F42" w:rsidRPr="00D90A3A" w14:paraId="3FD5784A" w14:textId="77777777" w:rsidTr="006C62E1">
        <w:trPr>
          <w:trHeight w:val="485"/>
        </w:trPr>
        <w:tc>
          <w:tcPr>
            <w:tcW w:w="9350" w:type="dxa"/>
            <w:hideMark/>
          </w:tcPr>
          <w:p w14:paraId="034D196F" w14:textId="4C8827F0" w:rsidR="00EB7F42" w:rsidRPr="00A66C15" w:rsidRDefault="00EB7F42" w:rsidP="00EB7F42">
            <w:pPr>
              <w:rPr>
                <w:rFonts w:cstheme="minorHAnsi"/>
                <w:sz w:val="20"/>
                <w:szCs w:val="24"/>
                <w:lang w:val="en-US"/>
              </w:rPr>
            </w:pPr>
            <w:bookmarkStart w:id="364" w:name="_Hlk505890382"/>
            <w:r w:rsidRPr="00ED455F">
              <w:rPr>
                <w:rFonts w:cstheme="minorHAnsi"/>
                <w:b/>
                <w:sz w:val="20"/>
                <w:u w:val="single"/>
              </w:rPr>
              <w:t xml:space="preserve">Primitives: </w:t>
            </w:r>
            <w:r w:rsidRPr="00A66C15">
              <w:rPr>
                <w:rFonts w:cstheme="minorHAnsi"/>
                <w:b/>
                <w:sz w:val="20"/>
              </w:rPr>
              <w:t>Surface</w:t>
            </w:r>
          </w:p>
        </w:tc>
      </w:tr>
      <w:bookmarkEnd w:id="364"/>
      <w:tr w:rsidR="00EB7F42" w:rsidRPr="00D90A3A" w14:paraId="3DB44C27" w14:textId="77777777" w:rsidTr="006C62E1">
        <w:tc>
          <w:tcPr>
            <w:tcW w:w="9350" w:type="dxa"/>
          </w:tcPr>
          <w:p w14:paraId="609B51E9" w14:textId="7D912BB4" w:rsidR="00EB7F42" w:rsidRDefault="00CD724E" w:rsidP="00CD724E">
            <w:pPr>
              <w:jc w:val="center"/>
              <w:rPr>
                <w:rFonts w:cstheme="minorHAnsi"/>
              </w:rPr>
            </w:pPr>
            <w:r>
              <w:rPr>
                <w:rFonts w:cstheme="minorHAnsi"/>
                <w:noProof/>
              </w:rPr>
              <w:drawing>
                <wp:inline distT="0" distB="0" distL="0" distR="0" wp14:anchorId="5A3CD14C" wp14:editId="6A2A29B2">
                  <wp:extent cx="5456033" cy="251816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ONSHA attributes.png"/>
                          <pic:cNvPicPr/>
                        </pic:nvPicPr>
                        <pic:blipFill>
                          <a:blip r:embed="rId218">
                            <a:extLst>
                              <a:ext uri="{28A0092B-C50C-407E-A947-70E740481C1C}">
                                <a14:useLocalDpi xmlns:a14="http://schemas.microsoft.com/office/drawing/2010/main" val="0"/>
                              </a:ext>
                            </a:extLst>
                          </a:blip>
                          <a:stretch>
                            <a:fillRect/>
                          </a:stretch>
                        </pic:blipFill>
                        <pic:spPr>
                          <a:xfrm>
                            <a:off x="0" y="0"/>
                            <a:ext cx="5456033" cy="2518169"/>
                          </a:xfrm>
                          <a:prstGeom prst="rect">
                            <a:avLst/>
                          </a:prstGeom>
                        </pic:spPr>
                      </pic:pic>
                    </a:graphicData>
                  </a:graphic>
                </wp:inline>
              </w:drawing>
            </w:r>
          </w:p>
          <w:p w14:paraId="090602F1" w14:textId="77777777" w:rsidR="00581180" w:rsidRDefault="00581180" w:rsidP="00EB7F42">
            <w:pPr>
              <w:rPr>
                <w:rFonts w:cstheme="minorHAnsi"/>
              </w:rPr>
            </w:pPr>
          </w:p>
          <w:p w14:paraId="7B7474DD" w14:textId="452AC9C3" w:rsidR="00581180" w:rsidRPr="00ED455F" w:rsidRDefault="00581180" w:rsidP="00EB7F42">
            <w:pPr>
              <w:rPr>
                <w:rFonts w:cstheme="minorHAnsi"/>
              </w:rPr>
            </w:pPr>
            <w:r>
              <w:rPr>
                <w:rFonts w:cstheme="minorHAnsi"/>
                <w:noProof/>
              </w:rPr>
              <w:lastRenderedPageBreak/>
              <w:drawing>
                <wp:inline distT="0" distB="0" distL="0" distR="0" wp14:anchorId="158B10DE" wp14:editId="096C25A3">
                  <wp:extent cx="5799842" cy="2150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HA assoc.png"/>
                          <pic:cNvPicPr/>
                        </pic:nvPicPr>
                        <pic:blipFill>
                          <a:blip r:embed="rId219">
                            <a:extLst>
                              <a:ext uri="{28A0092B-C50C-407E-A947-70E740481C1C}">
                                <a14:useLocalDpi xmlns:a14="http://schemas.microsoft.com/office/drawing/2010/main" val="0"/>
                              </a:ext>
                            </a:extLst>
                          </a:blip>
                          <a:stretch>
                            <a:fillRect/>
                          </a:stretch>
                        </pic:blipFill>
                        <pic:spPr>
                          <a:xfrm>
                            <a:off x="0" y="0"/>
                            <a:ext cx="5799842" cy="2150745"/>
                          </a:xfrm>
                          <a:prstGeom prst="rect">
                            <a:avLst/>
                          </a:prstGeom>
                        </pic:spPr>
                      </pic:pic>
                    </a:graphicData>
                  </a:graphic>
                </wp:inline>
              </w:drawing>
            </w:r>
          </w:p>
        </w:tc>
      </w:tr>
      <w:tr w:rsidR="000F3E38" w:rsidRPr="00D90A3A" w14:paraId="70D3582E" w14:textId="77777777" w:rsidTr="006C62E1">
        <w:tc>
          <w:tcPr>
            <w:tcW w:w="9350" w:type="dxa"/>
          </w:tcPr>
          <w:p w14:paraId="7B3165E9" w14:textId="1E70F429" w:rsidR="00EB7F42" w:rsidRPr="00A66C15" w:rsidRDefault="00EB7F42" w:rsidP="00EB7F42">
            <w:pPr>
              <w:spacing w:after="120"/>
              <w:rPr>
                <w:rFonts w:cstheme="minorHAnsi"/>
                <w:sz w:val="20"/>
                <w:lang w:val="en-US"/>
              </w:rPr>
            </w:pPr>
            <w:r w:rsidRPr="00A66C15">
              <w:rPr>
                <w:rFonts w:cstheme="minorHAnsi"/>
                <w:sz w:val="20"/>
                <w:u w:val="single"/>
              </w:rPr>
              <w:lastRenderedPageBreak/>
              <w:t>INT 1 Reference:</w:t>
            </w:r>
          </w:p>
          <w:p w14:paraId="4791E587" w14:textId="1118CB83" w:rsidR="00EB7F42" w:rsidRPr="00A66C15" w:rsidRDefault="00A419B5"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ED455F">
              <w:rPr>
                <w:rFonts w:cstheme="minorHAnsi"/>
                <w:sz w:val="20"/>
              </w:rPr>
              <w:t>In many wat</w:t>
            </w:r>
            <w:r w:rsidRPr="00A66C15">
              <w:rPr>
                <w:rFonts w:cstheme="minorHAnsi"/>
                <w:sz w:val="20"/>
              </w:rPr>
              <w:t xml:space="preserve">erways the amount of regular occurring ship traffic, fishing activities and similar frequent or in-frequent concentrations of vessels of various size can impose a hazard to safe navigation. If it is required to encode such an area of concentrations of shipping, it must be done using the feature </w:t>
            </w:r>
            <w:r w:rsidRPr="00A66C15">
              <w:rPr>
                <w:rFonts w:cstheme="minorHAnsi"/>
                <w:b/>
                <w:sz w:val="20"/>
              </w:rPr>
              <w:t>Concentration</w:t>
            </w:r>
            <w:r w:rsidR="00472AAF">
              <w:rPr>
                <w:rFonts w:cstheme="minorHAnsi"/>
                <w:b/>
                <w:sz w:val="20"/>
              </w:rPr>
              <w:t xml:space="preserve"> </w:t>
            </w:r>
            <w:r w:rsidR="00DF4252">
              <w:rPr>
                <w:rFonts w:cstheme="minorHAnsi"/>
                <w:b/>
                <w:sz w:val="20"/>
              </w:rPr>
              <w:t>O</w:t>
            </w:r>
            <w:r w:rsidRPr="00A66C15">
              <w:rPr>
                <w:rFonts w:cstheme="minorHAnsi"/>
                <w:b/>
                <w:sz w:val="20"/>
              </w:rPr>
              <w:t>f</w:t>
            </w:r>
            <w:r w:rsidR="00472AAF">
              <w:rPr>
                <w:rFonts w:cstheme="minorHAnsi"/>
                <w:b/>
                <w:sz w:val="20"/>
              </w:rPr>
              <w:t xml:space="preserve"> </w:t>
            </w:r>
            <w:r w:rsidR="00DF4252">
              <w:rPr>
                <w:rFonts w:cstheme="minorHAnsi"/>
                <w:b/>
                <w:sz w:val="20"/>
              </w:rPr>
              <w:t>S</w:t>
            </w:r>
            <w:r w:rsidRPr="00A66C15">
              <w:rPr>
                <w:rFonts w:cstheme="minorHAnsi"/>
                <w:b/>
                <w:sz w:val="20"/>
              </w:rPr>
              <w:t>hipping</w:t>
            </w:r>
            <w:r w:rsidR="00472AAF">
              <w:rPr>
                <w:rFonts w:cstheme="minorHAnsi"/>
                <w:b/>
                <w:sz w:val="20"/>
              </w:rPr>
              <w:t xml:space="preserve"> </w:t>
            </w:r>
            <w:r w:rsidR="00DF4252">
              <w:rPr>
                <w:rFonts w:cstheme="minorHAnsi"/>
                <w:b/>
                <w:sz w:val="20"/>
              </w:rPr>
              <w:t>H</w:t>
            </w:r>
            <w:r w:rsidRPr="00A66C15">
              <w:rPr>
                <w:rFonts w:cstheme="minorHAnsi"/>
                <w:b/>
                <w:sz w:val="20"/>
              </w:rPr>
              <w:t>azard</w:t>
            </w:r>
            <w:r w:rsidR="00472AAF">
              <w:rPr>
                <w:rFonts w:cstheme="minorHAnsi"/>
                <w:b/>
                <w:sz w:val="20"/>
              </w:rPr>
              <w:t xml:space="preserve"> </w:t>
            </w:r>
            <w:r w:rsidR="00DF4252">
              <w:rPr>
                <w:rFonts w:cstheme="minorHAnsi"/>
                <w:b/>
                <w:sz w:val="20"/>
              </w:rPr>
              <w:t>A</w:t>
            </w:r>
            <w:r w:rsidRPr="00A66C15">
              <w:rPr>
                <w:rFonts w:cstheme="minorHAnsi"/>
                <w:b/>
                <w:sz w:val="20"/>
              </w:rPr>
              <w:t>rea</w:t>
            </w:r>
            <w:r w:rsidRPr="00ED455F">
              <w:rPr>
                <w:rFonts w:cstheme="minorHAnsi"/>
                <w:b/>
                <w:sz w:val="20"/>
              </w:rPr>
              <w:t>.</w:t>
            </w:r>
          </w:p>
          <w:p w14:paraId="431F5445" w14:textId="77777777"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ED455F">
              <w:rPr>
                <w:rFonts w:cstheme="minorHAnsi"/>
                <w:sz w:val="20"/>
                <w:u w:val="single"/>
              </w:rPr>
              <w:t>Remarks:</w:t>
            </w:r>
          </w:p>
          <w:p w14:paraId="6FF1FB19" w14:textId="4FCECE75" w:rsidR="00A57E18" w:rsidRPr="00A66C15" w:rsidRDefault="00A57E18" w:rsidP="00A57E18">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 xml:space="preserve">To encode the relevant regulations or notes, an instance of the information </w:t>
            </w:r>
            <w:r w:rsidRPr="00F232E1">
              <w:rPr>
                <w:rFonts w:cstheme="minorHAnsi"/>
                <w:sz w:val="20"/>
                <w:szCs w:val="20"/>
              </w:rPr>
              <w:t>class</w:t>
            </w:r>
            <w:r w:rsidR="00F232E1" w:rsidRPr="00F232E1">
              <w:rPr>
                <w:rFonts w:cstheme="minorHAnsi"/>
                <w:sz w:val="20"/>
                <w:szCs w:val="20"/>
              </w:rPr>
              <w:t xml:space="preserve"> </w:t>
            </w:r>
            <w:r w:rsidR="00F232E1" w:rsidRPr="00F232E1">
              <w:rPr>
                <w:rFonts w:cstheme="minorHAnsi"/>
                <w:b/>
                <w:sz w:val="20"/>
                <w:szCs w:val="20"/>
              </w:rPr>
              <w:t>Regulations</w:t>
            </w:r>
            <w:r w:rsidR="00F232E1" w:rsidRPr="00F232E1">
              <w:rPr>
                <w:rFonts w:cstheme="minorHAnsi"/>
                <w:sz w:val="20"/>
                <w:szCs w:val="20"/>
              </w:rPr>
              <w:t xml:space="preserve">, </w:t>
            </w:r>
            <w:r w:rsidR="00F232E1" w:rsidRPr="00F232E1">
              <w:rPr>
                <w:rFonts w:cstheme="minorHAnsi"/>
                <w:b/>
                <w:sz w:val="20"/>
                <w:szCs w:val="20"/>
              </w:rPr>
              <w:t>Recommendations</w:t>
            </w:r>
            <w:r w:rsidR="00F232E1" w:rsidRPr="00F232E1">
              <w:rPr>
                <w:rFonts w:cstheme="minorHAnsi"/>
                <w:sz w:val="20"/>
                <w:szCs w:val="20"/>
              </w:rPr>
              <w:t xml:space="preserve">, </w:t>
            </w:r>
            <w:r w:rsidR="00F232E1" w:rsidRPr="00F232E1">
              <w:rPr>
                <w:rFonts w:cstheme="minorHAnsi"/>
                <w:b/>
                <w:sz w:val="20"/>
                <w:szCs w:val="20"/>
              </w:rPr>
              <w:t>Restrictions</w:t>
            </w:r>
            <w:r w:rsidR="00F232E1" w:rsidRPr="00F232E1">
              <w:rPr>
                <w:rFonts w:cstheme="minorHAnsi"/>
                <w:sz w:val="20"/>
                <w:szCs w:val="20"/>
              </w:rPr>
              <w:t>, or</w:t>
            </w:r>
            <w:r w:rsidRPr="00F232E1">
              <w:rPr>
                <w:rFonts w:cstheme="minorHAnsi"/>
                <w:sz w:val="20"/>
                <w:szCs w:val="20"/>
              </w:rPr>
              <w:t xml:space="preserve"> </w:t>
            </w:r>
            <w:r w:rsidRPr="00F232E1">
              <w:rPr>
                <w:rFonts w:cstheme="minorHAnsi"/>
                <w:b/>
                <w:bCs/>
                <w:sz w:val="20"/>
                <w:szCs w:val="20"/>
              </w:rPr>
              <w:t xml:space="preserve">Nautical </w:t>
            </w:r>
            <w:r w:rsidRPr="00A66C15">
              <w:rPr>
                <w:rFonts w:cstheme="minorHAnsi"/>
                <w:b/>
                <w:bCs/>
                <w:color w:val="000000"/>
                <w:sz w:val="20"/>
                <w:szCs w:val="20"/>
              </w:rPr>
              <w:t xml:space="preserve">Information </w:t>
            </w:r>
            <w:r w:rsidRPr="00A66C15">
              <w:rPr>
                <w:rFonts w:cstheme="minorHAnsi"/>
                <w:color w:val="000000"/>
                <w:sz w:val="20"/>
                <w:szCs w:val="20"/>
              </w:rPr>
              <w:t xml:space="preserve">(see clause </w:t>
            </w:r>
            <w:r w:rsidR="004B64B4">
              <w:rPr>
                <w:rFonts w:cstheme="minorHAnsi"/>
                <w:color w:val="FF0000"/>
                <w:sz w:val="20"/>
                <w:szCs w:val="20"/>
              </w:rPr>
              <w:fldChar w:fldCharType="begin"/>
            </w:r>
            <w:r w:rsidR="004B64B4">
              <w:rPr>
                <w:rFonts w:cstheme="minorHAnsi"/>
                <w:color w:val="000000"/>
                <w:sz w:val="20"/>
                <w:szCs w:val="20"/>
              </w:rPr>
              <w:instrText xml:space="preserve"> REF _Ref410033935 \r \h </w:instrText>
            </w:r>
            <w:r w:rsidR="004B64B4">
              <w:rPr>
                <w:rFonts w:cstheme="minorHAnsi"/>
                <w:color w:val="FF0000"/>
                <w:sz w:val="20"/>
                <w:szCs w:val="20"/>
              </w:rPr>
            </w:r>
            <w:r w:rsidR="004B64B4">
              <w:rPr>
                <w:rFonts w:cstheme="minorHAnsi"/>
                <w:color w:val="FF0000"/>
                <w:sz w:val="20"/>
                <w:szCs w:val="20"/>
              </w:rPr>
              <w:fldChar w:fldCharType="separate"/>
            </w:r>
            <w:r w:rsidR="004B64B4">
              <w:rPr>
                <w:rFonts w:cstheme="minorHAnsi"/>
                <w:color w:val="000000"/>
                <w:sz w:val="20"/>
                <w:szCs w:val="20"/>
              </w:rPr>
              <w:t>7.3</w:t>
            </w:r>
            <w:r w:rsidR="004B64B4">
              <w:rPr>
                <w:rFonts w:cstheme="minorHAnsi"/>
                <w:color w:val="FF0000"/>
                <w:sz w:val="20"/>
                <w:szCs w:val="20"/>
              </w:rPr>
              <w:fldChar w:fldCharType="end"/>
            </w:r>
            <w:r w:rsidRPr="00A66C15">
              <w:rPr>
                <w:rFonts w:cstheme="minorHAnsi"/>
                <w:color w:val="000000"/>
                <w:sz w:val="20"/>
                <w:szCs w:val="20"/>
              </w:rPr>
              <w:t xml:space="preserve">) must be associated to the </w:t>
            </w:r>
            <w:r w:rsidRPr="00ED455F">
              <w:rPr>
                <w:rFonts w:cstheme="minorHAnsi"/>
                <w:b/>
                <w:sz w:val="20"/>
              </w:rPr>
              <w:t>Concentration of shipping hazard area</w:t>
            </w:r>
            <w:r w:rsidRPr="00A66C15">
              <w:rPr>
                <w:rFonts w:cstheme="minorHAnsi"/>
                <w:color w:val="000000"/>
                <w:sz w:val="20"/>
                <w:szCs w:val="20"/>
              </w:rPr>
              <w:t>.</w:t>
            </w:r>
            <w:r w:rsidR="00F232E1">
              <w:rPr>
                <w:rFonts w:cstheme="minorHAnsi"/>
                <w:color w:val="000000"/>
                <w:sz w:val="20"/>
                <w:szCs w:val="20"/>
              </w:rPr>
              <w:t xml:space="preserve"> The </w:t>
            </w:r>
            <w:r w:rsidR="00F232E1" w:rsidRPr="00F232E1">
              <w:rPr>
                <w:rFonts w:cstheme="minorHAnsi"/>
                <w:b/>
                <w:color w:val="000000"/>
                <w:sz w:val="20"/>
                <w:szCs w:val="20"/>
              </w:rPr>
              <w:t>Nautical Information</w:t>
            </w:r>
            <w:r w:rsidR="00F232E1">
              <w:rPr>
                <w:rFonts w:cstheme="minorHAnsi"/>
                <w:color w:val="000000"/>
                <w:sz w:val="20"/>
                <w:szCs w:val="20"/>
              </w:rPr>
              <w:t xml:space="preserve"> class should be used only if none of the other three are suitable.</w:t>
            </w:r>
          </w:p>
          <w:p w14:paraId="79B1590B" w14:textId="77777777" w:rsidR="001F7A97" w:rsidRPr="00A66C15" w:rsidRDefault="001F7A97" w:rsidP="00A66C15">
            <w:pPr>
              <w:pStyle w:val="ListParagraph"/>
              <w:autoSpaceDE w:val="0"/>
              <w:autoSpaceDN w:val="0"/>
              <w:adjustRightInd w:val="0"/>
              <w:ind w:left="360"/>
              <w:rPr>
                <w:rFonts w:cstheme="minorHAnsi"/>
                <w:color w:val="000000"/>
                <w:sz w:val="20"/>
                <w:szCs w:val="20"/>
              </w:rPr>
            </w:pPr>
          </w:p>
          <w:p w14:paraId="58A298F8" w14:textId="6A5F0FEF" w:rsidR="00EB7F42" w:rsidRPr="00A66C15" w:rsidRDefault="00EB7F42" w:rsidP="00EB7F42">
            <w:pPr>
              <w:rPr>
                <w:rFonts w:cstheme="minorHAnsi"/>
              </w:rPr>
            </w:pPr>
            <w:r w:rsidRPr="00ED455F">
              <w:rPr>
                <w:rFonts w:cstheme="minorHAnsi"/>
                <w:sz w:val="20"/>
                <w:u w:val="single"/>
              </w:rPr>
              <w:t>Distinction:</w:t>
            </w:r>
            <w:r w:rsidRPr="00A66C15">
              <w:rPr>
                <w:rFonts w:cstheme="minorHAnsi"/>
                <w:sz w:val="20"/>
              </w:rPr>
              <w:t xml:space="preserve">  </w:t>
            </w:r>
            <w:r w:rsidR="00A419B5" w:rsidRPr="00A66C15">
              <w:rPr>
                <w:rFonts w:cstheme="minorHAnsi"/>
                <w:sz w:val="20"/>
              </w:rPr>
              <w:t>Piracy Risk Area, Military Practice Area</w:t>
            </w:r>
            <w:r w:rsidR="00A419B5" w:rsidRPr="00ED455F">
              <w:rPr>
                <w:rFonts w:cstheme="minorHAnsi"/>
                <w:sz w:val="20"/>
              </w:rPr>
              <w:t>, Waterway</w:t>
            </w:r>
            <w:r w:rsidR="00A419B5" w:rsidRPr="00A66C15">
              <w:rPr>
                <w:rFonts w:cstheme="minorHAnsi"/>
                <w:sz w:val="20"/>
              </w:rPr>
              <w:t xml:space="preserve"> Area</w:t>
            </w:r>
          </w:p>
        </w:tc>
      </w:tr>
    </w:tbl>
    <w:p w14:paraId="4D62BBC5" w14:textId="77777777" w:rsidR="00EB7F42" w:rsidRPr="00ED455F" w:rsidRDefault="00EB7F42">
      <w:pPr>
        <w:rPr>
          <w:rFonts w:cstheme="minorHAnsi"/>
        </w:rPr>
      </w:pPr>
    </w:p>
    <w:p w14:paraId="30A4A86C" w14:textId="76EAC0BD" w:rsidR="00F4544D" w:rsidRPr="00A66C15" w:rsidRDefault="00F4544D" w:rsidP="00EC438D">
      <w:pPr>
        <w:pStyle w:val="Heading2"/>
        <w:rPr>
          <w:rFonts w:asciiTheme="minorHAnsi" w:hAnsiTheme="minorHAnsi" w:cstheme="minorHAnsi"/>
        </w:rPr>
      </w:pPr>
      <w:bookmarkStart w:id="365" w:name="_Ref531048253"/>
      <w:bookmarkStart w:id="366" w:name="_Ref531048271"/>
      <w:bookmarkStart w:id="367" w:name="_Toc531133509"/>
      <w:r w:rsidRPr="00A66C15">
        <w:rPr>
          <w:rFonts w:asciiTheme="minorHAnsi" w:hAnsiTheme="minorHAnsi" w:cstheme="minorHAnsi"/>
        </w:rPr>
        <w:t>Pilotage</w:t>
      </w:r>
      <w:r w:rsidR="00EC06B0" w:rsidRPr="00A66C15">
        <w:rPr>
          <w:rFonts w:asciiTheme="minorHAnsi" w:hAnsiTheme="minorHAnsi" w:cstheme="minorHAnsi"/>
        </w:rPr>
        <w:t xml:space="preserve"> </w:t>
      </w:r>
      <w:r w:rsidRPr="00A66C15">
        <w:rPr>
          <w:rFonts w:asciiTheme="minorHAnsi" w:hAnsiTheme="minorHAnsi" w:cstheme="minorHAnsi"/>
        </w:rPr>
        <w:t>District</w:t>
      </w:r>
      <w:bookmarkEnd w:id="365"/>
      <w:bookmarkEnd w:id="366"/>
      <w:bookmarkEnd w:id="36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486BD9B1" w14:textId="77777777" w:rsidTr="006C62E1">
        <w:trPr>
          <w:trHeight w:val="545"/>
        </w:trPr>
        <w:tc>
          <w:tcPr>
            <w:tcW w:w="9350" w:type="dxa"/>
            <w:hideMark/>
          </w:tcPr>
          <w:p w14:paraId="06821BA9" w14:textId="0780615E" w:rsidR="00EB7F42" w:rsidRPr="00ED455F" w:rsidRDefault="00EB7F42" w:rsidP="006A4090">
            <w:pPr>
              <w:autoSpaceDE w:val="0"/>
              <w:autoSpaceDN w:val="0"/>
              <w:adjustRightInd w:val="0"/>
              <w:rPr>
                <w:rFonts w:cstheme="minorHAnsi"/>
                <w:sz w:val="20"/>
                <w:lang w:val="en-US"/>
              </w:rPr>
            </w:pPr>
            <w:r w:rsidRPr="00ED455F">
              <w:rPr>
                <w:rFonts w:cstheme="minorHAnsi"/>
                <w:sz w:val="20"/>
                <w:u w:val="single"/>
              </w:rPr>
              <w:t xml:space="preserve">IHO Definition: </w:t>
            </w:r>
            <w:r w:rsidR="006A4090" w:rsidRPr="00A66C15">
              <w:rPr>
                <w:rFonts w:cstheme="minorHAnsi"/>
                <w:b/>
                <w:bCs/>
                <w:sz w:val="20"/>
                <w:szCs w:val="20"/>
              </w:rPr>
              <w:t>PILOTAGE DISTRICT</w:t>
            </w:r>
            <w:r w:rsidR="006A4090" w:rsidRPr="00A66C15">
              <w:rPr>
                <w:rFonts w:cstheme="minorHAnsi"/>
                <w:sz w:val="20"/>
                <w:szCs w:val="20"/>
              </w:rPr>
              <w:t>. An area within which a pilotage direction exists. Such directions are regulated by a competent harbour authority which dictates circumstances under which they apply. (UK Pilotage Act 1987).</w:t>
            </w:r>
          </w:p>
        </w:tc>
      </w:tr>
      <w:tr w:rsidR="00EB7F42" w:rsidRPr="00D90A3A" w14:paraId="33CD3463" w14:textId="77777777" w:rsidTr="006C62E1">
        <w:trPr>
          <w:trHeight w:val="485"/>
        </w:trPr>
        <w:tc>
          <w:tcPr>
            <w:tcW w:w="9350" w:type="dxa"/>
            <w:hideMark/>
          </w:tcPr>
          <w:p w14:paraId="776534E3" w14:textId="77777777" w:rsidR="00EB7F42" w:rsidRPr="00A66C15" w:rsidRDefault="00EB7F42" w:rsidP="00EB7F42">
            <w:pPr>
              <w:spacing w:after="120"/>
              <w:rPr>
                <w:rFonts w:cstheme="minorHAnsi"/>
                <w:b/>
                <w:bCs/>
                <w:sz w:val="20"/>
                <w:szCs w:val="20"/>
              </w:rPr>
            </w:pPr>
            <w:r w:rsidRPr="00ED455F">
              <w:rPr>
                <w:rFonts w:cstheme="minorHAnsi"/>
                <w:b/>
                <w:sz w:val="20"/>
                <w:u w:val="single"/>
              </w:rPr>
              <w:t>S-</w:t>
            </w:r>
            <w:r w:rsidR="006A4090" w:rsidRPr="00A66C15">
              <w:rPr>
                <w:rFonts w:cstheme="minorHAnsi"/>
                <w:b/>
                <w:sz w:val="20"/>
                <w:u w:val="single"/>
              </w:rPr>
              <w:t xml:space="preserve">127 Geo Feature: </w:t>
            </w:r>
            <w:r w:rsidR="006A4090" w:rsidRPr="00A66C15">
              <w:rPr>
                <w:rFonts w:cstheme="minorHAnsi"/>
                <w:b/>
                <w:bCs/>
                <w:sz w:val="20"/>
                <w:szCs w:val="20"/>
              </w:rPr>
              <w:t>Pilotage district</w:t>
            </w:r>
          </w:p>
          <w:p w14:paraId="6C8B3716" w14:textId="1A1D55E6" w:rsidR="005E590C" w:rsidRPr="00A66C15" w:rsidRDefault="005E590C" w:rsidP="00EB7F42">
            <w:pPr>
              <w:spacing w:after="120"/>
              <w:rPr>
                <w:rFonts w:cstheme="minorHAnsi"/>
                <w:b/>
                <w:color w:val="FF0000"/>
                <w:sz w:val="20"/>
                <w:lang w:val="en-US"/>
              </w:rPr>
            </w:pPr>
            <w:proofErr w:type="spellStart"/>
            <w:r w:rsidRPr="00ED455F">
              <w:rPr>
                <w:rFonts w:cstheme="minorHAnsi"/>
                <w:b/>
                <w:sz w:val="20"/>
                <w:lang w:val="en-AU"/>
              </w:rPr>
              <w:t>SuperType</w:t>
            </w:r>
            <w:proofErr w:type="spellEnd"/>
            <w:r w:rsidRPr="00A66C15">
              <w:rPr>
                <w:rFonts w:cstheme="minorHAnsi"/>
                <w:b/>
                <w:sz w:val="20"/>
                <w:lang w:val="en-AU"/>
              </w:rPr>
              <w:t>: Feature type</w:t>
            </w:r>
            <w:r w:rsidRPr="00A66C15">
              <w:rPr>
                <w:rFonts w:cstheme="minorHAnsi"/>
                <w:sz w:val="20"/>
                <w:lang w:val="en-AU"/>
              </w:rPr>
              <w:t xml:space="preserve"> </w:t>
            </w:r>
            <w:r w:rsidRPr="00A66C15">
              <w:rPr>
                <w:rFonts w:cstheme="minorHAnsi"/>
                <w:b/>
                <w:sz w:val="20"/>
                <w:lang w:val="en-AU"/>
              </w:rPr>
              <w:t>(Abstract)</w:t>
            </w:r>
          </w:p>
        </w:tc>
      </w:tr>
      <w:tr w:rsidR="006A4090" w:rsidRPr="00D90A3A" w14:paraId="6F0DA8E6" w14:textId="77777777" w:rsidTr="006C62E1">
        <w:trPr>
          <w:trHeight w:val="485"/>
        </w:trPr>
        <w:tc>
          <w:tcPr>
            <w:tcW w:w="9350" w:type="dxa"/>
            <w:hideMark/>
          </w:tcPr>
          <w:p w14:paraId="5F70377D" w14:textId="77777777" w:rsidR="006A4090" w:rsidRPr="00A66C15" w:rsidRDefault="006A4090" w:rsidP="002A281B">
            <w:pPr>
              <w:rPr>
                <w:rFonts w:cstheme="minorHAnsi"/>
                <w:sz w:val="20"/>
                <w:szCs w:val="24"/>
                <w:lang w:val="en-US"/>
              </w:rPr>
            </w:pPr>
            <w:r w:rsidRPr="00ED455F">
              <w:rPr>
                <w:rFonts w:cstheme="minorHAnsi"/>
                <w:b/>
                <w:sz w:val="20"/>
                <w:u w:val="single"/>
              </w:rPr>
              <w:t xml:space="preserve">Primitives: </w:t>
            </w:r>
            <w:r w:rsidRPr="00A66C15">
              <w:rPr>
                <w:rFonts w:cstheme="minorHAnsi"/>
                <w:b/>
                <w:sz w:val="20"/>
              </w:rPr>
              <w:t>Surface</w:t>
            </w:r>
          </w:p>
        </w:tc>
      </w:tr>
      <w:tr w:rsidR="006A4090" w:rsidRPr="00D90A3A" w14:paraId="08D58A94" w14:textId="77777777" w:rsidTr="006C62E1">
        <w:trPr>
          <w:trHeight w:val="485"/>
        </w:trPr>
        <w:tc>
          <w:tcPr>
            <w:tcW w:w="9350" w:type="dxa"/>
            <w:hideMark/>
          </w:tcPr>
          <w:p w14:paraId="1B485C9D" w14:textId="2DA86EFB" w:rsidR="006A4090" w:rsidRDefault="009E401B" w:rsidP="00EB7F42">
            <w:pPr>
              <w:rPr>
                <w:rFonts w:cstheme="minorHAnsi"/>
                <w:color w:val="FF0000"/>
                <w:sz w:val="20"/>
                <w:szCs w:val="24"/>
                <w:lang w:val="en-US"/>
              </w:rPr>
            </w:pPr>
            <w:r>
              <w:rPr>
                <w:rFonts w:cstheme="minorHAnsi"/>
                <w:noProof/>
                <w:color w:val="FF0000"/>
                <w:sz w:val="20"/>
                <w:szCs w:val="24"/>
                <w:lang w:val="en-US"/>
              </w:rPr>
              <w:lastRenderedPageBreak/>
              <w:drawing>
                <wp:inline distT="0" distB="0" distL="0" distR="0" wp14:anchorId="31B663E2" wp14:editId="70785808">
                  <wp:extent cx="2828925" cy="2381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lotDistrict attributes.png"/>
                          <pic:cNvPicPr/>
                        </pic:nvPicPr>
                        <pic:blipFill>
                          <a:blip r:embed="rId220">
                            <a:extLst>
                              <a:ext uri="{28A0092B-C50C-407E-A947-70E740481C1C}">
                                <a14:useLocalDpi xmlns:a14="http://schemas.microsoft.com/office/drawing/2010/main" val="0"/>
                              </a:ext>
                            </a:extLst>
                          </a:blip>
                          <a:stretch>
                            <a:fillRect/>
                          </a:stretch>
                        </pic:blipFill>
                        <pic:spPr>
                          <a:xfrm>
                            <a:off x="0" y="0"/>
                            <a:ext cx="2828925" cy="2381250"/>
                          </a:xfrm>
                          <a:prstGeom prst="rect">
                            <a:avLst/>
                          </a:prstGeom>
                        </pic:spPr>
                      </pic:pic>
                    </a:graphicData>
                  </a:graphic>
                </wp:inline>
              </w:drawing>
            </w:r>
          </w:p>
          <w:p w14:paraId="57C6718A" w14:textId="77777777" w:rsidR="009E401B" w:rsidRDefault="009E401B" w:rsidP="00EB7F42">
            <w:pPr>
              <w:rPr>
                <w:rFonts w:cstheme="minorHAnsi"/>
                <w:color w:val="FF0000"/>
                <w:sz w:val="20"/>
                <w:szCs w:val="24"/>
                <w:lang w:val="en-US"/>
              </w:rPr>
            </w:pPr>
          </w:p>
          <w:p w14:paraId="625F9B4C" w14:textId="7AAD28B6" w:rsidR="009E401B" w:rsidRPr="00ED455F" w:rsidRDefault="009E401B" w:rsidP="00EB7F42">
            <w:pPr>
              <w:rPr>
                <w:rFonts w:cstheme="minorHAnsi"/>
                <w:color w:val="FF0000"/>
                <w:sz w:val="20"/>
                <w:szCs w:val="24"/>
                <w:lang w:val="en-US"/>
              </w:rPr>
            </w:pPr>
            <w:r>
              <w:rPr>
                <w:rFonts w:cstheme="minorHAnsi"/>
                <w:noProof/>
                <w:color w:val="FF0000"/>
                <w:sz w:val="20"/>
                <w:szCs w:val="24"/>
                <w:lang w:val="en-US"/>
              </w:rPr>
              <w:drawing>
                <wp:inline distT="0" distB="0" distL="0" distR="0" wp14:anchorId="5FFFCEC4" wp14:editId="6219867C">
                  <wp:extent cx="5800090" cy="25810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lotDistrict assoc.png"/>
                          <pic:cNvPicPr/>
                        </pic:nvPicPr>
                        <pic:blipFill>
                          <a:blip r:embed="rId221">
                            <a:extLst>
                              <a:ext uri="{28A0092B-C50C-407E-A947-70E740481C1C}">
                                <a14:useLocalDpi xmlns:a14="http://schemas.microsoft.com/office/drawing/2010/main" val="0"/>
                              </a:ext>
                            </a:extLst>
                          </a:blip>
                          <a:stretch>
                            <a:fillRect/>
                          </a:stretch>
                        </pic:blipFill>
                        <pic:spPr>
                          <a:xfrm>
                            <a:off x="0" y="0"/>
                            <a:ext cx="5800090" cy="2581004"/>
                          </a:xfrm>
                          <a:prstGeom prst="rect">
                            <a:avLst/>
                          </a:prstGeom>
                        </pic:spPr>
                      </pic:pic>
                    </a:graphicData>
                  </a:graphic>
                </wp:inline>
              </w:drawing>
            </w:r>
          </w:p>
        </w:tc>
      </w:tr>
      <w:tr w:rsidR="006A4090" w:rsidRPr="00D90A3A" w14:paraId="321D62E7" w14:textId="77777777" w:rsidTr="006C62E1">
        <w:tc>
          <w:tcPr>
            <w:tcW w:w="9350" w:type="dxa"/>
          </w:tcPr>
          <w:p w14:paraId="0965ABB2" w14:textId="7E01F55F" w:rsidR="006A4090" w:rsidRPr="00A66C15" w:rsidRDefault="006A4090" w:rsidP="006A4090">
            <w:pPr>
              <w:autoSpaceDE w:val="0"/>
              <w:autoSpaceDN w:val="0"/>
              <w:adjustRightInd w:val="0"/>
              <w:rPr>
                <w:rFonts w:cstheme="minorHAnsi"/>
                <w:color w:val="000000"/>
                <w:sz w:val="20"/>
                <w:szCs w:val="20"/>
              </w:rPr>
            </w:pPr>
            <w:r w:rsidRPr="00A66C15">
              <w:rPr>
                <w:rFonts w:cstheme="minorHAnsi"/>
                <w:color w:val="000000"/>
                <w:sz w:val="20"/>
                <w:szCs w:val="20"/>
              </w:rPr>
              <w:t>INT 1 Reference:</w:t>
            </w:r>
          </w:p>
          <w:p w14:paraId="1B277D0D" w14:textId="08423C0C" w:rsidR="006A4090" w:rsidRPr="00A66C15" w:rsidRDefault="004127C0" w:rsidP="006A4090">
            <w:pPr>
              <w:autoSpaceDE w:val="0"/>
              <w:autoSpaceDN w:val="0"/>
              <w:adjustRightInd w:val="0"/>
              <w:rPr>
                <w:rFonts w:cstheme="minorHAnsi"/>
                <w:b/>
                <w:bCs/>
                <w:color w:val="000000"/>
                <w:sz w:val="20"/>
                <w:szCs w:val="20"/>
              </w:rPr>
            </w:pPr>
            <w:r w:rsidRPr="00BD2D5B">
              <w:rPr>
                <w:rFonts w:cstheme="minorHAnsi"/>
                <w:b/>
                <w:bCs/>
                <w:sz w:val="20"/>
                <w:szCs w:val="20"/>
              </w:rPr>
              <w:t>5.11.1</w:t>
            </w:r>
            <w:r w:rsidR="006A4090" w:rsidRPr="00BD2D5B">
              <w:rPr>
                <w:rFonts w:cstheme="minorHAnsi"/>
                <w:b/>
                <w:bCs/>
                <w:sz w:val="20"/>
                <w:szCs w:val="20"/>
              </w:rPr>
              <w:t xml:space="preserve"> </w:t>
            </w:r>
            <w:r w:rsidR="006A4090" w:rsidRPr="00A66C15">
              <w:rPr>
                <w:rFonts w:cstheme="minorHAnsi"/>
                <w:b/>
                <w:bCs/>
                <w:color w:val="000000"/>
                <w:sz w:val="20"/>
                <w:szCs w:val="20"/>
              </w:rPr>
              <w:t>Pilotage districts (see S-4 – B-</w:t>
            </w:r>
            <w:r w:rsidR="00A57E18" w:rsidRPr="00A66C15">
              <w:rPr>
                <w:rFonts w:cstheme="minorHAnsi"/>
                <w:b/>
                <w:bCs/>
                <w:sz w:val="20"/>
                <w:szCs w:val="20"/>
              </w:rPr>
              <w:t>490</w:t>
            </w:r>
            <w:r w:rsidR="006A4090" w:rsidRPr="00A66C15">
              <w:rPr>
                <w:rFonts w:cstheme="minorHAnsi"/>
                <w:b/>
                <w:bCs/>
                <w:color w:val="000000"/>
                <w:sz w:val="20"/>
                <w:szCs w:val="20"/>
              </w:rPr>
              <w:t>)</w:t>
            </w:r>
          </w:p>
          <w:p w14:paraId="1D622FFA" w14:textId="7F44102A" w:rsidR="006A4090" w:rsidRPr="00A66C15" w:rsidRDefault="006A4090" w:rsidP="006A4090">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the area within which regulations regarding pilotage apply it should be done using the feature </w:t>
            </w:r>
            <w:r w:rsidRPr="00A66C15">
              <w:rPr>
                <w:rFonts w:cstheme="minorHAnsi"/>
                <w:b/>
                <w:bCs/>
                <w:color w:val="000000"/>
                <w:sz w:val="20"/>
                <w:szCs w:val="20"/>
              </w:rPr>
              <w:t>Pilotage</w:t>
            </w:r>
            <w:r w:rsidR="00472AAF">
              <w:rPr>
                <w:rFonts w:cstheme="minorHAnsi"/>
                <w:b/>
                <w:bCs/>
                <w:color w:val="000000"/>
                <w:sz w:val="20"/>
                <w:szCs w:val="20"/>
              </w:rPr>
              <w:t xml:space="preserve"> </w:t>
            </w:r>
            <w:r w:rsidRPr="00A66C15">
              <w:rPr>
                <w:rFonts w:cstheme="minorHAnsi"/>
                <w:b/>
                <w:bCs/>
                <w:color w:val="000000"/>
                <w:sz w:val="20"/>
                <w:szCs w:val="20"/>
              </w:rPr>
              <w:t>District</w:t>
            </w:r>
            <w:r w:rsidRPr="00A66C15">
              <w:rPr>
                <w:rFonts w:cstheme="minorHAnsi"/>
                <w:color w:val="000000"/>
                <w:sz w:val="20"/>
                <w:szCs w:val="20"/>
              </w:rPr>
              <w:t>.</w:t>
            </w:r>
          </w:p>
          <w:p w14:paraId="547C0A7E" w14:textId="77777777" w:rsidR="006A4090" w:rsidRPr="00A66C15" w:rsidRDefault="006A4090" w:rsidP="006A4090">
            <w:pPr>
              <w:autoSpaceDE w:val="0"/>
              <w:autoSpaceDN w:val="0"/>
              <w:adjustRightInd w:val="0"/>
              <w:rPr>
                <w:rFonts w:cstheme="minorHAnsi"/>
                <w:color w:val="000000"/>
                <w:sz w:val="20"/>
                <w:szCs w:val="20"/>
              </w:rPr>
            </w:pPr>
            <w:r w:rsidRPr="00A66C15">
              <w:rPr>
                <w:rFonts w:cstheme="minorHAnsi"/>
                <w:color w:val="000000"/>
                <w:sz w:val="20"/>
                <w:szCs w:val="20"/>
              </w:rPr>
              <w:t>Remarks:</w:t>
            </w:r>
          </w:p>
          <w:p w14:paraId="38443693" w14:textId="2CB75D35" w:rsidR="006A4090" w:rsidRPr="00A66C15" w:rsidRDefault="006A4090" w:rsidP="002A281B">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 xml:space="preserve">To encode the relevant regulations, an instance of the information </w:t>
            </w:r>
            <w:r w:rsidRPr="00A66C15">
              <w:rPr>
                <w:rFonts w:cstheme="minorHAnsi"/>
                <w:sz w:val="20"/>
                <w:szCs w:val="20"/>
              </w:rPr>
              <w:t>class</w:t>
            </w:r>
            <w:r w:rsidR="00AD46D0">
              <w:rPr>
                <w:rFonts w:cstheme="minorHAnsi"/>
                <w:sz w:val="20"/>
                <w:szCs w:val="20"/>
              </w:rPr>
              <w:t xml:space="preserve"> </w:t>
            </w:r>
            <w:r w:rsidR="00AD46D0" w:rsidRPr="00F232E1">
              <w:rPr>
                <w:rFonts w:cstheme="minorHAnsi"/>
                <w:b/>
                <w:sz w:val="20"/>
                <w:szCs w:val="20"/>
              </w:rPr>
              <w:t>Regulations</w:t>
            </w:r>
            <w:r w:rsidR="00AD46D0" w:rsidRPr="00F232E1">
              <w:rPr>
                <w:rFonts w:cstheme="minorHAnsi"/>
                <w:sz w:val="20"/>
                <w:szCs w:val="20"/>
              </w:rPr>
              <w:t xml:space="preserve">, </w:t>
            </w:r>
            <w:r w:rsidR="00AD46D0" w:rsidRPr="00F232E1">
              <w:rPr>
                <w:rFonts w:cstheme="minorHAnsi"/>
                <w:b/>
                <w:sz w:val="20"/>
                <w:szCs w:val="20"/>
              </w:rPr>
              <w:t>Recommendations</w:t>
            </w:r>
            <w:r w:rsidR="00AD46D0" w:rsidRPr="00F232E1">
              <w:rPr>
                <w:rFonts w:cstheme="minorHAnsi"/>
                <w:sz w:val="20"/>
                <w:szCs w:val="20"/>
              </w:rPr>
              <w:t xml:space="preserve">, </w:t>
            </w:r>
            <w:r w:rsidR="00AD46D0" w:rsidRPr="00F232E1">
              <w:rPr>
                <w:rFonts w:cstheme="minorHAnsi"/>
                <w:b/>
                <w:sz w:val="20"/>
                <w:szCs w:val="20"/>
              </w:rPr>
              <w:t>Restrictions</w:t>
            </w:r>
            <w:r w:rsidR="00AD46D0" w:rsidRPr="00F232E1">
              <w:rPr>
                <w:rFonts w:cstheme="minorHAnsi"/>
                <w:sz w:val="20"/>
                <w:szCs w:val="20"/>
              </w:rPr>
              <w:t>, or</w:t>
            </w:r>
            <w:r w:rsidRPr="00A66C15">
              <w:rPr>
                <w:rFonts w:cstheme="minorHAnsi"/>
                <w:sz w:val="20"/>
                <w:szCs w:val="20"/>
              </w:rPr>
              <w:t xml:space="preserve"> </w:t>
            </w:r>
            <w:r w:rsidRPr="00A66C15">
              <w:rPr>
                <w:rFonts w:cstheme="minorHAnsi"/>
                <w:b/>
                <w:bCs/>
                <w:sz w:val="20"/>
                <w:szCs w:val="20"/>
              </w:rPr>
              <w:t>Nautical</w:t>
            </w:r>
            <w:r w:rsidR="00472AAF">
              <w:rPr>
                <w:rFonts w:cstheme="minorHAnsi"/>
                <w:b/>
                <w:bCs/>
                <w:sz w:val="20"/>
                <w:szCs w:val="20"/>
              </w:rPr>
              <w:t xml:space="preserve"> </w:t>
            </w:r>
            <w:r w:rsidRPr="00A66C15">
              <w:rPr>
                <w:rFonts w:cstheme="minorHAnsi"/>
                <w:b/>
                <w:bCs/>
                <w:color w:val="000000"/>
                <w:sz w:val="20"/>
                <w:szCs w:val="20"/>
              </w:rPr>
              <w:t xml:space="preserve">Information </w:t>
            </w:r>
            <w:r w:rsidRPr="00A66C15">
              <w:rPr>
                <w:rFonts w:cstheme="minorHAnsi"/>
                <w:color w:val="000000"/>
                <w:sz w:val="20"/>
                <w:szCs w:val="20"/>
              </w:rPr>
              <w:t xml:space="preserve">(see clause </w:t>
            </w:r>
            <w:r w:rsidR="000915B3">
              <w:rPr>
                <w:rFonts w:cstheme="minorHAnsi"/>
                <w:color w:val="FF0000"/>
                <w:sz w:val="20"/>
                <w:szCs w:val="20"/>
              </w:rPr>
              <w:fldChar w:fldCharType="begin"/>
            </w:r>
            <w:r w:rsidR="000915B3">
              <w:rPr>
                <w:rFonts w:cstheme="minorHAnsi"/>
                <w:color w:val="000000"/>
                <w:sz w:val="20"/>
                <w:szCs w:val="20"/>
              </w:rPr>
              <w:instrText xml:space="preserve"> REF _Ref410033935 \r \h </w:instrText>
            </w:r>
            <w:r w:rsidR="000915B3">
              <w:rPr>
                <w:rFonts w:cstheme="minorHAnsi"/>
                <w:color w:val="FF0000"/>
                <w:sz w:val="20"/>
                <w:szCs w:val="20"/>
              </w:rPr>
            </w:r>
            <w:r w:rsidR="000915B3">
              <w:rPr>
                <w:rFonts w:cstheme="minorHAnsi"/>
                <w:color w:val="FF0000"/>
                <w:sz w:val="20"/>
                <w:szCs w:val="20"/>
              </w:rPr>
              <w:fldChar w:fldCharType="separate"/>
            </w:r>
            <w:r w:rsidR="000915B3">
              <w:rPr>
                <w:rFonts w:cstheme="minorHAnsi"/>
                <w:color w:val="000000"/>
                <w:sz w:val="20"/>
                <w:szCs w:val="20"/>
              </w:rPr>
              <w:t>7.3</w:t>
            </w:r>
            <w:r w:rsidR="000915B3">
              <w:rPr>
                <w:rFonts w:cstheme="minorHAnsi"/>
                <w:color w:val="FF0000"/>
                <w:sz w:val="20"/>
                <w:szCs w:val="20"/>
              </w:rPr>
              <w:fldChar w:fldCharType="end"/>
            </w:r>
            <w:r w:rsidRPr="00A66C15">
              <w:rPr>
                <w:rFonts w:cstheme="minorHAnsi"/>
                <w:color w:val="000000"/>
                <w:sz w:val="20"/>
                <w:szCs w:val="20"/>
              </w:rPr>
              <w:t xml:space="preserve">) must be associated to the </w:t>
            </w:r>
            <w:r w:rsidRPr="00A66C15">
              <w:rPr>
                <w:rFonts w:cstheme="minorHAnsi"/>
                <w:b/>
                <w:bCs/>
                <w:color w:val="000000"/>
                <w:sz w:val="20"/>
                <w:szCs w:val="20"/>
              </w:rPr>
              <w:t>Pilotage</w:t>
            </w:r>
            <w:r w:rsidR="00472AAF">
              <w:rPr>
                <w:rFonts w:cstheme="minorHAnsi"/>
                <w:b/>
                <w:bCs/>
                <w:color w:val="000000"/>
                <w:sz w:val="20"/>
                <w:szCs w:val="20"/>
              </w:rPr>
              <w:t xml:space="preserve"> </w:t>
            </w:r>
            <w:r w:rsidRPr="00A66C15">
              <w:rPr>
                <w:rFonts w:cstheme="minorHAnsi"/>
                <w:b/>
                <w:bCs/>
                <w:color w:val="000000"/>
                <w:sz w:val="20"/>
                <w:szCs w:val="20"/>
              </w:rPr>
              <w:t>District</w:t>
            </w:r>
            <w:r w:rsidRPr="00A66C15">
              <w:rPr>
                <w:rFonts w:cstheme="minorHAnsi"/>
                <w:color w:val="000000"/>
                <w:sz w:val="20"/>
                <w:szCs w:val="20"/>
              </w:rPr>
              <w:t>.</w:t>
            </w:r>
            <w:r w:rsidR="00AD46D0">
              <w:rPr>
                <w:rFonts w:cstheme="minorHAnsi"/>
                <w:color w:val="000000"/>
                <w:sz w:val="20"/>
                <w:szCs w:val="20"/>
              </w:rPr>
              <w:t xml:space="preserve"> The </w:t>
            </w:r>
            <w:r w:rsidR="00AD46D0" w:rsidRPr="00F232E1">
              <w:rPr>
                <w:rFonts w:cstheme="minorHAnsi"/>
                <w:b/>
                <w:color w:val="000000"/>
                <w:sz w:val="20"/>
                <w:szCs w:val="20"/>
              </w:rPr>
              <w:t>Nautical</w:t>
            </w:r>
            <w:r w:rsidR="00472AAF">
              <w:rPr>
                <w:rFonts w:cstheme="minorHAnsi"/>
                <w:b/>
                <w:color w:val="000000"/>
                <w:sz w:val="20"/>
                <w:szCs w:val="20"/>
              </w:rPr>
              <w:t xml:space="preserve"> </w:t>
            </w:r>
            <w:r w:rsidR="00AD46D0" w:rsidRPr="00F232E1">
              <w:rPr>
                <w:rFonts w:cstheme="minorHAnsi"/>
                <w:b/>
                <w:color w:val="000000"/>
                <w:sz w:val="20"/>
                <w:szCs w:val="20"/>
              </w:rPr>
              <w:t>Information</w:t>
            </w:r>
            <w:r w:rsidR="00AD46D0">
              <w:rPr>
                <w:rFonts w:cstheme="minorHAnsi"/>
                <w:color w:val="000000"/>
                <w:sz w:val="20"/>
                <w:szCs w:val="20"/>
              </w:rPr>
              <w:t xml:space="preserve"> class should be used only if none of the other three are suitable.</w:t>
            </w:r>
          </w:p>
          <w:p w14:paraId="786231EB" w14:textId="117F7C1E" w:rsidR="006A4090" w:rsidRPr="00A66C15" w:rsidRDefault="006A4090" w:rsidP="002A281B">
            <w:pPr>
              <w:pStyle w:val="ListParagraph"/>
              <w:numPr>
                <w:ilvl w:val="0"/>
                <w:numId w:val="1"/>
              </w:numPr>
              <w:autoSpaceDE w:val="0"/>
              <w:autoSpaceDN w:val="0"/>
              <w:adjustRightInd w:val="0"/>
              <w:rPr>
                <w:rFonts w:cstheme="minorHAnsi"/>
                <w:sz w:val="20"/>
                <w:szCs w:val="20"/>
              </w:rPr>
            </w:pPr>
            <w:r w:rsidRPr="00A66C15">
              <w:rPr>
                <w:rFonts w:cstheme="minorHAnsi"/>
                <w:sz w:val="20"/>
                <w:szCs w:val="20"/>
              </w:rPr>
              <w:t xml:space="preserve">Where the limit of pilotage regulations are coincident with harbour or port limits it is not required to encode a </w:t>
            </w:r>
            <w:r w:rsidRPr="00A66C15">
              <w:rPr>
                <w:rFonts w:cstheme="minorHAnsi"/>
                <w:b/>
                <w:bCs/>
                <w:sz w:val="20"/>
                <w:szCs w:val="20"/>
              </w:rPr>
              <w:t>Pilotage</w:t>
            </w:r>
            <w:r w:rsidR="00472AAF">
              <w:rPr>
                <w:rFonts w:cstheme="minorHAnsi"/>
                <w:b/>
                <w:bCs/>
                <w:sz w:val="20"/>
                <w:szCs w:val="20"/>
              </w:rPr>
              <w:t xml:space="preserve"> </w:t>
            </w:r>
            <w:r w:rsidRPr="00A66C15">
              <w:rPr>
                <w:rFonts w:cstheme="minorHAnsi"/>
                <w:b/>
                <w:bCs/>
                <w:sz w:val="20"/>
                <w:szCs w:val="20"/>
              </w:rPr>
              <w:t xml:space="preserve">District </w:t>
            </w:r>
            <w:r w:rsidRPr="00A66C15">
              <w:rPr>
                <w:rFonts w:cstheme="minorHAnsi"/>
                <w:sz w:val="20"/>
                <w:szCs w:val="20"/>
              </w:rPr>
              <w:t>feature.</w:t>
            </w:r>
          </w:p>
          <w:p w14:paraId="3C3593CF" w14:textId="6ECD7B36" w:rsidR="006A4090" w:rsidRPr="00A66C15" w:rsidRDefault="006A4090" w:rsidP="002A281B">
            <w:pPr>
              <w:pStyle w:val="ListParagraph"/>
              <w:numPr>
                <w:ilvl w:val="0"/>
                <w:numId w:val="1"/>
              </w:numPr>
              <w:autoSpaceDE w:val="0"/>
              <w:autoSpaceDN w:val="0"/>
              <w:adjustRightInd w:val="0"/>
              <w:rPr>
                <w:rFonts w:cstheme="minorHAnsi"/>
                <w:color w:val="FF0000"/>
                <w:sz w:val="20"/>
                <w:szCs w:val="20"/>
              </w:rPr>
            </w:pPr>
            <w:r w:rsidRPr="00A66C15">
              <w:rPr>
                <w:rFonts w:cstheme="minorHAnsi"/>
                <w:sz w:val="20"/>
                <w:szCs w:val="20"/>
              </w:rPr>
              <w:t xml:space="preserve">The relationship between the pilotage district and any associated pilot boarding places should be encoded using the feature association </w:t>
            </w:r>
            <w:proofErr w:type="spellStart"/>
            <w:r w:rsidRPr="003B2A54">
              <w:rPr>
                <w:rFonts w:cstheme="minorHAnsi"/>
                <w:bCs/>
                <w:i/>
                <w:sz w:val="20"/>
                <w:szCs w:val="20"/>
              </w:rPr>
              <w:t>PilotageDistrictAssociation</w:t>
            </w:r>
            <w:proofErr w:type="spellEnd"/>
            <w:r w:rsidRPr="00A66C15">
              <w:rPr>
                <w:rFonts w:cstheme="minorHAnsi"/>
                <w:b/>
                <w:bCs/>
                <w:sz w:val="20"/>
                <w:szCs w:val="20"/>
              </w:rPr>
              <w:t xml:space="preserve"> </w:t>
            </w:r>
            <w:r w:rsidRPr="00A66C15">
              <w:rPr>
                <w:rFonts w:cstheme="minorHAnsi"/>
                <w:sz w:val="20"/>
                <w:szCs w:val="20"/>
              </w:rPr>
              <w:t>(see clause</w:t>
            </w:r>
            <w:r w:rsidRPr="00A66C15">
              <w:rPr>
                <w:rFonts w:cstheme="minorHAnsi"/>
                <w:color w:val="FF0000"/>
                <w:sz w:val="20"/>
                <w:szCs w:val="20"/>
              </w:rPr>
              <w:t xml:space="preserve"> </w:t>
            </w:r>
            <w:r w:rsidR="000915B3" w:rsidRPr="004127C0">
              <w:rPr>
                <w:rFonts w:cstheme="minorHAnsi"/>
                <w:sz w:val="20"/>
                <w:szCs w:val="20"/>
              </w:rPr>
              <w:fldChar w:fldCharType="begin"/>
            </w:r>
            <w:r w:rsidR="000915B3" w:rsidRPr="004127C0">
              <w:rPr>
                <w:rFonts w:cstheme="minorHAnsi"/>
                <w:sz w:val="20"/>
                <w:szCs w:val="20"/>
              </w:rPr>
              <w:instrText xml:space="preserve"> REF _Ref531052486 \r \h </w:instrText>
            </w:r>
            <w:r w:rsidR="000915B3" w:rsidRPr="004127C0">
              <w:rPr>
                <w:rFonts w:cstheme="minorHAnsi"/>
                <w:sz w:val="20"/>
                <w:szCs w:val="20"/>
              </w:rPr>
            </w:r>
            <w:r w:rsidR="000915B3" w:rsidRPr="004127C0">
              <w:rPr>
                <w:rFonts w:cstheme="minorHAnsi"/>
                <w:sz w:val="20"/>
                <w:szCs w:val="20"/>
              </w:rPr>
              <w:fldChar w:fldCharType="separate"/>
            </w:r>
            <w:r w:rsidR="000915B3" w:rsidRPr="004127C0">
              <w:rPr>
                <w:rFonts w:cstheme="minorHAnsi"/>
                <w:sz w:val="20"/>
                <w:szCs w:val="20"/>
              </w:rPr>
              <w:t>5.12</w:t>
            </w:r>
            <w:r w:rsidR="000915B3" w:rsidRPr="004127C0">
              <w:rPr>
                <w:rFonts w:cstheme="minorHAnsi"/>
                <w:sz w:val="20"/>
                <w:szCs w:val="20"/>
              </w:rPr>
              <w:fldChar w:fldCharType="end"/>
            </w:r>
            <w:r w:rsidR="00D0267B" w:rsidRPr="004127C0">
              <w:rPr>
                <w:rFonts w:cstheme="minorHAnsi"/>
                <w:sz w:val="20"/>
                <w:szCs w:val="20"/>
              </w:rPr>
              <w:t xml:space="preserve"> and Appendix C-1</w:t>
            </w:r>
            <w:r w:rsidRPr="00A66C15">
              <w:rPr>
                <w:rFonts w:cstheme="minorHAnsi"/>
                <w:sz w:val="20"/>
                <w:szCs w:val="20"/>
              </w:rPr>
              <w:t>).</w:t>
            </w:r>
          </w:p>
          <w:p w14:paraId="329C353A" w14:textId="77777777" w:rsidR="006A4090" w:rsidRPr="00A66C15" w:rsidRDefault="006A4090" w:rsidP="006A4090">
            <w:pPr>
              <w:pStyle w:val="ListParagraph"/>
              <w:autoSpaceDE w:val="0"/>
              <w:autoSpaceDN w:val="0"/>
              <w:adjustRightInd w:val="0"/>
              <w:ind w:left="360"/>
              <w:rPr>
                <w:rFonts w:cstheme="minorHAnsi"/>
                <w:color w:val="FF0000"/>
                <w:sz w:val="20"/>
                <w:szCs w:val="20"/>
              </w:rPr>
            </w:pPr>
          </w:p>
          <w:p w14:paraId="03320CB0" w14:textId="1E3515D7" w:rsidR="006A4090" w:rsidRPr="00ED455F" w:rsidRDefault="006A4090" w:rsidP="006A4090">
            <w:pPr>
              <w:rPr>
                <w:rFonts w:cstheme="minorHAnsi"/>
              </w:rPr>
            </w:pPr>
            <w:r w:rsidRPr="00A66C15">
              <w:rPr>
                <w:rFonts w:cstheme="minorHAnsi"/>
                <w:color w:val="000000"/>
                <w:sz w:val="20"/>
                <w:szCs w:val="20"/>
              </w:rPr>
              <w:lastRenderedPageBreak/>
              <w:t>Distinction: Pilot boarding place</w:t>
            </w:r>
            <w:r w:rsidR="00A57E18" w:rsidRPr="00A66C15">
              <w:rPr>
                <w:rFonts w:cstheme="minorHAnsi"/>
                <w:color w:val="000000"/>
                <w:sz w:val="20"/>
                <w:szCs w:val="20"/>
              </w:rPr>
              <w:t>, Pilot Service</w:t>
            </w:r>
          </w:p>
        </w:tc>
      </w:tr>
    </w:tbl>
    <w:p w14:paraId="26F0FF62" w14:textId="77777777" w:rsidR="00EB7F42" w:rsidRPr="00ED455F" w:rsidRDefault="00EB7F42">
      <w:pPr>
        <w:rPr>
          <w:rFonts w:cstheme="minorHAnsi"/>
        </w:rPr>
      </w:pPr>
    </w:p>
    <w:p w14:paraId="6F7C9629" w14:textId="691D8D80" w:rsidR="00F4544D" w:rsidRPr="00A66C15" w:rsidRDefault="00F4544D" w:rsidP="00EC438D">
      <w:pPr>
        <w:pStyle w:val="Heading2"/>
        <w:rPr>
          <w:rFonts w:asciiTheme="minorHAnsi" w:hAnsiTheme="minorHAnsi" w:cstheme="minorHAnsi"/>
        </w:rPr>
      </w:pPr>
      <w:bookmarkStart w:id="368" w:name="_Ref531052486"/>
      <w:bookmarkStart w:id="369" w:name="_Toc531133510"/>
      <w:r w:rsidRPr="00A66C15">
        <w:rPr>
          <w:rFonts w:asciiTheme="minorHAnsi" w:hAnsiTheme="minorHAnsi" w:cstheme="minorHAnsi"/>
        </w:rPr>
        <w:t>Pilot</w:t>
      </w:r>
      <w:r w:rsidR="00EC06B0" w:rsidRPr="00A66C15">
        <w:rPr>
          <w:rFonts w:asciiTheme="minorHAnsi" w:hAnsiTheme="minorHAnsi" w:cstheme="minorHAnsi"/>
        </w:rPr>
        <w:t xml:space="preserve"> </w:t>
      </w:r>
      <w:r w:rsidRPr="00A66C15">
        <w:rPr>
          <w:rFonts w:asciiTheme="minorHAnsi" w:hAnsiTheme="minorHAnsi" w:cstheme="minorHAnsi"/>
        </w:rPr>
        <w:t>Boarding</w:t>
      </w:r>
      <w:r w:rsidR="00EC06B0" w:rsidRPr="00A66C15">
        <w:rPr>
          <w:rFonts w:asciiTheme="minorHAnsi" w:hAnsiTheme="minorHAnsi" w:cstheme="minorHAnsi"/>
        </w:rPr>
        <w:t xml:space="preserve"> </w:t>
      </w:r>
      <w:r w:rsidRPr="00A66C15">
        <w:rPr>
          <w:rFonts w:asciiTheme="minorHAnsi" w:hAnsiTheme="minorHAnsi" w:cstheme="minorHAnsi"/>
        </w:rPr>
        <w:t>Place</w:t>
      </w:r>
      <w:bookmarkEnd w:id="368"/>
      <w:bookmarkEnd w:id="36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0C076560" w14:textId="77777777" w:rsidTr="006C62E1">
        <w:trPr>
          <w:trHeight w:val="545"/>
        </w:trPr>
        <w:tc>
          <w:tcPr>
            <w:tcW w:w="9350" w:type="dxa"/>
            <w:hideMark/>
          </w:tcPr>
          <w:p w14:paraId="47EDE217" w14:textId="0D9791DC" w:rsidR="00EB7F42" w:rsidRPr="00ED455F" w:rsidRDefault="00DE3394" w:rsidP="00DE3394">
            <w:pPr>
              <w:autoSpaceDE w:val="0"/>
              <w:autoSpaceDN w:val="0"/>
              <w:adjustRightInd w:val="0"/>
              <w:rPr>
                <w:rFonts w:cstheme="minorHAnsi"/>
                <w:sz w:val="20"/>
                <w:lang w:val="en-US"/>
              </w:rPr>
            </w:pPr>
            <w:r w:rsidRPr="00A66C15">
              <w:rPr>
                <w:rFonts w:cstheme="minorHAnsi"/>
                <w:sz w:val="20"/>
                <w:szCs w:val="20"/>
                <w:u w:val="single"/>
              </w:rPr>
              <w:t>IHO Definition:</w:t>
            </w:r>
            <w:r w:rsidRPr="00A66C15">
              <w:rPr>
                <w:rFonts w:cstheme="minorHAnsi"/>
                <w:sz w:val="20"/>
                <w:szCs w:val="20"/>
              </w:rPr>
              <w:t xml:space="preserve"> </w:t>
            </w:r>
            <w:r w:rsidRPr="00A66C15">
              <w:rPr>
                <w:rFonts w:cstheme="minorHAnsi"/>
                <w:b/>
                <w:bCs/>
                <w:sz w:val="20"/>
                <w:szCs w:val="20"/>
              </w:rPr>
              <w:t xml:space="preserve">PILOT BOARDING PLACE. </w:t>
            </w:r>
            <w:r w:rsidRPr="00A66C15">
              <w:rPr>
                <w:rFonts w:cstheme="minorHAnsi"/>
                <w:sz w:val="20"/>
                <w:szCs w:val="20"/>
              </w:rPr>
              <w:t>A location offshore where a pilot may board a vessel in</w:t>
            </w:r>
            <w:r w:rsidR="00227AE2">
              <w:rPr>
                <w:rFonts w:cstheme="minorHAnsi"/>
                <w:sz w:val="20"/>
                <w:szCs w:val="20"/>
              </w:rPr>
              <w:t xml:space="preserve"> </w:t>
            </w:r>
            <w:r w:rsidRPr="00A66C15">
              <w:rPr>
                <w:rFonts w:cstheme="minorHAnsi"/>
                <w:sz w:val="20"/>
                <w:szCs w:val="20"/>
              </w:rPr>
              <w:t>preparation to piloting it through local waters. (Defence Geospatial Information Working Group; Feature Data Dictionary Register, 2010).</w:t>
            </w:r>
          </w:p>
        </w:tc>
      </w:tr>
      <w:tr w:rsidR="00EB7F42" w:rsidRPr="00D90A3A" w14:paraId="3A5E2756" w14:textId="77777777" w:rsidTr="006C62E1">
        <w:trPr>
          <w:trHeight w:val="485"/>
        </w:trPr>
        <w:tc>
          <w:tcPr>
            <w:tcW w:w="9350" w:type="dxa"/>
            <w:hideMark/>
          </w:tcPr>
          <w:p w14:paraId="0F753F6B" w14:textId="77777777" w:rsidR="00EB7F42" w:rsidRPr="00A66C15" w:rsidRDefault="00DE3394" w:rsidP="00EB7F42">
            <w:pPr>
              <w:spacing w:after="120"/>
              <w:rPr>
                <w:rFonts w:cstheme="minorHAnsi"/>
                <w:b/>
                <w:bCs/>
                <w:sz w:val="20"/>
                <w:szCs w:val="20"/>
              </w:rPr>
            </w:pPr>
            <w:r w:rsidRPr="00A66C15">
              <w:rPr>
                <w:rFonts w:cstheme="minorHAnsi"/>
                <w:b/>
                <w:bCs/>
                <w:sz w:val="20"/>
                <w:szCs w:val="20"/>
                <w:u w:val="single"/>
              </w:rPr>
              <w:t>S-127 Geo Feature</w:t>
            </w:r>
            <w:r w:rsidRPr="00A66C15">
              <w:rPr>
                <w:rFonts w:cstheme="minorHAnsi"/>
                <w:b/>
                <w:bCs/>
                <w:sz w:val="20"/>
                <w:szCs w:val="20"/>
              </w:rPr>
              <w:t>: Pilot boarding place (PILBOP)</w:t>
            </w:r>
          </w:p>
          <w:p w14:paraId="12C8BF43" w14:textId="00350D61" w:rsidR="005E590C" w:rsidRPr="00A66C15" w:rsidRDefault="005E590C" w:rsidP="00EB7F42">
            <w:pPr>
              <w:spacing w:after="120"/>
              <w:rPr>
                <w:rFonts w:cstheme="minorHAnsi"/>
                <w:b/>
                <w:color w:val="FF0000"/>
                <w:sz w:val="20"/>
                <w:lang w:val="en-US"/>
              </w:rPr>
            </w:pPr>
            <w:proofErr w:type="spellStart"/>
            <w:r w:rsidRPr="00ED455F">
              <w:rPr>
                <w:rFonts w:cstheme="minorHAnsi"/>
                <w:b/>
                <w:sz w:val="20"/>
                <w:lang w:val="en-AU"/>
              </w:rPr>
              <w:t>SuperType</w:t>
            </w:r>
            <w:proofErr w:type="spellEnd"/>
            <w:r w:rsidRPr="00ED455F">
              <w:rPr>
                <w:rFonts w:cstheme="minorHAnsi"/>
                <w:b/>
                <w:sz w:val="20"/>
                <w:lang w:val="en-AU"/>
              </w:rPr>
              <w:t>: Organisation Contact Area</w:t>
            </w:r>
            <w:r w:rsidRPr="00A66C15">
              <w:rPr>
                <w:rFonts w:cstheme="minorHAnsi"/>
                <w:sz w:val="20"/>
                <w:lang w:val="en-AU"/>
              </w:rPr>
              <w:t xml:space="preserve"> </w:t>
            </w:r>
            <w:r w:rsidRPr="00A66C15">
              <w:rPr>
                <w:rFonts w:cstheme="minorHAnsi"/>
                <w:b/>
                <w:sz w:val="20"/>
                <w:lang w:val="en-AU"/>
              </w:rPr>
              <w:t>(Abstract)</w:t>
            </w:r>
          </w:p>
        </w:tc>
      </w:tr>
      <w:tr w:rsidR="00EB7F42" w:rsidRPr="00D90A3A" w14:paraId="32D39A76" w14:textId="77777777" w:rsidTr="006C62E1">
        <w:trPr>
          <w:trHeight w:val="485"/>
        </w:trPr>
        <w:tc>
          <w:tcPr>
            <w:tcW w:w="9350" w:type="dxa"/>
            <w:hideMark/>
          </w:tcPr>
          <w:p w14:paraId="4917D859" w14:textId="1552CA0E" w:rsidR="00EB7F42" w:rsidRPr="00ED455F" w:rsidRDefault="00DE3394" w:rsidP="00EB7F42">
            <w:pPr>
              <w:rPr>
                <w:rFonts w:cstheme="minorHAnsi"/>
                <w:color w:val="FF0000"/>
                <w:sz w:val="20"/>
                <w:szCs w:val="24"/>
                <w:lang w:val="en-US"/>
              </w:rPr>
            </w:pPr>
            <w:r w:rsidRPr="00A66C15">
              <w:rPr>
                <w:rFonts w:cstheme="minorHAnsi"/>
                <w:b/>
                <w:bCs/>
                <w:sz w:val="20"/>
                <w:szCs w:val="20"/>
              </w:rPr>
              <w:t>Primitives: Point, Surface</w:t>
            </w:r>
          </w:p>
        </w:tc>
      </w:tr>
      <w:tr w:rsidR="00EB7F42" w:rsidRPr="00D90A3A" w14:paraId="01AA616F" w14:textId="77777777" w:rsidTr="006C62E1">
        <w:tc>
          <w:tcPr>
            <w:tcW w:w="9350" w:type="dxa"/>
          </w:tcPr>
          <w:p w14:paraId="16F351D5" w14:textId="4BF328CB" w:rsidR="00EB7F42" w:rsidRDefault="009E401B" w:rsidP="00EB7F42">
            <w:pPr>
              <w:rPr>
                <w:rFonts w:cstheme="minorHAnsi"/>
              </w:rPr>
            </w:pPr>
            <w:r>
              <w:rPr>
                <w:rFonts w:cstheme="minorHAnsi"/>
                <w:noProof/>
              </w:rPr>
              <w:drawing>
                <wp:inline distT="0" distB="0" distL="0" distR="0" wp14:anchorId="4A70DC6C" wp14:editId="7D4B871E">
                  <wp:extent cx="5800090" cy="2970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LBOP attributes.png"/>
                          <pic:cNvPicPr/>
                        </pic:nvPicPr>
                        <pic:blipFill>
                          <a:blip r:embed="rId222">
                            <a:extLst>
                              <a:ext uri="{28A0092B-C50C-407E-A947-70E740481C1C}">
                                <a14:useLocalDpi xmlns:a14="http://schemas.microsoft.com/office/drawing/2010/main" val="0"/>
                              </a:ext>
                            </a:extLst>
                          </a:blip>
                          <a:stretch>
                            <a:fillRect/>
                          </a:stretch>
                        </pic:blipFill>
                        <pic:spPr>
                          <a:xfrm>
                            <a:off x="0" y="0"/>
                            <a:ext cx="5800090" cy="2970288"/>
                          </a:xfrm>
                          <a:prstGeom prst="rect">
                            <a:avLst/>
                          </a:prstGeom>
                        </pic:spPr>
                      </pic:pic>
                    </a:graphicData>
                  </a:graphic>
                </wp:inline>
              </w:drawing>
            </w:r>
          </w:p>
          <w:p w14:paraId="3058661D" w14:textId="77777777" w:rsidR="009E401B" w:rsidRDefault="009E401B" w:rsidP="00EB7F42">
            <w:pPr>
              <w:rPr>
                <w:rFonts w:cstheme="minorHAnsi"/>
              </w:rPr>
            </w:pPr>
          </w:p>
          <w:p w14:paraId="7AD96952" w14:textId="20DE7A6D" w:rsidR="009E401B" w:rsidRPr="00ED455F" w:rsidRDefault="009E401B" w:rsidP="00EB7F42">
            <w:pPr>
              <w:rPr>
                <w:rFonts w:cstheme="minorHAnsi"/>
              </w:rPr>
            </w:pPr>
            <w:r>
              <w:rPr>
                <w:rFonts w:cstheme="minorHAnsi"/>
                <w:noProof/>
              </w:rPr>
              <w:lastRenderedPageBreak/>
              <w:drawing>
                <wp:inline distT="0" distB="0" distL="0" distR="0" wp14:anchorId="120B5D53" wp14:editId="0466450B">
                  <wp:extent cx="5800090" cy="308286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LBOP assoc.png"/>
                          <pic:cNvPicPr/>
                        </pic:nvPicPr>
                        <pic:blipFill>
                          <a:blip r:embed="rId223">
                            <a:extLst>
                              <a:ext uri="{28A0092B-C50C-407E-A947-70E740481C1C}">
                                <a14:useLocalDpi xmlns:a14="http://schemas.microsoft.com/office/drawing/2010/main" val="0"/>
                              </a:ext>
                            </a:extLst>
                          </a:blip>
                          <a:stretch>
                            <a:fillRect/>
                          </a:stretch>
                        </pic:blipFill>
                        <pic:spPr>
                          <a:xfrm>
                            <a:off x="0" y="0"/>
                            <a:ext cx="5800090" cy="3082866"/>
                          </a:xfrm>
                          <a:prstGeom prst="rect">
                            <a:avLst/>
                          </a:prstGeom>
                        </pic:spPr>
                      </pic:pic>
                    </a:graphicData>
                  </a:graphic>
                </wp:inline>
              </w:drawing>
            </w:r>
          </w:p>
        </w:tc>
      </w:tr>
      <w:tr w:rsidR="00EB7F42" w:rsidRPr="00D90A3A" w14:paraId="565085E7" w14:textId="77777777" w:rsidTr="006C62E1">
        <w:tc>
          <w:tcPr>
            <w:tcW w:w="9350" w:type="dxa"/>
          </w:tcPr>
          <w:p w14:paraId="22571E43" w14:textId="77777777" w:rsidR="00DE3394" w:rsidRPr="00A66C15" w:rsidRDefault="00DE3394" w:rsidP="00DE3394">
            <w:pPr>
              <w:autoSpaceDE w:val="0"/>
              <w:autoSpaceDN w:val="0"/>
              <w:adjustRightInd w:val="0"/>
              <w:rPr>
                <w:rFonts w:cstheme="minorHAnsi"/>
                <w:color w:val="000000"/>
                <w:sz w:val="20"/>
                <w:szCs w:val="20"/>
              </w:rPr>
            </w:pPr>
            <w:r w:rsidRPr="00A66C15">
              <w:rPr>
                <w:rFonts w:cstheme="minorHAnsi"/>
                <w:color w:val="000000"/>
                <w:sz w:val="20"/>
                <w:szCs w:val="20"/>
              </w:rPr>
              <w:lastRenderedPageBreak/>
              <w:t>INT 1 Reference: T 1.1-4</w:t>
            </w:r>
          </w:p>
          <w:p w14:paraId="0330C550" w14:textId="227C1948" w:rsidR="00DE3394" w:rsidRPr="00A66C15" w:rsidRDefault="004127C0" w:rsidP="00DE3394">
            <w:pPr>
              <w:autoSpaceDE w:val="0"/>
              <w:autoSpaceDN w:val="0"/>
              <w:adjustRightInd w:val="0"/>
              <w:rPr>
                <w:rFonts w:cstheme="minorHAnsi"/>
                <w:b/>
                <w:bCs/>
                <w:color w:val="000000"/>
                <w:sz w:val="20"/>
                <w:szCs w:val="20"/>
              </w:rPr>
            </w:pPr>
            <w:r w:rsidRPr="00BD2D5B">
              <w:rPr>
                <w:rFonts w:cstheme="minorHAnsi"/>
                <w:b/>
                <w:bCs/>
                <w:sz w:val="20"/>
                <w:szCs w:val="20"/>
              </w:rPr>
              <w:t>5.12.1</w:t>
            </w:r>
            <w:r w:rsidR="00DE3394" w:rsidRPr="00BD2D5B">
              <w:rPr>
                <w:rFonts w:cstheme="minorHAnsi"/>
                <w:b/>
                <w:bCs/>
                <w:sz w:val="20"/>
                <w:szCs w:val="20"/>
              </w:rPr>
              <w:t xml:space="preserve"> </w:t>
            </w:r>
            <w:r w:rsidR="00DE3394" w:rsidRPr="00A66C15">
              <w:rPr>
                <w:rFonts w:cstheme="minorHAnsi"/>
                <w:b/>
                <w:bCs/>
                <w:color w:val="000000"/>
                <w:sz w:val="20"/>
                <w:szCs w:val="20"/>
              </w:rPr>
              <w:t>Pilot boarding places (see S-4 – B-491.1-2)</w:t>
            </w:r>
          </w:p>
          <w:p w14:paraId="3C360A9C" w14:textId="2C2F2870" w:rsidR="00DE3394" w:rsidRPr="00A66C15" w:rsidRDefault="00DE3394" w:rsidP="00DE3394">
            <w:pPr>
              <w:autoSpaceDE w:val="0"/>
              <w:autoSpaceDN w:val="0"/>
              <w:adjustRightInd w:val="0"/>
              <w:rPr>
                <w:rFonts w:cstheme="minorHAnsi"/>
                <w:color w:val="000000"/>
                <w:sz w:val="20"/>
                <w:szCs w:val="20"/>
              </w:rPr>
            </w:pPr>
            <w:r w:rsidRPr="00A66C15">
              <w:rPr>
                <w:rFonts w:cstheme="minorHAnsi"/>
                <w:color w:val="000000"/>
                <w:sz w:val="20"/>
                <w:szCs w:val="20"/>
              </w:rPr>
              <w:t>For a pilot boarding place, the pilot vessel may either cruise in the area or come out on request. Off some large ports pilots on outgoing ships may be disembarked at a different location. Pilots may board from a helicopter; it is then less important for a ship to reach the exact position of the boarding place but an approximate position should still be encoded. Some pilot stations are used solely for long-distance (deep-sea) pilots. Pilots may be in constant attendance, in regular attendance at certain limited times, or available by previous arrangement only. The primary purpose of encoded pilotage information is to show the position of the facility. Because of the many variations in the service provided, the main source of information on pilotage must be in an associated publication or product.</w:t>
            </w:r>
          </w:p>
          <w:p w14:paraId="79CC5E39" w14:textId="61392EB4" w:rsidR="00DE3394" w:rsidRPr="00A66C15" w:rsidRDefault="00DE3394" w:rsidP="00DE3394">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pilot boarding place, it must be done using the feature </w:t>
            </w:r>
            <w:r w:rsidRPr="00A66C15">
              <w:rPr>
                <w:rFonts w:cstheme="minorHAnsi"/>
                <w:b/>
                <w:bCs/>
                <w:color w:val="000000"/>
                <w:sz w:val="20"/>
                <w:szCs w:val="20"/>
              </w:rPr>
              <w:t>Pilot</w:t>
            </w:r>
            <w:r w:rsidR="00472AAF">
              <w:rPr>
                <w:rFonts w:cstheme="minorHAnsi"/>
                <w:b/>
                <w:bCs/>
                <w:color w:val="000000"/>
                <w:sz w:val="20"/>
                <w:szCs w:val="20"/>
              </w:rPr>
              <w:t xml:space="preserve"> </w:t>
            </w:r>
            <w:r w:rsidRPr="00A66C15">
              <w:rPr>
                <w:rFonts w:cstheme="minorHAnsi"/>
                <w:b/>
                <w:bCs/>
                <w:color w:val="000000"/>
                <w:sz w:val="20"/>
                <w:szCs w:val="20"/>
              </w:rPr>
              <w:t>Boarding</w:t>
            </w:r>
            <w:r w:rsidR="00472AAF">
              <w:rPr>
                <w:rFonts w:cstheme="minorHAnsi"/>
                <w:b/>
                <w:bCs/>
                <w:color w:val="000000"/>
                <w:sz w:val="20"/>
                <w:szCs w:val="20"/>
              </w:rPr>
              <w:t xml:space="preserve"> </w:t>
            </w:r>
            <w:r w:rsidRPr="00A66C15">
              <w:rPr>
                <w:rFonts w:cstheme="minorHAnsi"/>
                <w:b/>
                <w:bCs/>
                <w:color w:val="000000"/>
                <w:sz w:val="20"/>
                <w:szCs w:val="20"/>
              </w:rPr>
              <w:t>Place</w:t>
            </w:r>
            <w:r w:rsidRPr="00A66C15">
              <w:rPr>
                <w:rFonts w:cstheme="minorHAnsi"/>
                <w:color w:val="000000"/>
                <w:sz w:val="20"/>
                <w:szCs w:val="20"/>
              </w:rPr>
              <w:t>.</w:t>
            </w:r>
          </w:p>
          <w:p w14:paraId="1C1FB2AF" w14:textId="77777777" w:rsidR="00DE3394" w:rsidRPr="00A66C15" w:rsidRDefault="00DE3394" w:rsidP="00DE3394">
            <w:pPr>
              <w:autoSpaceDE w:val="0"/>
              <w:autoSpaceDN w:val="0"/>
              <w:adjustRightInd w:val="0"/>
              <w:rPr>
                <w:rFonts w:cstheme="minorHAnsi"/>
                <w:color w:val="000000"/>
                <w:sz w:val="20"/>
                <w:szCs w:val="20"/>
              </w:rPr>
            </w:pPr>
            <w:r w:rsidRPr="00A66C15">
              <w:rPr>
                <w:rFonts w:cstheme="minorHAnsi"/>
                <w:color w:val="000000"/>
                <w:sz w:val="20"/>
                <w:szCs w:val="20"/>
              </w:rPr>
              <w:t>Remarks:</w:t>
            </w:r>
          </w:p>
          <w:p w14:paraId="4E731961" w14:textId="4D5026C6" w:rsidR="00DE3394" w:rsidRPr="00A66C15" w:rsidRDefault="00DE3394" w:rsidP="002A281B">
            <w:pPr>
              <w:pStyle w:val="ListParagraph"/>
              <w:numPr>
                <w:ilvl w:val="0"/>
                <w:numId w:val="1"/>
              </w:numPr>
              <w:autoSpaceDE w:val="0"/>
              <w:autoSpaceDN w:val="0"/>
              <w:adjustRightInd w:val="0"/>
              <w:rPr>
                <w:rFonts w:cstheme="minorHAnsi"/>
                <w:color w:val="000000"/>
                <w:sz w:val="20"/>
                <w:szCs w:val="20"/>
              </w:rPr>
            </w:pPr>
            <w:r w:rsidRPr="00A66C15">
              <w:rPr>
                <w:rFonts w:cstheme="minorHAnsi"/>
                <w:sz w:val="20"/>
                <w:szCs w:val="20"/>
              </w:rPr>
              <w:t xml:space="preserve">If it is required to encode the ship to shore or shore to ship contact information, it must be done using the information class </w:t>
            </w:r>
            <w:r w:rsidRPr="00A66C15">
              <w:rPr>
                <w:rFonts w:cstheme="minorHAnsi"/>
                <w:b/>
                <w:bCs/>
                <w:sz w:val="20"/>
                <w:szCs w:val="20"/>
              </w:rPr>
              <w:t>Contact</w:t>
            </w:r>
            <w:r w:rsidR="00472AAF">
              <w:rPr>
                <w:rFonts w:cstheme="minorHAnsi"/>
                <w:b/>
                <w:bCs/>
                <w:sz w:val="20"/>
                <w:szCs w:val="20"/>
              </w:rPr>
              <w:t xml:space="preserve"> </w:t>
            </w:r>
            <w:r w:rsidRPr="00A66C15">
              <w:rPr>
                <w:rFonts w:cstheme="minorHAnsi"/>
                <w:b/>
                <w:bCs/>
                <w:sz w:val="20"/>
                <w:szCs w:val="20"/>
              </w:rPr>
              <w:t xml:space="preserve">Details </w:t>
            </w:r>
            <w:r w:rsidRPr="00A66C15">
              <w:rPr>
                <w:rFonts w:cstheme="minorHAnsi"/>
                <w:sz w:val="20"/>
                <w:szCs w:val="20"/>
              </w:rPr>
              <w:t xml:space="preserve">(see clause </w:t>
            </w:r>
            <w:r w:rsidR="00A2177A">
              <w:rPr>
                <w:rFonts w:cstheme="minorHAnsi"/>
                <w:color w:val="FF0000"/>
                <w:sz w:val="20"/>
                <w:szCs w:val="20"/>
              </w:rPr>
              <w:fldChar w:fldCharType="begin"/>
            </w:r>
            <w:r w:rsidR="00A2177A">
              <w:rPr>
                <w:rFonts w:cstheme="minorHAnsi"/>
                <w:sz w:val="20"/>
                <w:szCs w:val="20"/>
              </w:rPr>
              <w:instrText xml:space="preserve"> REF _Ref531048237 \r \h </w:instrText>
            </w:r>
            <w:r w:rsidR="00A2177A">
              <w:rPr>
                <w:rFonts w:cstheme="minorHAnsi"/>
                <w:color w:val="FF0000"/>
                <w:sz w:val="20"/>
                <w:szCs w:val="20"/>
              </w:rPr>
            </w:r>
            <w:r w:rsidR="00A2177A">
              <w:rPr>
                <w:rFonts w:cstheme="minorHAnsi"/>
                <w:color w:val="FF0000"/>
                <w:sz w:val="20"/>
                <w:szCs w:val="20"/>
              </w:rPr>
              <w:fldChar w:fldCharType="separate"/>
            </w:r>
            <w:r w:rsidR="00D0267B">
              <w:rPr>
                <w:rFonts w:cstheme="minorHAnsi"/>
                <w:sz w:val="20"/>
                <w:szCs w:val="20"/>
              </w:rPr>
              <w:t>7.8</w:t>
            </w:r>
            <w:r w:rsidR="00A2177A">
              <w:rPr>
                <w:rFonts w:cstheme="minorHAnsi"/>
                <w:color w:val="FF0000"/>
                <w:sz w:val="20"/>
                <w:szCs w:val="20"/>
              </w:rPr>
              <w:fldChar w:fldCharType="end"/>
            </w:r>
            <w:r w:rsidRPr="00A66C15">
              <w:rPr>
                <w:rFonts w:cstheme="minorHAnsi"/>
                <w:sz w:val="20"/>
                <w:szCs w:val="20"/>
              </w:rPr>
              <w:t xml:space="preserve">). The </w:t>
            </w:r>
            <w:r w:rsidRPr="00A66C15">
              <w:rPr>
                <w:rFonts w:cstheme="minorHAnsi"/>
                <w:b/>
                <w:bCs/>
                <w:sz w:val="20"/>
                <w:szCs w:val="20"/>
              </w:rPr>
              <w:t>Contact</w:t>
            </w:r>
            <w:r w:rsidR="00472AAF">
              <w:rPr>
                <w:rFonts w:cstheme="minorHAnsi"/>
                <w:b/>
                <w:bCs/>
                <w:sz w:val="20"/>
                <w:szCs w:val="20"/>
              </w:rPr>
              <w:t xml:space="preserve"> </w:t>
            </w:r>
            <w:r w:rsidRPr="00A66C15">
              <w:rPr>
                <w:rFonts w:cstheme="minorHAnsi"/>
                <w:b/>
                <w:bCs/>
                <w:sz w:val="20"/>
                <w:szCs w:val="20"/>
              </w:rPr>
              <w:t xml:space="preserve">Details </w:t>
            </w:r>
            <w:r w:rsidRPr="00A66C15">
              <w:rPr>
                <w:rFonts w:cstheme="minorHAnsi"/>
                <w:sz w:val="20"/>
                <w:szCs w:val="20"/>
              </w:rPr>
              <w:t xml:space="preserve">must be associated to the </w:t>
            </w:r>
            <w:r w:rsidRPr="00A66C15">
              <w:rPr>
                <w:rFonts w:cstheme="minorHAnsi"/>
                <w:b/>
                <w:bCs/>
                <w:sz w:val="20"/>
                <w:szCs w:val="20"/>
              </w:rPr>
              <w:t>Pilot</w:t>
            </w:r>
            <w:r w:rsidR="00472AAF">
              <w:rPr>
                <w:rFonts w:cstheme="minorHAnsi"/>
                <w:b/>
                <w:bCs/>
                <w:sz w:val="20"/>
                <w:szCs w:val="20"/>
              </w:rPr>
              <w:t xml:space="preserve"> </w:t>
            </w:r>
            <w:r w:rsidRPr="00A66C15">
              <w:rPr>
                <w:rFonts w:cstheme="minorHAnsi"/>
                <w:b/>
                <w:bCs/>
                <w:sz w:val="20"/>
                <w:szCs w:val="20"/>
              </w:rPr>
              <w:t>Boarding</w:t>
            </w:r>
            <w:r w:rsidR="00472AAF">
              <w:rPr>
                <w:rFonts w:cstheme="minorHAnsi"/>
                <w:b/>
                <w:bCs/>
                <w:sz w:val="20"/>
                <w:szCs w:val="20"/>
              </w:rPr>
              <w:t xml:space="preserve"> </w:t>
            </w:r>
            <w:r w:rsidRPr="00A66C15">
              <w:rPr>
                <w:rFonts w:cstheme="minorHAnsi"/>
                <w:b/>
                <w:bCs/>
                <w:sz w:val="20"/>
                <w:szCs w:val="20"/>
              </w:rPr>
              <w:t xml:space="preserve">Place </w:t>
            </w:r>
            <w:r w:rsidRPr="00A66C15">
              <w:rPr>
                <w:rFonts w:cstheme="minorHAnsi"/>
                <w:sz w:val="20"/>
                <w:szCs w:val="20"/>
              </w:rPr>
              <w:t xml:space="preserve">feature using the association </w:t>
            </w:r>
            <w:proofErr w:type="spellStart"/>
            <w:r w:rsidR="00961888" w:rsidRPr="003B2A54">
              <w:rPr>
                <w:rFonts w:cstheme="minorHAnsi"/>
                <w:bCs/>
                <w:i/>
                <w:sz w:val="20"/>
                <w:szCs w:val="20"/>
              </w:rPr>
              <w:t>AdditionalI</w:t>
            </w:r>
            <w:r w:rsidRPr="003B2A54">
              <w:rPr>
                <w:rFonts w:cstheme="minorHAnsi"/>
                <w:bCs/>
                <w:i/>
                <w:sz w:val="20"/>
                <w:szCs w:val="20"/>
              </w:rPr>
              <w:t>nformation</w:t>
            </w:r>
            <w:proofErr w:type="spellEnd"/>
            <w:r w:rsidRPr="00A66C15">
              <w:rPr>
                <w:rFonts w:cstheme="minorHAnsi"/>
                <w:sz w:val="20"/>
                <w:szCs w:val="20"/>
              </w:rPr>
              <w:t>.</w:t>
            </w:r>
          </w:p>
          <w:p w14:paraId="6122ACE4" w14:textId="338D7FCD" w:rsidR="00DE3394" w:rsidRDefault="00DE3394" w:rsidP="002A281B">
            <w:pPr>
              <w:pStyle w:val="ListParagraph"/>
              <w:numPr>
                <w:ilvl w:val="0"/>
                <w:numId w:val="1"/>
              </w:numPr>
              <w:autoSpaceDE w:val="0"/>
              <w:autoSpaceDN w:val="0"/>
              <w:adjustRightInd w:val="0"/>
              <w:rPr>
                <w:ins w:id="370" w:author="Raphael Malyankar" w:date="2019-11-17T22:18:00Z"/>
                <w:rFonts w:cstheme="minorHAnsi"/>
                <w:color w:val="000000"/>
                <w:sz w:val="20"/>
                <w:szCs w:val="20"/>
              </w:rPr>
            </w:pPr>
            <w:r w:rsidRPr="00A66C15">
              <w:rPr>
                <w:rFonts w:cstheme="minorHAnsi"/>
                <w:color w:val="000000"/>
                <w:sz w:val="20"/>
                <w:szCs w:val="20"/>
              </w:rPr>
              <w:t xml:space="preserve">If it is required to encode the area in which pilotage regulations apply, it should be done using the feature </w:t>
            </w:r>
            <w:r w:rsidRPr="00A66C15">
              <w:rPr>
                <w:rFonts w:cstheme="minorHAnsi"/>
                <w:b/>
                <w:bCs/>
                <w:color w:val="000000"/>
                <w:sz w:val="20"/>
                <w:szCs w:val="20"/>
              </w:rPr>
              <w:t>Pilotage</w:t>
            </w:r>
            <w:r w:rsidR="00472AAF">
              <w:rPr>
                <w:rFonts w:cstheme="minorHAnsi"/>
                <w:b/>
                <w:bCs/>
                <w:color w:val="000000"/>
                <w:sz w:val="20"/>
                <w:szCs w:val="20"/>
              </w:rPr>
              <w:t xml:space="preserve"> </w:t>
            </w:r>
            <w:r w:rsidRPr="00A66C15">
              <w:rPr>
                <w:rFonts w:cstheme="minorHAnsi"/>
                <w:b/>
                <w:bCs/>
                <w:color w:val="000000"/>
                <w:sz w:val="20"/>
                <w:szCs w:val="20"/>
              </w:rPr>
              <w:t xml:space="preserve">District </w:t>
            </w:r>
            <w:r w:rsidRPr="00A66C15">
              <w:rPr>
                <w:rFonts w:cstheme="minorHAnsi"/>
                <w:color w:val="000000"/>
                <w:sz w:val="20"/>
                <w:szCs w:val="20"/>
              </w:rPr>
              <w:t xml:space="preserve">(see clause </w:t>
            </w:r>
            <w:r w:rsidR="00A2177A">
              <w:rPr>
                <w:rFonts w:cstheme="minorHAnsi"/>
                <w:color w:val="FF0000"/>
                <w:sz w:val="20"/>
                <w:szCs w:val="20"/>
              </w:rPr>
              <w:fldChar w:fldCharType="begin"/>
            </w:r>
            <w:r w:rsidR="00A2177A">
              <w:rPr>
                <w:rFonts w:cstheme="minorHAnsi"/>
                <w:color w:val="000000"/>
                <w:sz w:val="20"/>
                <w:szCs w:val="20"/>
              </w:rPr>
              <w:instrText xml:space="preserve"> REF _Ref531048253 \r \h </w:instrText>
            </w:r>
            <w:r w:rsidR="00A2177A">
              <w:rPr>
                <w:rFonts w:cstheme="minorHAnsi"/>
                <w:color w:val="FF0000"/>
                <w:sz w:val="20"/>
                <w:szCs w:val="20"/>
              </w:rPr>
            </w:r>
            <w:r w:rsidR="00A2177A">
              <w:rPr>
                <w:rFonts w:cstheme="minorHAnsi"/>
                <w:color w:val="FF0000"/>
                <w:sz w:val="20"/>
                <w:szCs w:val="20"/>
              </w:rPr>
              <w:fldChar w:fldCharType="separate"/>
            </w:r>
            <w:r w:rsidR="00A2177A">
              <w:rPr>
                <w:rFonts w:cstheme="minorHAnsi"/>
                <w:color w:val="000000"/>
                <w:sz w:val="20"/>
                <w:szCs w:val="20"/>
              </w:rPr>
              <w:t>5.11</w:t>
            </w:r>
            <w:r w:rsidR="00A2177A">
              <w:rPr>
                <w:rFonts w:cstheme="minorHAnsi"/>
                <w:color w:val="FF0000"/>
                <w:sz w:val="20"/>
                <w:szCs w:val="20"/>
              </w:rPr>
              <w:fldChar w:fldCharType="end"/>
            </w:r>
            <w:r w:rsidRPr="00A66C15">
              <w:rPr>
                <w:rFonts w:cstheme="minorHAnsi"/>
                <w:color w:val="000000"/>
                <w:sz w:val="20"/>
                <w:szCs w:val="20"/>
              </w:rPr>
              <w:t xml:space="preserve">). The relationship between the pilotage district and any associated pilot boarding places should be encoded using </w:t>
            </w:r>
            <w:r w:rsidRPr="00A66C15">
              <w:rPr>
                <w:rFonts w:cstheme="minorHAnsi"/>
                <w:sz w:val="20"/>
                <w:szCs w:val="20"/>
              </w:rPr>
              <w:t xml:space="preserve">the feature association </w:t>
            </w:r>
            <w:proofErr w:type="spellStart"/>
            <w:r w:rsidRPr="00472AAF">
              <w:rPr>
                <w:rFonts w:cstheme="minorHAnsi"/>
                <w:bCs/>
                <w:i/>
                <w:sz w:val="20"/>
                <w:szCs w:val="20"/>
              </w:rPr>
              <w:t>PilotageDistrictAssociation</w:t>
            </w:r>
            <w:proofErr w:type="spellEnd"/>
            <w:r w:rsidRPr="00A66C15">
              <w:rPr>
                <w:rFonts w:cstheme="minorHAnsi"/>
                <w:b/>
                <w:bCs/>
                <w:sz w:val="20"/>
                <w:szCs w:val="20"/>
              </w:rPr>
              <w:t xml:space="preserve"> </w:t>
            </w:r>
            <w:r w:rsidRPr="00A66C15">
              <w:rPr>
                <w:rFonts w:cstheme="minorHAnsi"/>
                <w:color w:val="000000"/>
                <w:sz w:val="20"/>
                <w:szCs w:val="20"/>
              </w:rPr>
              <w:t>(see</w:t>
            </w:r>
            <w:r w:rsidR="00283FE3" w:rsidRPr="00A66C15">
              <w:rPr>
                <w:rFonts w:cstheme="minorHAnsi"/>
                <w:color w:val="000000"/>
                <w:sz w:val="20"/>
                <w:szCs w:val="20"/>
              </w:rPr>
              <w:t xml:space="preserve"> </w:t>
            </w:r>
            <w:r w:rsidRPr="00A66C15">
              <w:rPr>
                <w:rFonts w:cstheme="minorHAnsi"/>
                <w:color w:val="000000"/>
                <w:sz w:val="20"/>
                <w:szCs w:val="20"/>
              </w:rPr>
              <w:t xml:space="preserve">clause </w:t>
            </w:r>
            <w:r w:rsidR="00A2177A">
              <w:rPr>
                <w:rFonts w:cstheme="minorHAnsi"/>
                <w:color w:val="FF0000"/>
                <w:sz w:val="20"/>
                <w:szCs w:val="20"/>
              </w:rPr>
              <w:fldChar w:fldCharType="begin"/>
            </w:r>
            <w:r w:rsidR="00A2177A">
              <w:rPr>
                <w:rFonts w:cstheme="minorHAnsi"/>
                <w:color w:val="000000"/>
                <w:sz w:val="20"/>
                <w:szCs w:val="20"/>
              </w:rPr>
              <w:instrText xml:space="preserve"> REF _Ref531048271 \r \h </w:instrText>
            </w:r>
            <w:r w:rsidR="00A2177A">
              <w:rPr>
                <w:rFonts w:cstheme="minorHAnsi"/>
                <w:color w:val="FF0000"/>
                <w:sz w:val="20"/>
                <w:szCs w:val="20"/>
              </w:rPr>
            </w:r>
            <w:r w:rsidR="00A2177A">
              <w:rPr>
                <w:rFonts w:cstheme="minorHAnsi"/>
                <w:color w:val="FF0000"/>
                <w:sz w:val="20"/>
                <w:szCs w:val="20"/>
              </w:rPr>
              <w:fldChar w:fldCharType="separate"/>
            </w:r>
            <w:r w:rsidR="00A2177A">
              <w:rPr>
                <w:rFonts w:cstheme="minorHAnsi"/>
                <w:color w:val="000000"/>
                <w:sz w:val="20"/>
                <w:szCs w:val="20"/>
              </w:rPr>
              <w:t>5.11</w:t>
            </w:r>
            <w:r w:rsidR="00A2177A">
              <w:rPr>
                <w:rFonts w:cstheme="minorHAnsi"/>
                <w:color w:val="FF0000"/>
                <w:sz w:val="20"/>
                <w:szCs w:val="20"/>
              </w:rPr>
              <w:fldChar w:fldCharType="end"/>
            </w:r>
            <w:r w:rsidR="00D0267B">
              <w:rPr>
                <w:rFonts w:cstheme="minorHAnsi"/>
                <w:color w:val="FF0000"/>
                <w:sz w:val="20"/>
                <w:szCs w:val="20"/>
              </w:rPr>
              <w:t xml:space="preserve"> </w:t>
            </w:r>
            <w:r w:rsidR="00D0267B" w:rsidRPr="006B2158">
              <w:rPr>
                <w:rFonts w:cstheme="minorHAnsi"/>
                <w:sz w:val="20"/>
                <w:szCs w:val="20"/>
              </w:rPr>
              <w:t>and Appendix C-1</w:t>
            </w:r>
            <w:r w:rsidRPr="00A66C15">
              <w:rPr>
                <w:rFonts w:cstheme="minorHAnsi"/>
                <w:color w:val="000000"/>
                <w:sz w:val="20"/>
                <w:szCs w:val="20"/>
              </w:rPr>
              <w:t>).</w:t>
            </w:r>
          </w:p>
          <w:p w14:paraId="566CB131" w14:textId="2B7EA573" w:rsidR="00836869" w:rsidRPr="00A66C15" w:rsidRDefault="00836869" w:rsidP="002A281B">
            <w:pPr>
              <w:pStyle w:val="ListParagraph"/>
              <w:numPr>
                <w:ilvl w:val="0"/>
                <w:numId w:val="1"/>
              </w:numPr>
              <w:autoSpaceDE w:val="0"/>
              <w:autoSpaceDN w:val="0"/>
              <w:adjustRightInd w:val="0"/>
              <w:rPr>
                <w:rFonts w:cstheme="minorHAnsi"/>
                <w:color w:val="000000"/>
                <w:sz w:val="20"/>
                <w:szCs w:val="20"/>
              </w:rPr>
            </w:pPr>
            <w:ins w:id="371" w:author="Raphael Malyankar" w:date="2019-11-17T22:18:00Z">
              <w:r>
                <w:rPr>
                  <w:rFonts w:cstheme="minorHAnsi"/>
                  <w:color w:val="000000"/>
                  <w:sz w:val="20"/>
                  <w:szCs w:val="20"/>
                </w:rPr>
                <w:t xml:space="preserve">If </w:t>
              </w:r>
            </w:ins>
            <w:ins w:id="372" w:author="Raphael Malyankar" w:date="2019-11-17T22:21:00Z">
              <w:r>
                <w:rPr>
                  <w:rFonts w:cstheme="minorHAnsi"/>
                  <w:color w:val="000000"/>
                  <w:sz w:val="20"/>
                  <w:szCs w:val="20"/>
                </w:rPr>
                <w:t xml:space="preserve">a pilot boarding place has </w:t>
              </w:r>
            </w:ins>
            <w:ins w:id="373" w:author="Raphael Malyankar" w:date="2019-11-17T22:22:00Z">
              <w:r>
                <w:rPr>
                  <w:rFonts w:cstheme="minorHAnsi"/>
                  <w:color w:val="000000"/>
                  <w:sz w:val="20"/>
                  <w:szCs w:val="20"/>
                </w:rPr>
                <w:t>one or more</w:t>
              </w:r>
            </w:ins>
            <w:ins w:id="374" w:author="Raphael Malyankar" w:date="2019-11-17T22:21:00Z">
              <w:r>
                <w:rPr>
                  <w:rFonts w:cstheme="minorHAnsi"/>
                  <w:color w:val="000000"/>
                  <w:sz w:val="20"/>
                  <w:szCs w:val="20"/>
                </w:rPr>
                <w:t xml:space="preserve"> </w:t>
              </w:r>
            </w:ins>
            <w:ins w:id="375" w:author="Raphael Malyankar" w:date="2019-11-17T22:22:00Z">
              <w:r>
                <w:rPr>
                  <w:rFonts w:cstheme="minorHAnsi"/>
                  <w:color w:val="000000"/>
                  <w:sz w:val="20"/>
                  <w:szCs w:val="20"/>
                </w:rPr>
                <w:t xml:space="preserve">communication channels </w:t>
              </w:r>
            </w:ins>
            <w:ins w:id="376" w:author="Raphael Malyankar" w:date="2019-11-17T22:25:00Z">
              <w:r>
                <w:rPr>
                  <w:rFonts w:cstheme="minorHAnsi"/>
                  <w:color w:val="000000"/>
                  <w:sz w:val="20"/>
                  <w:szCs w:val="20"/>
                </w:rPr>
                <w:t>designated</w:t>
              </w:r>
            </w:ins>
            <w:ins w:id="377" w:author="Raphael Malyankar" w:date="2019-11-17T22:22:00Z">
              <w:r>
                <w:rPr>
                  <w:rFonts w:cstheme="minorHAnsi"/>
                  <w:color w:val="000000"/>
                  <w:sz w:val="20"/>
                  <w:szCs w:val="20"/>
                </w:rPr>
                <w:t xml:space="preserve"> for </w:t>
              </w:r>
            </w:ins>
            <w:ins w:id="378" w:author="Raphael Malyankar" w:date="2019-11-17T22:25:00Z">
              <w:r>
                <w:rPr>
                  <w:rFonts w:cstheme="minorHAnsi"/>
                  <w:color w:val="000000"/>
                  <w:sz w:val="20"/>
                  <w:szCs w:val="20"/>
                </w:rPr>
                <w:t>use in connection with pilotage activities at t</w:t>
              </w:r>
            </w:ins>
            <w:ins w:id="379" w:author="Raphael Malyankar" w:date="2019-11-17T22:26:00Z">
              <w:r>
                <w:rPr>
                  <w:rFonts w:cstheme="minorHAnsi"/>
                  <w:color w:val="000000"/>
                  <w:sz w:val="20"/>
                  <w:szCs w:val="20"/>
                </w:rPr>
                <w:t>hat particular boarding place</w:t>
              </w:r>
            </w:ins>
            <w:ins w:id="380" w:author="Raphael Malyankar" w:date="2019-11-17T22:22:00Z">
              <w:r>
                <w:rPr>
                  <w:rFonts w:cstheme="minorHAnsi"/>
                  <w:color w:val="000000"/>
                  <w:sz w:val="20"/>
                  <w:szCs w:val="20"/>
                </w:rPr>
                <w:t>, the</w:t>
              </w:r>
            </w:ins>
            <w:ins w:id="381" w:author="Raphael Malyankar" w:date="2019-11-17T22:23:00Z">
              <w:r>
                <w:rPr>
                  <w:rFonts w:cstheme="minorHAnsi"/>
                  <w:color w:val="000000"/>
                  <w:sz w:val="20"/>
                  <w:szCs w:val="20"/>
                </w:rPr>
                <w:t xml:space="preserve"> channel(s) should be encoded using the </w:t>
              </w:r>
              <w:proofErr w:type="spellStart"/>
              <w:r w:rsidRPr="00836869">
                <w:rPr>
                  <w:rFonts w:cstheme="minorHAnsi"/>
                  <w:b/>
                  <w:bCs/>
                  <w:color w:val="000000"/>
                  <w:sz w:val="20"/>
                  <w:szCs w:val="20"/>
                </w:rPr>
                <w:t>communicationChannel</w:t>
              </w:r>
              <w:proofErr w:type="spellEnd"/>
              <w:r>
                <w:rPr>
                  <w:rFonts w:cstheme="minorHAnsi"/>
                  <w:color w:val="000000"/>
                  <w:sz w:val="20"/>
                  <w:szCs w:val="20"/>
                </w:rPr>
                <w:t xml:space="preserve"> attribute.</w:t>
              </w:r>
            </w:ins>
            <w:ins w:id="382" w:author="Raphael Malyankar" w:date="2019-11-17T22:26:00Z">
              <w:r>
                <w:rPr>
                  <w:rFonts w:cstheme="minorHAnsi"/>
                  <w:color w:val="000000"/>
                  <w:sz w:val="20"/>
                  <w:szCs w:val="20"/>
                </w:rPr>
                <w:t xml:space="preserve"> Such a situation may arise if there are </w:t>
              </w:r>
            </w:ins>
            <w:ins w:id="383" w:author="Raphael Malyankar" w:date="2019-11-17T22:27:00Z">
              <w:r>
                <w:rPr>
                  <w:rFonts w:cstheme="minorHAnsi"/>
                  <w:color w:val="000000"/>
                  <w:sz w:val="20"/>
                  <w:szCs w:val="20"/>
                </w:rPr>
                <w:t>multiple</w:t>
              </w:r>
            </w:ins>
            <w:ins w:id="384" w:author="Raphael Malyankar" w:date="2019-11-17T22:26:00Z">
              <w:r>
                <w:rPr>
                  <w:rFonts w:cstheme="minorHAnsi"/>
                  <w:color w:val="000000"/>
                  <w:sz w:val="20"/>
                  <w:szCs w:val="20"/>
                </w:rPr>
                <w:t xml:space="preserve"> boarding places in a pilotage district.</w:t>
              </w:r>
            </w:ins>
          </w:p>
          <w:p w14:paraId="7A154475" w14:textId="77777777" w:rsidR="00DE3394" w:rsidRPr="00A66C15" w:rsidRDefault="00DE3394" w:rsidP="00DE3394">
            <w:pPr>
              <w:pStyle w:val="ListParagraph"/>
              <w:autoSpaceDE w:val="0"/>
              <w:autoSpaceDN w:val="0"/>
              <w:adjustRightInd w:val="0"/>
              <w:ind w:left="360"/>
              <w:rPr>
                <w:rFonts w:cstheme="minorHAnsi"/>
                <w:color w:val="000000"/>
                <w:sz w:val="20"/>
                <w:szCs w:val="20"/>
              </w:rPr>
            </w:pPr>
          </w:p>
          <w:p w14:paraId="37370F3E" w14:textId="01426959" w:rsidR="00EB7F42" w:rsidRPr="00ED455F" w:rsidRDefault="00DE3394" w:rsidP="00DE3394">
            <w:pPr>
              <w:rPr>
                <w:rFonts w:cstheme="minorHAnsi"/>
              </w:rPr>
            </w:pPr>
            <w:r w:rsidRPr="00A66C15">
              <w:rPr>
                <w:rFonts w:cstheme="minorHAnsi"/>
                <w:color w:val="000000"/>
                <w:sz w:val="20"/>
                <w:szCs w:val="20"/>
              </w:rPr>
              <w:t>Distinction: Pilotage district</w:t>
            </w:r>
            <w:r w:rsidR="001F7A97" w:rsidRPr="00A66C15">
              <w:rPr>
                <w:rFonts w:cstheme="minorHAnsi"/>
                <w:color w:val="000000"/>
                <w:sz w:val="20"/>
                <w:szCs w:val="20"/>
              </w:rPr>
              <w:t>, Pilot Service</w:t>
            </w:r>
          </w:p>
        </w:tc>
      </w:tr>
    </w:tbl>
    <w:p w14:paraId="2DCA60BC" w14:textId="77777777" w:rsidR="00EB7F42" w:rsidRPr="00ED455F" w:rsidRDefault="00EB7F42" w:rsidP="00F4544D">
      <w:pPr>
        <w:rPr>
          <w:rFonts w:cstheme="minorHAnsi"/>
        </w:rPr>
      </w:pPr>
    </w:p>
    <w:p w14:paraId="19999A08" w14:textId="6A2DDA96" w:rsidR="00F4544D" w:rsidRPr="00A66C15" w:rsidRDefault="00F4544D" w:rsidP="00EC438D">
      <w:pPr>
        <w:pStyle w:val="Heading2"/>
        <w:rPr>
          <w:rFonts w:asciiTheme="minorHAnsi" w:hAnsiTheme="minorHAnsi" w:cstheme="minorHAnsi"/>
        </w:rPr>
      </w:pPr>
      <w:bookmarkStart w:id="385" w:name="_Toc531133511"/>
      <w:r w:rsidRPr="00A66C15">
        <w:rPr>
          <w:rFonts w:asciiTheme="minorHAnsi" w:hAnsiTheme="minorHAnsi" w:cstheme="minorHAnsi"/>
        </w:rPr>
        <w:t>Pilot</w:t>
      </w:r>
      <w:r w:rsidR="00EC06B0" w:rsidRPr="00A66C15">
        <w:rPr>
          <w:rFonts w:asciiTheme="minorHAnsi" w:hAnsiTheme="minorHAnsi" w:cstheme="minorHAnsi"/>
        </w:rPr>
        <w:t xml:space="preserve"> </w:t>
      </w:r>
      <w:r w:rsidRPr="00A66C15">
        <w:rPr>
          <w:rFonts w:asciiTheme="minorHAnsi" w:hAnsiTheme="minorHAnsi" w:cstheme="minorHAnsi"/>
        </w:rPr>
        <w:t>Service</w:t>
      </w:r>
      <w:bookmarkEnd w:id="385"/>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4EC247B9" w14:textId="77777777" w:rsidTr="002846D2">
        <w:trPr>
          <w:trHeight w:val="545"/>
        </w:trPr>
        <w:tc>
          <w:tcPr>
            <w:tcW w:w="9350" w:type="dxa"/>
            <w:hideMark/>
          </w:tcPr>
          <w:p w14:paraId="1932D92D" w14:textId="66BB3844" w:rsidR="00EB7F42" w:rsidRPr="00ED455F" w:rsidRDefault="00EB7F42" w:rsidP="00EB7F42">
            <w:pPr>
              <w:spacing w:after="120"/>
              <w:rPr>
                <w:rFonts w:cstheme="minorHAnsi"/>
                <w:sz w:val="20"/>
                <w:lang w:val="en-US"/>
              </w:rPr>
            </w:pPr>
            <w:r w:rsidRPr="00ED455F">
              <w:rPr>
                <w:rFonts w:cstheme="minorHAnsi"/>
                <w:sz w:val="20"/>
                <w:u w:val="single"/>
              </w:rPr>
              <w:t xml:space="preserve">IHO Definition: </w:t>
            </w:r>
            <w:r w:rsidR="00CF0C79" w:rsidRPr="00A66C15">
              <w:rPr>
                <w:rFonts w:cstheme="minorHAnsi"/>
                <w:color w:val="000000"/>
                <w:sz w:val="19"/>
                <w:szCs w:val="19"/>
                <w:shd w:val="clear" w:color="auto" w:fill="FFFFFF"/>
              </w:rPr>
              <w:t> </w:t>
            </w:r>
            <w:r w:rsidR="00CF0C79" w:rsidRPr="00A66C15">
              <w:rPr>
                <w:rFonts w:cstheme="minorHAnsi"/>
                <w:b/>
                <w:color w:val="000000"/>
                <w:sz w:val="19"/>
                <w:szCs w:val="19"/>
                <w:shd w:val="clear" w:color="auto" w:fill="FFFFFF"/>
              </w:rPr>
              <w:t>PILOT SERVICE</w:t>
            </w:r>
            <w:r w:rsidRPr="00ED455F">
              <w:rPr>
                <w:rFonts w:cstheme="minorHAnsi"/>
                <w:b/>
                <w:sz w:val="20"/>
              </w:rPr>
              <w:t xml:space="preserve">: </w:t>
            </w:r>
            <w:r w:rsidR="0026182D" w:rsidRPr="00A66C15">
              <w:rPr>
                <w:rFonts w:cstheme="minorHAnsi"/>
                <w:color w:val="000000"/>
                <w:sz w:val="19"/>
                <w:szCs w:val="19"/>
                <w:shd w:val="clear" w:color="auto" w:fill="FFFFFF"/>
              </w:rPr>
              <w:t>The service provided by a person who directs the movements of a vessel through pilot waters, usually a person who has demonstrated extensive knowledge of channels, aids to navigation, dangers to navigation, etc., in a particular area and is licensed for that area. (adapted from IHO Dictionary, S-32, 5th Edition, 3843)</w:t>
            </w:r>
          </w:p>
        </w:tc>
      </w:tr>
      <w:tr w:rsidR="00EB7F42" w:rsidRPr="00D90A3A" w14:paraId="3C61E63B" w14:textId="77777777" w:rsidTr="002846D2">
        <w:trPr>
          <w:trHeight w:val="485"/>
        </w:trPr>
        <w:tc>
          <w:tcPr>
            <w:tcW w:w="9350" w:type="dxa"/>
            <w:hideMark/>
          </w:tcPr>
          <w:p w14:paraId="0834E823" w14:textId="77777777" w:rsidR="00EB7F42" w:rsidRPr="00A66C15" w:rsidRDefault="00EB7F42" w:rsidP="00EB7F42">
            <w:pPr>
              <w:spacing w:after="120"/>
              <w:rPr>
                <w:rFonts w:cstheme="minorHAnsi"/>
                <w:b/>
                <w:sz w:val="20"/>
              </w:rPr>
            </w:pPr>
            <w:r w:rsidRPr="00ED455F">
              <w:rPr>
                <w:rFonts w:cstheme="minorHAnsi"/>
                <w:b/>
                <w:sz w:val="20"/>
                <w:u w:val="single"/>
              </w:rPr>
              <w:t>S-</w:t>
            </w:r>
            <w:r w:rsidR="00CF0C79" w:rsidRPr="00A66C15">
              <w:rPr>
                <w:rFonts w:cstheme="minorHAnsi"/>
                <w:b/>
                <w:sz w:val="20"/>
                <w:u w:val="single"/>
              </w:rPr>
              <w:t xml:space="preserve">127 </w:t>
            </w:r>
            <w:r w:rsidRPr="00A66C15">
              <w:rPr>
                <w:rFonts w:cstheme="minorHAnsi"/>
                <w:b/>
                <w:sz w:val="20"/>
                <w:u w:val="single"/>
              </w:rPr>
              <w:t xml:space="preserve">Geo Feature: </w:t>
            </w:r>
            <w:r w:rsidR="00CF0C79" w:rsidRPr="00A66C15">
              <w:rPr>
                <w:rFonts w:cstheme="minorHAnsi"/>
                <w:b/>
                <w:sz w:val="19"/>
                <w:szCs w:val="19"/>
                <w:shd w:val="clear" w:color="auto" w:fill="FFFFFF"/>
              </w:rPr>
              <w:t> Pilot service</w:t>
            </w:r>
            <w:r w:rsidR="00CF0C79" w:rsidRPr="00ED455F">
              <w:rPr>
                <w:rFonts w:cstheme="minorHAnsi"/>
                <w:b/>
                <w:sz w:val="20"/>
              </w:rPr>
              <w:t xml:space="preserve"> </w:t>
            </w:r>
            <w:r w:rsidRPr="00A66C15">
              <w:rPr>
                <w:rFonts w:cstheme="minorHAnsi"/>
                <w:b/>
                <w:sz w:val="20"/>
              </w:rPr>
              <w:t>(</w:t>
            </w:r>
            <w:r w:rsidR="00CF0C79" w:rsidRPr="00A66C15">
              <w:rPr>
                <w:rFonts w:cstheme="minorHAnsi"/>
                <w:b/>
                <w:sz w:val="19"/>
                <w:szCs w:val="19"/>
                <w:shd w:val="clear" w:color="auto" w:fill="FFFFFF"/>
              </w:rPr>
              <w:t>PLTSRV</w:t>
            </w:r>
            <w:r w:rsidRPr="00ED455F">
              <w:rPr>
                <w:rFonts w:cstheme="minorHAnsi"/>
                <w:b/>
                <w:sz w:val="20"/>
              </w:rPr>
              <w:t xml:space="preserve">) </w:t>
            </w:r>
          </w:p>
          <w:p w14:paraId="0E465CC7" w14:textId="4648F6E6" w:rsidR="005E590C" w:rsidRPr="00A66C15" w:rsidRDefault="005E590C" w:rsidP="00EB7F42">
            <w:pPr>
              <w:spacing w:after="120"/>
              <w:rPr>
                <w:rFonts w:cstheme="minorHAnsi"/>
                <w:b/>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EB7F42" w:rsidRPr="00D90A3A" w14:paraId="72D91E62" w14:textId="77777777" w:rsidTr="002846D2">
        <w:trPr>
          <w:trHeight w:val="485"/>
        </w:trPr>
        <w:tc>
          <w:tcPr>
            <w:tcW w:w="9350" w:type="dxa"/>
            <w:hideMark/>
          </w:tcPr>
          <w:p w14:paraId="12CA3828" w14:textId="0CF683CE" w:rsidR="00EB7F42" w:rsidRPr="00A66C15" w:rsidRDefault="00EB7F42" w:rsidP="00EB7F42">
            <w:pPr>
              <w:rPr>
                <w:rFonts w:cstheme="minorHAnsi"/>
                <w:sz w:val="20"/>
                <w:szCs w:val="24"/>
                <w:lang w:val="en-US"/>
              </w:rPr>
            </w:pPr>
            <w:r w:rsidRPr="00ED455F">
              <w:rPr>
                <w:rFonts w:cstheme="minorHAnsi"/>
                <w:b/>
                <w:sz w:val="20"/>
                <w:u w:val="single"/>
              </w:rPr>
              <w:t xml:space="preserve">Primitives: </w:t>
            </w:r>
            <w:r w:rsidRPr="00A66C15">
              <w:rPr>
                <w:rFonts w:cstheme="minorHAnsi"/>
                <w:b/>
                <w:sz w:val="20"/>
              </w:rPr>
              <w:t>Surface</w:t>
            </w:r>
          </w:p>
        </w:tc>
      </w:tr>
      <w:tr w:rsidR="00EB7F42" w:rsidRPr="00D90A3A" w14:paraId="6AEF64DA" w14:textId="77777777" w:rsidTr="002846D2">
        <w:tc>
          <w:tcPr>
            <w:tcW w:w="9350" w:type="dxa"/>
          </w:tcPr>
          <w:p w14:paraId="0A3BE1BD" w14:textId="4B0B1CD0" w:rsidR="00EB7F42" w:rsidRDefault="009E401B" w:rsidP="00EB7F42">
            <w:pPr>
              <w:rPr>
                <w:rFonts w:cstheme="minorHAnsi"/>
              </w:rPr>
            </w:pPr>
            <w:r>
              <w:rPr>
                <w:rFonts w:cstheme="minorHAnsi"/>
                <w:noProof/>
              </w:rPr>
              <w:drawing>
                <wp:inline distT="0" distB="0" distL="0" distR="0" wp14:anchorId="045D3D9E" wp14:editId="6514B9C7">
                  <wp:extent cx="5800090" cy="25355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lotService attributes.png"/>
                          <pic:cNvPicPr/>
                        </pic:nvPicPr>
                        <pic:blipFill>
                          <a:blip r:embed="rId224">
                            <a:extLst>
                              <a:ext uri="{28A0092B-C50C-407E-A947-70E740481C1C}">
                                <a14:useLocalDpi xmlns:a14="http://schemas.microsoft.com/office/drawing/2010/main" val="0"/>
                              </a:ext>
                            </a:extLst>
                          </a:blip>
                          <a:stretch>
                            <a:fillRect/>
                          </a:stretch>
                        </pic:blipFill>
                        <pic:spPr>
                          <a:xfrm>
                            <a:off x="0" y="0"/>
                            <a:ext cx="5800090" cy="2535514"/>
                          </a:xfrm>
                          <a:prstGeom prst="rect">
                            <a:avLst/>
                          </a:prstGeom>
                        </pic:spPr>
                      </pic:pic>
                    </a:graphicData>
                  </a:graphic>
                </wp:inline>
              </w:drawing>
            </w:r>
          </w:p>
          <w:p w14:paraId="2D85014F" w14:textId="77777777" w:rsidR="009E401B" w:rsidRDefault="009E401B" w:rsidP="00EB7F42">
            <w:pPr>
              <w:rPr>
                <w:rFonts w:cstheme="minorHAnsi"/>
              </w:rPr>
            </w:pPr>
          </w:p>
          <w:p w14:paraId="0E6F9D3A" w14:textId="2C08EF1D" w:rsidR="009E401B" w:rsidRPr="00ED455F" w:rsidRDefault="009E401B" w:rsidP="00EB7F42">
            <w:pPr>
              <w:rPr>
                <w:rFonts w:cstheme="minorHAnsi"/>
              </w:rPr>
            </w:pPr>
            <w:r>
              <w:rPr>
                <w:rFonts w:cstheme="minorHAnsi"/>
                <w:noProof/>
              </w:rPr>
              <w:lastRenderedPageBreak/>
              <w:drawing>
                <wp:inline distT="0" distB="0" distL="0" distR="0" wp14:anchorId="6DC9E48E" wp14:editId="5F665BBD">
                  <wp:extent cx="5800090" cy="4810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lotService assoc.png"/>
                          <pic:cNvPicPr/>
                        </pic:nvPicPr>
                        <pic:blipFill>
                          <a:blip r:embed="rId225">
                            <a:extLst>
                              <a:ext uri="{28A0092B-C50C-407E-A947-70E740481C1C}">
                                <a14:useLocalDpi xmlns:a14="http://schemas.microsoft.com/office/drawing/2010/main" val="0"/>
                              </a:ext>
                            </a:extLst>
                          </a:blip>
                          <a:stretch>
                            <a:fillRect/>
                          </a:stretch>
                        </pic:blipFill>
                        <pic:spPr>
                          <a:xfrm>
                            <a:off x="0" y="0"/>
                            <a:ext cx="5800090" cy="4810705"/>
                          </a:xfrm>
                          <a:prstGeom prst="rect">
                            <a:avLst/>
                          </a:prstGeom>
                        </pic:spPr>
                      </pic:pic>
                    </a:graphicData>
                  </a:graphic>
                </wp:inline>
              </w:drawing>
            </w:r>
          </w:p>
        </w:tc>
      </w:tr>
      <w:tr w:rsidR="00EB7F42" w:rsidRPr="00D90A3A" w14:paraId="5FD5C261" w14:textId="77777777" w:rsidTr="002846D2">
        <w:tc>
          <w:tcPr>
            <w:tcW w:w="9350" w:type="dxa"/>
          </w:tcPr>
          <w:p w14:paraId="0F3DF0A2" w14:textId="6BD03C84" w:rsidR="00EB7F42" w:rsidRPr="00ED455F" w:rsidRDefault="00EB7F42" w:rsidP="00EB7F42">
            <w:pPr>
              <w:spacing w:after="120"/>
              <w:rPr>
                <w:rFonts w:cstheme="minorHAnsi"/>
                <w:sz w:val="20"/>
                <w:lang w:val="en-US"/>
              </w:rPr>
            </w:pPr>
            <w:r w:rsidRPr="00A66C15">
              <w:rPr>
                <w:rFonts w:cstheme="minorHAnsi"/>
                <w:sz w:val="20"/>
                <w:u w:val="single"/>
              </w:rPr>
              <w:lastRenderedPageBreak/>
              <w:t>INT 1 Reference:</w:t>
            </w:r>
            <w:r w:rsidR="001F7A97" w:rsidRPr="00A66C15">
              <w:rPr>
                <w:rFonts w:cstheme="minorHAnsi"/>
                <w:sz w:val="20"/>
                <w:u w:val="single"/>
              </w:rPr>
              <w:t xml:space="preserve"> </w:t>
            </w:r>
          </w:p>
          <w:p w14:paraId="564527A1" w14:textId="16EC618F" w:rsidR="00EB7F42" w:rsidRPr="00A66C15" w:rsidRDefault="004127C0" w:rsidP="00EB7F42">
            <w:pPr>
              <w:pStyle w:val="NormalWeb"/>
              <w:spacing w:before="120" w:after="120"/>
              <w:rPr>
                <w:rFonts w:cstheme="minorHAnsi"/>
                <w:b/>
                <w:bCs/>
                <w:sz w:val="20"/>
                <w:szCs w:val="22"/>
              </w:rPr>
            </w:pPr>
            <w:r w:rsidRPr="00BD2D5B">
              <w:rPr>
                <w:rFonts w:cstheme="minorHAnsi"/>
                <w:b/>
                <w:bCs/>
                <w:sz w:val="20"/>
                <w:szCs w:val="22"/>
              </w:rPr>
              <w:t>5.13.1</w:t>
            </w:r>
            <w:r w:rsidR="00EB7F42" w:rsidRPr="00BD2D5B">
              <w:rPr>
                <w:rFonts w:cstheme="minorHAnsi"/>
                <w:b/>
                <w:bCs/>
                <w:sz w:val="20"/>
                <w:szCs w:val="22"/>
              </w:rPr>
              <w:t xml:space="preserve"> </w:t>
            </w:r>
            <w:r w:rsidR="001F7A97" w:rsidRPr="00A66C15">
              <w:rPr>
                <w:rFonts w:cstheme="minorHAnsi"/>
                <w:b/>
                <w:bCs/>
                <w:sz w:val="20"/>
                <w:szCs w:val="22"/>
              </w:rPr>
              <w:t xml:space="preserve">Pilot service </w:t>
            </w:r>
            <w:r w:rsidR="00EB7F42" w:rsidRPr="00A66C15">
              <w:rPr>
                <w:rFonts w:cstheme="minorHAnsi"/>
                <w:b/>
                <w:bCs/>
                <w:sz w:val="20"/>
                <w:szCs w:val="22"/>
              </w:rPr>
              <w:t>(see S-4 – B-</w:t>
            </w:r>
            <w:r w:rsidR="001F7A97" w:rsidRPr="00A66C15">
              <w:rPr>
                <w:rFonts w:cstheme="minorHAnsi"/>
                <w:b/>
                <w:bCs/>
                <w:sz w:val="20"/>
                <w:szCs w:val="22"/>
              </w:rPr>
              <w:t>490</w:t>
            </w:r>
            <w:r w:rsidR="00EB7F42" w:rsidRPr="00A66C15">
              <w:rPr>
                <w:rFonts w:cstheme="minorHAnsi"/>
                <w:b/>
                <w:bCs/>
                <w:sz w:val="20"/>
                <w:szCs w:val="22"/>
              </w:rPr>
              <w:t>)</w:t>
            </w:r>
          </w:p>
          <w:p w14:paraId="538F232F" w14:textId="60D03049" w:rsidR="001F7A97" w:rsidRPr="00A66C15" w:rsidRDefault="001F7A97" w:rsidP="00EB7F42">
            <w:pPr>
              <w:pStyle w:val="NormalWeb"/>
              <w:spacing w:before="120" w:after="120"/>
              <w:rPr>
                <w:rFonts w:cstheme="minorHAnsi"/>
                <w:bCs/>
                <w:sz w:val="20"/>
                <w:szCs w:val="22"/>
              </w:rPr>
            </w:pPr>
            <w:r w:rsidRPr="00A66C15">
              <w:rPr>
                <w:rFonts w:cstheme="minorHAnsi"/>
                <w:bCs/>
                <w:sz w:val="20"/>
                <w:szCs w:val="22"/>
              </w:rPr>
              <w:t xml:space="preserve">When it is required to encode individual pilot services within a pilot district, this must be done using the feature </w:t>
            </w:r>
            <w:r w:rsidRPr="00A66C15">
              <w:rPr>
                <w:rFonts w:cstheme="minorHAnsi"/>
                <w:b/>
                <w:bCs/>
                <w:sz w:val="20"/>
                <w:szCs w:val="22"/>
              </w:rPr>
              <w:t>Pilot Service</w:t>
            </w:r>
            <w:r w:rsidRPr="00A66C15">
              <w:rPr>
                <w:rFonts w:cstheme="minorHAnsi"/>
                <w:bCs/>
                <w:sz w:val="20"/>
                <w:szCs w:val="22"/>
              </w:rPr>
              <w:t>.</w:t>
            </w:r>
          </w:p>
          <w:p w14:paraId="43BEAB1B" w14:textId="77777777"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ED455F">
              <w:rPr>
                <w:rFonts w:cstheme="minorHAnsi"/>
                <w:sz w:val="20"/>
                <w:u w:val="single"/>
              </w:rPr>
              <w:t>Remarks:</w:t>
            </w:r>
          </w:p>
          <w:p w14:paraId="2A488AD9" w14:textId="1B034636" w:rsidR="001F7A97" w:rsidRPr="00A66C15" w:rsidRDefault="001F7A97" w:rsidP="001F7A97">
            <w:pPr>
              <w:pStyle w:val="ListParagraph"/>
              <w:numPr>
                <w:ilvl w:val="0"/>
                <w:numId w:val="1"/>
              </w:numPr>
              <w:autoSpaceDE w:val="0"/>
              <w:autoSpaceDN w:val="0"/>
              <w:adjustRightInd w:val="0"/>
              <w:rPr>
                <w:rFonts w:cstheme="minorHAnsi"/>
                <w:sz w:val="20"/>
                <w:szCs w:val="20"/>
              </w:rPr>
            </w:pPr>
            <w:r w:rsidRPr="00A66C15">
              <w:rPr>
                <w:rFonts w:cstheme="minorHAnsi"/>
                <w:sz w:val="20"/>
                <w:szCs w:val="20"/>
              </w:rPr>
              <w:t xml:space="preserve">If it is required to encode the ship to shore or shore to ship contact information, it must be done using the information class </w:t>
            </w:r>
            <w:r w:rsidRPr="00A66C15">
              <w:rPr>
                <w:rFonts w:cstheme="minorHAnsi"/>
                <w:b/>
                <w:bCs/>
                <w:sz w:val="20"/>
                <w:szCs w:val="20"/>
              </w:rPr>
              <w:t>Contact</w:t>
            </w:r>
            <w:r w:rsidR="00472AAF">
              <w:rPr>
                <w:rFonts w:cstheme="minorHAnsi"/>
                <w:b/>
                <w:bCs/>
                <w:sz w:val="20"/>
                <w:szCs w:val="20"/>
              </w:rPr>
              <w:t xml:space="preserve"> </w:t>
            </w:r>
            <w:r w:rsidRPr="00A66C15">
              <w:rPr>
                <w:rFonts w:cstheme="minorHAnsi"/>
                <w:b/>
                <w:bCs/>
                <w:sz w:val="20"/>
                <w:szCs w:val="20"/>
              </w:rPr>
              <w:t xml:space="preserve">Details </w:t>
            </w:r>
            <w:r w:rsidRPr="00A66C15">
              <w:rPr>
                <w:rFonts w:cstheme="minorHAnsi"/>
                <w:sz w:val="20"/>
                <w:szCs w:val="20"/>
              </w:rPr>
              <w:t xml:space="preserve">(see clause </w:t>
            </w:r>
            <w:r w:rsidR="000915B3">
              <w:rPr>
                <w:rFonts w:cstheme="minorHAnsi"/>
                <w:sz w:val="20"/>
                <w:szCs w:val="20"/>
              </w:rPr>
              <w:fldChar w:fldCharType="begin"/>
            </w:r>
            <w:r w:rsidR="000915B3">
              <w:rPr>
                <w:rFonts w:cstheme="minorHAnsi"/>
                <w:sz w:val="20"/>
                <w:szCs w:val="20"/>
              </w:rPr>
              <w:instrText xml:space="preserve"> REF _Ref531052524 \r \h </w:instrText>
            </w:r>
            <w:r w:rsidR="000915B3">
              <w:rPr>
                <w:rFonts w:cstheme="minorHAnsi"/>
                <w:sz w:val="20"/>
                <w:szCs w:val="20"/>
              </w:rPr>
            </w:r>
            <w:r w:rsidR="000915B3">
              <w:rPr>
                <w:rFonts w:cstheme="minorHAnsi"/>
                <w:sz w:val="20"/>
                <w:szCs w:val="20"/>
              </w:rPr>
              <w:fldChar w:fldCharType="separate"/>
            </w:r>
            <w:r w:rsidR="000915B3">
              <w:rPr>
                <w:rFonts w:cstheme="minorHAnsi"/>
                <w:sz w:val="20"/>
                <w:szCs w:val="20"/>
              </w:rPr>
              <w:t>7.8</w:t>
            </w:r>
            <w:r w:rsidR="000915B3">
              <w:rPr>
                <w:rFonts w:cstheme="minorHAnsi"/>
                <w:sz w:val="20"/>
                <w:szCs w:val="20"/>
              </w:rPr>
              <w:fldChar w:fldCharType="end"/>
            </w:r>
            <w:r w:rsidRPr="00A66C15">
              <w:rPr>
                <w:rFonts w:cstheme="minorHAnsi"/>
                <w:sz w:val="20"/>
                <w:szCs w:val="20"/>
              </w:rPr>
              <w:t xml:space="preserve">). The </w:t>
            </w:r>
            <w:r w:rsidRPr="00A66C15">
              <w:rPr>
                <w:rFonts w:cstheme="minorHAnsi"/>
                <w:b/>
                <w:bCs/>
                <w:sz w:val="20"/>
                <w:szCs w:val="20"/>
              </w:rPr>
              <w:t>Contact</w:t>
            </w:r>
            <w:r w:rsidR="00472AAF">
              <w:rPr>
                <w:rFonts w:cstheme="minorHAnsi"/>
                <w:b/>
                <w:bCs/>
                <w:sz w:val="20"/>
                <w:szCs w:val="20"/>
              </w:rPr>
              <w:t xml:space="preserve"> </w:t>
            </w:r>
            <w:r w:rsidRPr="00A66C15">
              <w:rPr>
                <w:rFonts w:cstheme="minorHAnsi"/>
                <w:b/>
                <w:bCs/>
                <w:sz w:val="20"/>
                <w:szCs w:val="20"/>
              </w:rPr>
              <w:t xml:space="preserve">Details </w:t>
            </w:r>
            <w:r w:rsidRPr="00A66C15">
              <w:rPr>
                <w:rFonts w:cstheme="minorHAnsi"/>
                <w:sz w:val="20"/>
                <w:szCs w:val="20"/>
              </w:rPr>
              <w:t xml:space="preserve">must be associated to the </w:t>
            </w:r>
            <w:r w:rsidRPr="00A66C15">
              <w:rPr>
                <w:rFonts w:cstheme="minorHAnsi"/>
                <w:b/>
                <w:bCs/>
                <w:sz w:val="20"/>
              </w:rPr>
              <w:t>Pilot</w:t>
            </w:r>
            <w:r w:rsidR="00472AAF">
              <w:rPr>
                <w:rFonts w:cstheme="minorHAnsi"/>
                <w:b/>
                <w:bCs/>
                <w:sz w:val="20"/>
              </w:rPr>
              <w:t xml:space="preserve"> </w:t>
            </w:r>
            <w:r w:rsidRPr="00A66C15">
              <w:rPr>
                <w:rFonts w:cstheme="minorHAnsi"/>
                <w:b/>
                <w:bCs/>
                <w:sz w:val="20"/>
              </w:rPr>
              <w:t>Service</w:t>
            </w:r>
            <w:r w:rsidRPr="00A66C15">
              <w:rPr>
                <w:rFonts w:cstheme="minorHAnsi"/>
                <w:sz w:val="20"/>
                <w:szCs w:val="20"/>
              </w:rPr>
              <w:t xml:space="preserve"> feature using the association </w:t>
            </w:r>
            <w:proofErr w:type="spellStart"/>
            <w:r w:rsidR="003B2A54" w:rsidRPr="003B2A54">
              <w:rPr>
                <w:rFonts w:cstheme="minorHAnsi"/>
                <w:bCs/>
                <w:i/>
                <w:sz w:val="20"/>
                <w:szCs w:val="20"/>
              </w:rPr>
              <w:t>A</w:t>
            </w:r>
            <w:r w:rsidRPr="003B2A54">
              <w:rPr>
                <w:rFonts w:cstheme="minorHAnsi"/>
                <w:bCs/>
                <w:i/>
                <w:sz w:val="20"/>
                <w:szCs w:val="20"/>
              </w:rPr>
              <w:t>dditional</w:t>
            </w:r>
            <w:r w:rsidR="003B2A54" w:rsidRPr="003B2A54">
              <w:rPr>
                <w:rFonts w:cstheme="minorHAnsi"/>
                <w:bCs/>
                <w:i/>
                <w:sz w:val="20"/>
                <w:szCs w:val="20"/>
              </w:rPr>
              <w:t>I</w:t>
            </w:r>
            <w:r w:rsidRPr="003B2A54">
              <w:rPr>
                <w:rFonts w:cstheme="minorHAnsi"/>
                <w:bCs/>
                <w:i/>
                <w:sz w:val="20"/>
                <w:szCs w:val="20"/>
              </w:rPr>
              <w:t>nformation</w:t>
            </w:r>
            <w:proofErr w:type="spellEnd"/>
            <w:r w:rsidRPr="00A66C15">
              <w:rPr>
                <w:rFonts w:cstheme="minorHAnsi"/>
                <w:sz w:val="20"/>
                <w:szCs w:val="20"/>
              </w:rPr>
              <w:t>.</w:t>
            </w:r>
          </w:p>
          <w:p w14:paraId="7BE6C9B9" w14:textId="77777777" w:rsidR="00EB7F42" w:rsidRPr="00ED455F" w:rsidRDefault="00EB7F42" w:rsidP="00EB7F42">
            <w:pPr>
              <w:rPr>
                <w:rFonts w:cstheme="minorHAnsi"/>
              </w:rPr>
            </w:pPr>
            <w:r w:rsidRPr="00ED455F">
              <w:rPr>
                <w:rFonts w:cstheme="minorHAnsi"/>
                <w:sz w:val="20"/>
                <w:u w:val="single"/>
              </w:rPr>
              <w:t>Distinction:</w:t>
            </w:r>
            <w:r w:rsidRPr="00A66C15">
              <w:rPr>
                <w:rFonts w:cstheme="minorHAnsi"/>
                <w:sz w:val="20"/>
              </w:rPr>
              <w:t xml:space="preserve">  List of features in the Product Specification distinct from the Feature.</w:t>
            </w:r>
          </w:p>
        </w:tc>
      </w:tr>
    </w:tbl>
    <w:p w14:paraId="7C27AD5E" w14:textId="0FAEFFAB" w:rsidR="00EB7F42" w:rsidRPr="00ED455F" w:rsidRDefault="00EB7F42" w:rsidP="00F4544D">
      <w:pPr>
        <w:rPr>
          <w:rFonts w:cstheme="minorHAnsi"/>
        </w:rPr>
      </w:pPr>
    </w:p>
    <w:p w14:paraId="4AFE92B5" w14:textId="7DD7F872" w:rsidR="003F232B" w:rsidRPr="00A66C15" w:rsidRDefault="003F232B" w:rsidP="00CC7087">
      <w:pPr>
        <w:pStyle w:val="Heading2"/>
        <w:rPr>
          <w:rFonts w:asciiTheme="minorHAnsi" w:hAnsiTheme="minorHAnsi" w:cstheme="minorHAnsi"/>
        </w:rPr>
      </w:pPr>
      <w:bookmarkStart w:id="386" w:name="_Toc531133512"/>
      <w:r w:rsidRPr="00A66C15">
        <w:rPr>
          <w:rFonts w:asciiTheme="minorHAnsi" w:hAnsiTheme="minorHAnsi" w:cstheme="minorHAnsi"/>
        </w:rPr>
        <w:t>Routeing Measure</w:t>
      </w:r>
      <w:bookmarkEnd w:id="386"/>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3F232B" w:rsidRPr="00D90A3A" w14:paraId="44E0FB11" w14:textId="3AC8E0DE" w:rsidTr="002846D2">
        <w:trPr>
          <w:trHeight w:val="545"/>
        </w:trPr>
        <w:tc>
          <w:tcPr>
            <w:tcW w:w="9350" w:type="dxa"/>
            <w:hideMark/>
          </w:tcPr>
          <w:p w14:paraId="46E11B4C" w14:textId="4D61C4D4" w:rsidR="003F232B" w:rsidRPr="00A66C15" w:rsidRDefault="003F232B" w:rsidP="003F232B">
            <w:pPr>
              <w:rPr>
                <w:rFonts w:cstheme="minorHAnsi"/>
                <w:sz w:val="20"/>
                <w:lang w:val="en-US"/>
              </w:rPr>
            </w:pPr>
            <w:r w:rsidRPr="00ED455F">
              <w:rPr>
                <w:rFonts w:cstheme="minorHAnsi"/>
                <w:b/>
                <w:sz w:val="20"/>
                <w:u w:val="single"/>
              </w:rPr>
              <w:t xml:space="preserve">IHO Definition: </w:t>
            </w:r>
            <w:r w:rsidRPr="00A66C15">
              <w:rPr>
                <w:rFonts w:cstheme="minorHAnsi"/>
                <w:b/>
              </w:rPr>
              <w:t>ROUTEING MEASURE</w:t>
            </w:r>
            <w:r w:rsidRPr="00A66C15">
              <w:rPr>
                <w:rFonts w:cstheme="minorHAnsi"/>
                <w:b/>
                <w:sz w:val="20"/>
              </w:rPr>
              <w:t xml:space="preserve">: </w:t>
            </w:r>
            <w:r w:rsidR="00CC406B" w:rsidRPr="00A66C15">
              <w:rPr>
                <w:rFonts w:cstheme="minorHAnsi"/>
                <w:sz w:val="20"/>
              </w:rPr>
              <w:t>An area or line designating the limits or central line of a routeing measure (or part of a routeing measure). Routeing measures include traffic separation schemes, deep-water routes,  two-way routes, archipelagic sea lanes, and fairway systems</w:t>
            </w:r>
            <w:r w:rsidRPr="00A66C15">
              <w:rPr>
                <w:rFonts w:cstheme="minorHAnsi"/>
                <w:sz w:val="20"/>
              </w:rPr>
              <w:t>.</w:t>
            </w:r>
            <w:r w:rsidRPr="00ED455F">
              <w:rPr>
                <w:rFonts w:cstheme="minorHAnsi"/>
                <w:sz w:val="20"/>
              </w:rPr>
              <w:t xml:space="preserve"> (</w:t>
            </w:r>
            <w:r w:rsidR="00CC406B" w:rsidRPr="00A66C15">
              <w:rPr>
                <w:rFonts w:cstheme="minorHAnsi"/>
                <w:sz w:val="20"/>
              </w:rPr>
              <w:t>NIPWG</w:t>
            </w:r>
            <w:r w:rsidRPr="00ED455F">
              <w:rPr>
                <w:rFonts w:cstheme="minorHAnsi"/>
                <w:sz w:val="20"/>
              </w:rPr>
              <w:t>).</w:t>
            </w:r>
          </w:p>
        </w:tc>
      </w:tr>
      <w:tr w:rsidR="003F232B" w:rsidRPr="00D90A3A" w14:paraId="762E8FF9" w14:textId="0820C97B" w:rsidTr="002846D2">
        <w:trPr>
          <w:trHeight w:val="485"/>
        </w:trPr>
        <w:tc>
          <w:tcPr>
            <w:tcW w:w="9350" w:type="dxa"/>
            <w:hideMark/>
          </w:tcPr>
          <w:p w14:paraId="060C8775" w14:textId="5625571D" w:rsidR="003F232B" w:rsidRPr="00A66C15" w:rsidRDefault="003F232B" w:rsidP="003F232B">
            <w:pPr>
              <w:rPr>
                <w:rFonts w:cstheme="minorHAnsi"/>
                <w:b/>
                <w:sz w:val="20"/>
              </w:rPr>
            </w:pPr>
            <w:r w:rsidRPr="00ED455F">
              <w:rPr>
                <w:rFonts w:cstheme="minorHAnsi"/>
                <w:b/>
                <w:sz w:val="20"/>
                <w:u w:val="single"/>
              </w:rPr>
              <w:lastRenderedPageBreak/>
              <w:t>S</w:t>
            </w:r>
            <w:r w:rsidRPr="00A66C15">
              <w:rPr>
                <w:rFonts w:cstheme="minorHAnsi"/>
                <w:b/>
                <w:sz w:val="20"/>
                <w:u w:val="single"/>
              </w:rPr>
              <w:t xml:space="preserve">-127 Geo Feature: </w:t>
            </w:r>
            <w:r w:rsidRPr="00A66C15">
              <w:rPr>
                <w:rFonts w:cstheme="minorHAnsi"/>
              </w:rPr>
              <w:t>Routeing Measure</w:t>
            </w:r>
            <w:r w:rsidRPr="00A66C15">
              <w:rPr>
                <w:rFonts w:cstheme="minorHAnsi"/>
                <w:b/>
                <w:sz w:val="20"/>
              </w:rPr>
              <w:t xml:space="preserve">  </w:t>
            </w:r>
          </w:p>
          <w:p w14:paraId="29B54389" w14:textId="4796AEA9" w:rsidR="003F232B" w:rsidRPr="00A66C15" w:rsidRDefault="003F232B" w:rsidP="003F232B">
            <w:pPr>
              <w:rPr>
                <w:rFonts w:cstheme="minorHAnsi"/>
              </w:rPr>
            </w:pPr>
          </w:p>
          <w:p w14:paraId="29ECA2CE" w14:textId="016483CC" w:rsidR="003F232B" w:rsidRPr="00A66C15" w:rsidRDefault="003F232B" w:rsidP="003F232B">
            <w:pPr>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Feature Type</w:t>
            </w:r>
            <w:r w:rsidRPr="00A66C15">
              <w:rPr>
                <w:rFonts w:cstheme="minorHAnsi"/>
                <w:sz w:val="20"/>
                <w:lang w:val="en-AU"/>
              </w:rPr>
              <w:t xml:space="preserve"> </w:t>
            </w:r>
            <w:r w:rsidRPr="00A66C15">
              <w:rPr>
                <w:rFonts w:cstheme="minorHAnsi"/>
                <w:b/>
                <w:sz w:val="20"/>
                <w:lang w:val="en-AU"/>
              </w:rPr>
              <w:t>(Abstract)</w:t>
            </w:r>
          </w:p>
        </w:tc>
      </w:tr>
      <w:tr w:rsidR="003F232B" w:rsidRPr="00D90A3A" w14:paraId="50DB8BCB" w14:textId="6D9C56D2" w:rsidTr="002846D2">
        <w:trPr>
          <w:trHeight w:val="485"/>
        </w:trPr>
        <w:tc>
          <w:tcPr>
            <w:tcW w:w="9350" w:type="dxa"/>
            <w:hideMark/>
          </w:tcPr>
          <w:p w14:paraId="73564D2C" w14:textId="5D42FACC" w:rsidR="003F232B" w:rsidRPr="00A66C15" w:rsidRDefault="003F232B" w:rsidP="003F232B">
            <w:pPr>
              <w:rPr>
                <w:rFonts w:cstheme="minorHAnsi"/>
                <w:sz w:val="20"/>
                <w:szCs w:val="24"/>
                <w:lang w:val="en-US"/>
              </w:rPr>
            </w:pPr>
            <w:r w:rsidRPr="00ED455F">
              <w:rPr>
                <w:rFonts w:cstheme="minorHAnsi"/>
                <w:b/>
                <w:sz w:val="20"/>
                <w:u w:val="single"/>
              </w:rPr>
              <w:t>Primitives:</w:t>
            </w:r>
            <w:r w:rsidRPr="00A66C15">
              <w:rPr>
                <w:rFonts w:cstheme="minorHAnsi"/>
                <w:b/>
                <w:sz w:val="20"/>
              </w:rPr>
              <w:t xml:space="preserve"> </w:t>
            </w:r>
            <w:r w:rsidR="00C43FB5" w:rsidRPr="00A66C15">
              <w:rPr>
                <w:rFonts w:cstheme="minorHAnsi"/>
                <w:b/>
                <w:sz w:val="20"/>
              </w:rPr>
              <w:t xml:space="preserve">Curve, </w:t>
            </w:r>
            <w:r w:rsidRPr="00A66C15">
              <w:rPr>
                <w:rFonts w:cstheme="minorHAnsi"/>
                <w:b/>
                <w:sz w:val="20"/>
              </w:rPr>
              <w:t>Surface</w:t>
            </w:r>
          </w:p>
        </w:tc>
      </w:tr>
      <w:tr w:rsidR="003F232B" w:rsidRPr="00D90A3A" w14:paraId="2B6F134E" w14:textId="44E70C68" w:rsidTr="002846D2">
        <w:tc>
          <w:tcPr>
            <w:tcW w:w="9350" w:type="dxa"/>
          </w:tcPr>
          <w:p w14:paraId="6D76DE69" w14:textId="73AF112A" w:rsidR="003F232B" w:rsidRDefault="00CD724E" w:rsidP="00CD724E">
            <w:pPr>
              <w:jc w:val="center"/>
              <w:rPr>
                <w:rFonts w:cstheme="minorHAnsi"/>
              </w:rPr>
            </w:pPr>
            <w:r>
              <w:rPr>
                <w:rFonts w:cstheme="minorHAnsi"/>
                <w:noProof/>
              </w:rPr>
              <w:drawing>
                <wp:inline distT="0" distB="0" distL="0" distR="0" wp14:anchorId="62A38A8E" wp14:editId="2FFB417D">
                  <wp:extent cx="5393405" cy="2849195"/>
                  <wp:effectExtent l="0" t="0" r="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outeingMeasure attributes.png"/>
                          <pic:cNvPicPr/>
                        </pic:nvPicPr>
                        <pic:blipFill>
                          <a:blip r:embed="rId226">
                            <a:extLst>
                              <a:ext uri="{28A0092B-C50C-407E-A947-70E740481C1C}">
                                <a14:useLocalDpi xmlns:a14="http://schemas.microsoft.com/office/drawing/2010/main" val="0"/>
                              </a:ext>
                            </a:extLst>
                          </a:blip>
                          <a:stretch>
                            <a:fillRect/>
                          </a:stretch>
                        </pic:blipFill>
                        <pic:spPr>
                          <a:xfrm>
                            <a:off x="0" y="0"/>
                            <a:ext cx="5393405" cy="2849195"/>
                          </a:xfrm>
                          <a:prstGeom prst="rect">
                            <a:avLst/>
                          </a:prstGeom>
                        </pic:spPr>
                      </pic:pic>
                    </a:graphicData>
                  </a:graphic>
                </wp:inline>
              </w:drawing>
            </w:r>
          </w:p>
          <w:p w14:paraId="06763D43" w14:textId="77777777" w:rsidR="009E401B" w:rsidRPr="00ED455F" w:rsidRDefault="009E401B" w:rsidP="003F232B">
            <w:pPr>
              <w:rPr>
                <w:rFonts w:cstheme="minorHAnsi"/>
              </w:rPr>
            </w:pPr>
          </w:p>
          <w:p w14:paraId="118EB980" w14:textId="1E326A74" w:rsidR="003F21B7" w:rsidRPr="00A66C15" w:rsidRDefault="00CD724E" w:rsidP="003F232B">
            <w:pPr>
              <w:rPr>
                <w:rFonts w:cstheme="minorHAnsi"/>
              </w:rPr>
            </w:pPr>
            <w:r>
              <w:rPr>
                <w:rFonts w:cstheme="minorHAnsi"/>
                <w:noProof/>
              </w:rPr>
              <w:drawing>
                <wp:inline distT="0" distB="0" distL="0" distR="0" wp14:anchorId="1E827035" wp14:editId="23951707">
                  <wp:extent cx="5799665" cy="207899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RouteingMeasure assoc.png"/>
                          <pic:cNvPicPr/>
                        </pic:nvPicPr>
                        <pic:blipFill>
                          <a:blip r:embed="rId227">
                            <a:extLst>
                              <a:ext uri="{28A0092B-C50C-407E-A947-70E740481C1C}">
                                <a14:useLocalDpi xmlns:a14="http://schemas.microsoft.com/office/drawing/2010/main" val="0"/>
                              </a:ext>
                            </a:extLst>
                          </a:blip>
                          <a:stretch>
                            <a:fillRect/>
                          </a:stretch>
                        </pic:blipFill>
                        <pic:spPr>
                          <a:xfrm>
                            <a:off x="0" y="0"/>
                            <a:ext cx="5799665" cy="2078990"/>
                          </a:xfrm>
                          <a:prstGeom prst="rect">
                            <a:avLst/>
                          </a:prstGeom>
                        </pic:spPr>
                      </pic:pic>
                    </a:graphicData>
                  </a:graphic>
                </wp:inline>
              </w:drawing>
            </w:r>
          </w:p>
        </w:tc>
      </w:tr>
      <w:tr w:rsidR="003F232B" w:rsidRPr="00D90A3A" w14:paraId="3388DF4F" w14:textId="50600BBC" w:rsidTr="002846D2">
        <w:tc>
          <w:tcPr>
            <w:tcW w:w="9350" w:type="dxa"/>
          </w:tcPr>
          <w:p w14:paraId="5F0FE485" w14:textId="3AA5F6F0" w:rsidR="003F232B" w:rsidRPr="00A66C15" w:rsidRDefault="003F232B" w:rsidP="003F232B">
            <w:pPr>
              <w:spacing w:after="120"/>
              <w:rPr>
                <w:rFonts w:cstheme="minorHAnsi"/>
                <w:sz w:val="20"/>
                <w:lang w:val="en-US"/>
              </w:rPr>
            </w:pPr>
            <w:r w:rsidRPr="00A66C15">
              <w:rPr>
                <w:rFonts w:cstheme="minorHAnsi"/>
                <w:sz w:val="20"/>
                <w:u w:val="single"/>
              </w:rPr>
              <w:t>INT 1 Reference:</w:t>
            </w:r>
            <w:r w:rsidR="00092F8E" w:rsidRPr="00A66C15">
              <w:rPr>
                <w:rFonts w:cstheme="minorHAnsi"/>
                <w:color w:val="FF0000"/>
                <w:sz w:val="20"/>
              </w:rPr>
              <w:t xml:space="preserve"> </w:t>
            </w:r>
          </w:p>
          <w:p w14:paraId="7FBEA48B" w14:textId="32FFE4AD" w:rsidR="003F232B" w:rsidRPr="00A66C15" w:rsidRDefault="006E4D96" w:rsidP="006E4D96">
            <w:pPr>
              <w:pStyle w:val="NormalWeb"/>
              <w:spacing w:before="120" w:after="120"/>
              <w:rPr>
                <w:rFonts w:cstheme="minorHAnsi"/>
                <w:b/>
                <w:bCs/>
                <w:sz w:val="20"/>
                <w:szCs w:val="22"/>
              </w:rPr>
            </w:pPr>
            <w:r w:rsidRPr="00BD2D5B">
              <w:rPr>
                <w:rFonts w:cstheme="minorHAnsi"/>
                <w:b/>
                <w:bCs/>
                <w:sz w:val="20"/>
                <w:szCs w:val="22"/>
              </w:rPr>
              <w:t>5.1</w:t>
            </w:r>
            <w:r>
              <w:rPr>
                <w:rFonts w:cstheme="minorHAnsi"/>
                <w:b/>
                <w:bCs/>
                <w:sz w:val="20"/>
                <w:szCs w:val="22"/>
              </w:rPr>
              <w:t>4</w:t>
            </w:r>
            <w:r w:rsidRPr="00BD2D5B">
              <w:rPr>
                <w:rFonts w:cstheme="minorHAnsi"/>
                <w:b/>
                <w:bCs/>
                <w:sz w:val="20"/>
                <w:szCs w:val="22"/>
              </w:rPr>
              <w:t xml:space="preserve">.1 </w:t>
            </w:r>
            <w:proofErr w:type="spellStart"/>
            <w:r>
              <w:rPr>
                <w:rFonts w:cstheme="minorHAnsi"/>
                <w:b/>
                <w:bCs/>
                <w:sz w:val="20"/>
                <w:szCs w:val="22"/>
              </w:rPr>
              <w:t>Routeing</w:t>
            </w:r>
            <w:proofErr w:type="spellEnd"/>
            <w:r>
              <w:rPr>
                <w:rFonts w:cstheme="minorHAnsi"/>
                <w:b/>
                <w:bCs/>
                <w:sz w:val="20"/>
                <w:szCs w:val="22"/>
              </w:rPr>
              <w:t xml:space="preserve"> Measure </w:t>
            </w:r>
            <w:r w:rsidR="003F232B" w:rsidRPr="00A66C15">
              <w:rPr>
                <w:rFonts w:cstheme="minorHAnsi"/>
                <w:b/>
                <w:bCs/>
                <w:sz w:val="20"/>
                <w:szCs w:val="22"/>
              </w:rPr>
              <w:t>(see S-4 – B-</w:t>
            </w:r>
            <w:r w:rsidR="00283FE3" w:rsidRPr="00A66C15">
              <w:rPr>
                <w:rFonts w:cstheme="minorHAnsi"/>
                <w:b/>
                <w:bCs/>
                <w:sz w:val="20"/>
                <w:szCs w:val="22"/>
              </w:rPr>
              <w:t>432</w:t>
            </w:r>
            <w:r w:rsidR="00AF76C5" w:rsidRPr="00A66C15">
              <w:rPr>
                <w:rFonts w:cstheme="minorHAnsi"/>
                <w:b/>
                <w:bCs/>
                <w:sz w:val="20"/>
                <w:szCs w:val="22"/>
              </w:rPr>
              <w:t xml:space="preserve"> - 436</w:t>
            </w:r>
            <w:r w:rsidR="003F232B" w:rsidRPr="00A66C15">
              <w:rPr>
                <w:rFonts w:cstheme="minorHAnsi"/>
                <w:b/>
                <w:bCs/>
                <w:sz w:val="20"/>
                <w:szCs w:val="22"/>
              </w:rPr>
              <w:t>)</w:t>
            </w:r>
          </w:p>
          <w:p w14:paraId="4FBB6DB8" w14:textId="3D8EE0D9" w:rsidR="003F232B" w:rsidRPr="00A66C15" w:rsidRDefault="005573FE" w:rsidP="003F232B">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rPr>
            </w:pPr>
            <w:r w:rsidRPr="00ED455F">
              <w:rPr>
                <w:rFonts w:cstheme="minorHAnsi"/>
                <w:sz w:val="20"/>
              </w:rPr>
              <w:lastRenderedPageBreak/>
              <w:t xml:space="preserve">The </w:t>
            </w:r>
            <w:r w:rsidRPr="00A66C15">
              <w:rPr>
                <w:rFonts w:cstheme="minorHAnsi"/>
                <w:b/>
                <w:sz w:val="20"/>
              </w:rPr>
              <w:t>Routeing</w:t>
            </w:r>
            <w:r w:rsidR="00472AAF">
              <w:rPr>
                <w:rFonts w:cstheme="minorHAnsi"/>
                <w:b/>
                <w:sz w:val="20"/>
              </w:rPr>
              <w:t xml:space="preserve"> </w:t>
            </w:r>
            <w:r w:rsidRPr="00A66C15">
              <w:rPr>
                <w:rFonts w:cstheme="minorHAnsi"/>
                <w:b/>
                <w:sz w:val="20"/>
              </w:rPr>
              <w:t>Measure</w:t>
            </w:r>
            <w:r w:rsidRPr="00A66C15">
              <w:rPr>
                <w:rFonts w:cstheme="minorHAnsi"/>
                <w:sz w:val="20"/>
              </w:rPr>
              <w:t xml:space="preserve"> feature is </w:t>
            </w:r>
            <w:r w:rsidR="00574025" w:rsidRPr="00A66C15">
              <w:rPr>
                <w:rFonts w:cstheme="minorHAnsi"/>
                <w:sz w:val="20"/>
              </w:rPr>
              <w:t xml:space="preserve">a simplification of the tracks and routes features in the ENC. A </w:t>
            </w:r>
            <w:r w:rsidR="00574025" w:rsidRPr="00A66C15">
              <w:rPr>
                <w:rFonts w:cstheme="minorHAnsi"/>
                <w:b/>
                <w:sz w:val="20"/>
              </w:rPr>
              <w:t>Routeing</w:t>
            </w:r>
            <w:r w:rsidR="00472AAF">
              <w:rPr>
                <w:rFonts w:cstheme="minorHAnsi"/>
                <w:b/>
                <w:sz w:val="20"/>
              </w:rPr>
              <w:t xml:space="preserve"> </w:t>
            </w:r>
            <w:r w:rsidR="00574025" w:rsidRPr="00A66C15">
              <w:rPr>
                <w:rFonts w:cstheme="minorHAnsi"/>
                <w:b/>
                <w:sz w:val="20"/>
              </w:rPr>
              <w:t>Measure</w:t>
            </w:r>
            <w:r w:rsidR="00574025" w:rsidRPr="00A66C15">
              <w:rPr>
                <w:rFonts w:cstheme="minorHAnsi"/>
                <w:sz w:val="20"/>
              </w:rPr>
              <w:t xml:space="preserve"> feature is created by combining the spatial extents of the tracks and routes feature instances which together make up a</w:t>
            </w:r>
            <w:r w:rsidR="000F21EC" w:rsidRPr="00A66C15">
              <w:rPr>
                <w:rFonts w:cstheme="minorHAnsi"/>
                <w:sz w:val="20"/>
              </w:rPr>
              <w:t xml:space="preserve"> specific</w:t>
            </w:r>
            <w:r w:rsidR="00574025" w:rsidRPr="00A66C15">
              <w:rPr>
                <w:rFonts w:cstheme="minorHAnsi"/>
                <w:sz w:val="20"/>
              </w:rPr>
              <w:t xml:space="preserve"> track or route. The purpose of this feature in S-127 is to provide an indication of the existence of a route or track, as well as physical locations to which specific information can be associated in the form of information types. In S-127, each </w:t>
            </w:r>
            <w:r w:rsidR="000F21EC" w:rsidRPr="00A66C15">
              <w:rPr>
                <w:rFonts w:cstheme="minorHAnsi"/>
                <w:b/>
                <w:sz w:val="20"/>
              </w:rPr>
              <w:t>R</w:t>
            </w:r>
            <w:r w:rsidR="00574025" w:rsidRPr="00A66C15">
              <w:rPr>
                <w:rFonts w:cstheme="minorHAnsi"/>
                <w:b/>
                <w:sz w:val="20"/>
              </w:rPr>
              <w:t>outeing</w:t>
            </w:r>
            <w:r w:rsidR="00472AAF">
              <w:rPr>
                <w:rFonts w:cstheme="minorHAnsi"/>
                <w:b/>
                <w:sz w:val="20"/>
              </w:rPr>
              <w:t xml:space="preserve"> </w:t>
            </w:r>
            <w:r w:rsidR="000F21EC" w:rsidRPr="00A66C15">
              <w:rPr>
                <w:rFonts w:cstheme="minorHAnsi"/>
                <w:b/>
                <w:sz w:val="20"/>
              </w:rPr>
              <w:t>M</w:t>
            </w:r>
            <w:r w:rsidR="00574025" w:rsidRPr="00A66C15">
              <w:rPr>
                <w:rFonts w:cstheme="minorHAnsi"/>
                <w:b/>
                <w:sz w:val="20"/>
              </w:rPr>
              <w:t>easure</w:t>
            </w:r>
            <w:r w:rsidR="00574025" w:rsidRPr="00A66C15">
              <w:rPr>
                <w:rFonts w:cstheme="minorHAnsi"/>
                <w:sz w:val="20"/>
              </w:rPr>
              <w:t xml:space="preserve"> feature has only a category attribute that indicates the type of track or route.</w:t>
            </w:r>
          </w:p>
          <w:p w14:paraId="77F5EFEB" w14:textId="2D54A7AB" w:rsidR="004B4063" w:rsidRPr="00A66C15" w:rsidRDefault="00574025" w:rsidP="003F232B">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A66C15">
              <w:rPr>
                <w:rFonts w:cstheme="minorHAnsi"/>
                <w:sz w:val="20"/>
              </w:rPr>
              <w:t xml:space="preserve">The </w:t>
            </w:r>
            <w:r w:rsidR="004B4063" w:rsidRPr="00A66C15">
              <w:rPr>
                <w:rFonts w:cstheme="minorHAnsi"/>
                <w:sz w:val="20"/>
              </w:rPr>
              <w:t>table below indicates which</w:t>
            </w:r>
            <w:r w:rsidRPr="00A66C15">
              <w:rPr>
                <w:rFonts w:cstheme="minorHAnsi"/>
                <w:sz w:val="20"/>
              </w:rPr>
              <w:t xml:space="preserve"> S-101 features </w:t>
            </w:r>
            <w:r w:rsidR="004B4063" w:rsidRPr="00A66C15">
              <w:rPr>
                <w:rFonts w:cstheme="minorHAnsi"/>
                <w:sz w:val="20"/>
              </w:rPr>
              <w:t>can</w:t>
            </w:r>
            <w:r w:rsidRPr="00A66C15">
              <w:rPr>
                <w:rFonts w:cstheme="minorHAnsi"/>
                <w:sz w:val="20"/>
              </w:rPr>
              <w:t xml:space="preserve"> be combined to create </w:t>
            </w:r>
            <w:r w:rsidR="004B4063" w:rsidRPr="00A66C15">
              <w:rPr>
                <w:rFonts w:cstheme="minorHAnsi"/>
                <w:b/>
                <w:sz w:val="20"/>
              </w:rPr>
              <w:t>R</w:t>
            </w:r>
            <w:r w:rsidRPr="00A66C15">
              <w:rPr>
                <w:rFonts w:cstheme="minorHAnsi"/>
                <w:b/>
                <w:sz w:val="20"/>
              </w:rPr>
              <w:t>outeing</w:t>
            </w:r>
            <w:r w:rsidR="00472AAF">
              <w:rPr>
                <w:rFonts w:cstheme="minorHAnsi"/>
                <w:b/>
                <w:sz w:val="20"/>
              </w:rPr>
              <w:t xml:space="preserve"> </w:t>
            </w:r>
            <w:r w:rsidR="004B4063" w:rsidRPr="00A66C15">
              <w:rPr>
                <w:rFonts w:cstheme="minorHAnsi"/>
                <w:b/>
                <w:sz w:val="20"/>
              </w:rPr>
              <w:t>M</w:t>
            </w:r>
            <w:r w:rsidRPr="00A66C15">
              <w:rPr>
                <w:rFonts w:cstheme="minorHAnsi"/>
                <w:b/>
                <w:sz w:val="20"/>
              </w:rPr>
              <w:t>easure</w:t>
            </w:r>
            <w:r w:rsidR="004B4063" w:rsidRPr="00A66C15">
              <w:rPr>
                <w:rFonts w:cstheme="minorHAnsi"/>
                <w:sz w:val="20"/>
              </w:rPr>
              <w:t xml:space="preserve"> features </w:t>
            </w:r>
            <w:r w:rsidRPr="00A66C15">
              <w:rPr>
                <w:rFonts w:cstheme="minorHAnsi"/>
                <w:sz w:val="20"/>
              </w:rPr>
              <w:t>of each category</w:t>
            </w:r>
            <w:r w:rsidR="00CD01B7" w:rsidRPr="00A66C15">
              <w:rPr>
                <w:rFonts w:cstheme="minorHAnsi"/>
                <w:sz w:val="20"/>
              </w:rPr>
              <w:t>. Note that line features are used if not covered by an appropriate track/route feature, or if information must be associated to the line that cannot be associated to an area feature.</w:t>
            </w:r>
          </w:p>
          <w:p w14:paraId="51BB2B67" w14:textId="13D8E6D7" w:rsidR="000C47B9" w:rsidRPr="00A66C15" w:rsidRDefault="000C47B9" w:rsidP="003F232B">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A66C15">
              <w:rPr>
                <w:rFonts w:cstheme="minorHAnsi"/>
                <w:sz w:val="20"/>
              </w:rPr>
              <w:t>A suggested</w:t>
            </w:r>
            <w:r w:rsidR="00683398" w:rsidRPr="00A66C15">
              <w:rPr>
                <w:rFonts w:cstheme="minorHAnsi"/>
                <w:sz w:val="20"/>
              </w:rPr>
              <w:t xml:space="preserve"> guide</w:t>
            </w:r>
            <w:r w:rsidRPr="00A66C15">
              <w:rPr>
                <w:rFonts w:cstheme="minorHAnsi"/>
                <w:sz w:val="20"/>
              </w:rPr>
              <w:t xml:space="preserve"> for deciding whether component S-101 features should be combined is whether they are aggregated to the same (or related) </w:t>
            </w:r>
            <w:r w:rsidR="00683398" w:rsidRPr="00A66C15">
              <w:rPr>
                <w:rFonts w:cstheme="minorHAnsi"/>
                <w:sz w:val="20"/>
              </w:rPr>
              <w:t>a</w:t>
            </w:r>
            <w:r w:rsidRPr="00A66C15">
              <w:rPr>
                <w:rFonts w:cstheme="minorHAnsi"/>
                <w:sz w:val="20"/>
              </w:rPr>
              <w:t>ggregate track/route features. E.g., combine TSS Lane Part</w:t>
            </w:r>
            <w:r w:rsidR="00683398" w:rsidRPr="00A66C15">
              <w:rPr>
                <w:rFonts w:cstheme="minorHAnsi"/>
                <w:sz w:val="20"/>
              </w:rPr>
              <w:t xml:space="preserve"> and TSS Roundabout</w:t>
            </w:r>
            <w:r w:rsidRPr="00A66C15">
              <w:rPr>
                <w:rFonts w:cstheme="minorHAnsi"/>
                <w:sz w:val="20"/>
              </w:rPr>
              <w:t xml:space="preserve"> features that are associated with the same </w:t>
            </w:r>
            <w:proofErr w:type="spellStart"/>
            <w:r w:rsidRPr="00A66C15">
              <w:rPr>
                <w:rFonts w:cstheme="minorHAnsi"/>
                <w:b/>
                <w:sz w:val="20"/>
              </w:rPr>
              <w:t>TrafficS</w:t>
            </w:r>
            <w:proofErr w:type="spellEnd"/>
            <w:r w:rsidR="00472AAF">
              <w:rPr>
                <w:rFonts w:cstheme="minorHAnsi"/>
                <w:b/>
                <w:sz w:val="20"/>
              </w:rPr>
              <w:t xml:space="preserve"> </w:t>
            </w:r>
            <w:proofErr w:type="spellStart"/>
            <w:r w:rsidRPr="00A66C15">
              <w:rPr>
                <w:rFonts w:cstheme="minorHAnsi"/>
                <w:b/>
                <w:sz w:val="20"/>
              </w:rPr>
              <w:t>eparation</w:t>
            </w:r>
            <w:proofErr w:type="spellEnd"/>
            <w:r w:rsidR="00472AAF">
              <w:rPr>
                <w:rFonts w:cstheme="minorHAnsi"/>
                <w:b/>
                <w:sz w:val="20"/>
              </w:rPr>
              <w:t xml:space="preserve"> </w:t>
            </w:r>
            <w:r w:rsidRPr="00A66C15">
              <w:rPr>
                <w:rFonts w:cstheme="minorHAnsi"/>
                <w:b/>
                <w:sz w:val="20"/>
              </w:rPr>
              <w:t>Scheme</w:t>
            </w:r>
            <w:r w:rsidRPr="00A66C15">
              <w:rPr>
                <w:rFonts w:cstheme="minorHAnsi"/>
                <w:sz w:val="20"/>
              </w:rPr>
              <w:t xml:space="preserve"> feature in the ENC</w:t>
            </w:r>
            <w:r w:rsidR="00683398" w:rsidRPr="00A66C15">
              <w:rPr>
                <w:rFonts w:cstheme="minorHAnsi"/>
                <w:sz w:val="20"/>
              </w:rPr>
              <w:t xml:space="preserve"> via a “Traffic Separation Scheme Aggregation” association. (</w:t>
            </w:r>
            <w:r w:rsidR="00683398" w:rsidRPr="00A66C15">
              <w:rPr>
                <w:rFonts w:cstheme="minorHAnsi"/>
                <w:b/>
                <w:sz w:val="20"/>
              </w:rPr>
              <w:t>Traffic</w:t>
            </w:r>
            <w:r w:rsidR="00472AAF">
              <w:rPr>
                <w:rFonts w:cstheme="minorHAnsi"/>
                <w:b/>
                <w:sz w:val="20"/>
              </w:rPr>
              <w:t xml:space="preserve"> </w:t>
            </w:r>
            <w:r w:rsidR="00683398" w:rsidRPr="00A66C15">
              <w:rPr>
                <w:rFonts w:cstheme="minorHAnsi"/>
                <w:b/>
                <w:sz w:val="20"/>
              </w:rPr>
              <w:t>Separation</w:t>
            </w:r>
            <w:r w:rsidR="00472AAF">
              <w:rPr>
                <w:rFonts w:cstheme="minorHAnsi"/>
                <w:b/>
                <w:sz w:val="20"/>
              </w:rPr>
              <w:t xml:space="preserve"> </w:t>
            </w:r>
            <w:r w:rsidR="00683398" w:rsidRPr="00A66C15">
              <w:rPr>
                <w:rFonts w:cstheme="minorHAnsi"/>
                <w:b/>
                <w:sz w:val="20"/>
              </w:rPr>
              <w:t>Scheme</w:t>
            </w:r>
            <w:r w:rsidR="00683398" w:rsidRPr="00A66C15">
              <w:rPr>
                <w:rFonts w:cstheme="minorHAnsi"/>
                <w:sz w:val="20"/>
              </w:rPr>
              <w:t xml:space="preserve"> is an aggregate feature in S-101 that does not have its own geometry.)  </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3585"/>
              <w:gridCol w:w="3585"/>
            </w:tblGrid>
            <w:tr w:rsidR="00C37DFD" w:rsidRPr="00D90A3A" w14:paraId="07F2D060" w14:textId="38DC428F" w:rsidTr="002846D2">
              <w:trPr>
                <w:cantSplit/>
                <w:tblHeader/>
              </w:trPr>
              <w:tc>
                <w:tcPr>
                  <w:tcW w:w="3585" w:type="dxa"/>
                </w:tcPr>
                <w:p w14:paraId="1B70A6A0" w14:textId="124B7CBF" w:rsidR="00C37DFD" w:rsidRPr="00A66C15" w:rsidRDefault="00C37DFD" w:rsidP="00C37DFD">
                  <w:pPr>
                    <w:spacing w:before="60" w:after="60"/>
                    <w:rPr>
                      <w:rFonts w:cstheme="minorHAnsi"/>
                      <w:b/>
                      <w:sz w:val="20"/>
                      <w:szCs w:val="20"/>
                    </w:rPr>
                  </w:pPr>
                  <w:r w:rsidRPr="00ED455F">
                    <w:rPr>
                      <w:rFonts w:cstheme="minorHAnsi"/>
                      <w:b/>
                      <w:sz w:val="20"/>
                      <w:szCs w:val="20"/>
                    </w:rPr>
                    <w:t>Category of routeing measure</w:t>
                  </w:r>
                </w:p>
              </w:tc>
              <w:tc>
                <w:tcPr>
                  <w:tcW w:w="3585" w:type="dxa"/>
                </w:tcPr>
                <w:p w14:paraId="2F19B2F3" w14:textId="74FD6A19" w:rsidR="00C37DFD" w:rsidRPr="00A66C15" w:rsidRDefault="00C37DFD" w:rsidP="00C37DFD">
                  <w:pPr>
                    <w:spacing w:before="60" w:after="60"/>
                    <w:rPr>
                      <w:rFonts w:cstheme="minorHAnsi"/>
                      <w:b/>
                      <w:sz w:val="20"/>
                      <w:szCs w:val="20"/>
                    </w:rPr>
                  </w:pPr>
                  <w:r w:rsidRPr="00A66C15">
                    <w:rPr>
                      <w:rFonts w:cstheme="minorHAnsi"/>
                      <w:b/>
                      <w:sz w:val="20"/>
                      <w:szCs w:val="20"/>
                    </w:rPr>
                    <w:t>S-101 features used</w:t>
                  </w:r>
                </w:p>
              </w:tc>
            </w:tr>
            <w:tr w:rsidR="00CD01B7" w:rsidRPr="00D90A3A" w14:paraId="288D71D6" w14:textId="552B46ED" w:rsidTr="002846D2">
              <w:trPr>
                <w:cantSplit/>
              </w:trPr>
              <w:tc>
                <w:tcPr>
                  <w:tcW w:w="3585" w:type="dxa"/>
                  <w:vMerge w:val="restart"/>
                </w:tcPr>
                <w:p w14:paraId="7D3B658A" w14:textId="0C1ABC56" w:rsidR="00CD01B7" w:rsidRPr="00A66C15" w:rsidRDefault="00CD01B7" w:rsidP="00C37DFD">
                  <w:pPr>
                    <w:spacing w:before="60" w:after="60"/>
                    <w:rPr>
                      <w:rFonts w:cstheme="minorHAnsi"/>
                      <w:sz w:val="20"/>
                      <w:szCs w:val="20"/>
                    </w:rPr>
                  </w:pPr>
                  <w:r w:rsidRPr="00ED455F">
                    <w:rPr>
                      <w:rFonts w:cstheme="minorHAnsi"/>
                      <w:sz w:val="20"/>
                      <w:szCs w:val="20"/>
                    </w:rPr>
                    <w:t>recommended route</w:t>
                  </w:r>
                </w:p>
              </w:tc>
              <w:tc>
                <w:tcPr>
                  <w:tcW w:w="3585" w:type="dxa"/>
                </w:tcPr>
                <w:p w14:paraId="093099EB" w14:textId="40BE074F" w:rsidR="00CD01B7" w:rsidRPr="00A66C15" w:rsidRDefault="00CD01B7" w:rsidP="00C37DFD">
                  <w:pPr>
                    <w:spacing w:before="60" w:after="60"/>
                    <w:rPr>
                      <w:rFonts w:cstheme="minorHAnsi"/>
                      <w:sz w:val="20"/>
                      <w:szCs w:val="20"/>
                    </w:rPr>
                  </w:pPr>
                  <w:r w:rsidRPr="00A66C15">
                    <w:rPr>
                      <w:rFonts w:cstheme="minorHAnsi"/>
                      <w:sz w:val="20"/>
                      <w:szCs w:val="20"/>
                    </w:rPr>
                    <w:t>Navigation line</w:t>
                  </w:r>
                </w:p>
              </w:tc>
            </w:tr>
            <w:tr w:rsidR="00CD01B7" w:rsidRPr="00D90A3A" w14:paraId="36C8C9B3" w14:textId="4696D431" w:rsidTr="002846D2">
              <w:trPr>
                <w:cantSplit/>
              </w:trPr>
              <w:tc>
                <w:tcPr>
                  <w:tcW w:w="3585" w:type="dxa"/>
                  <w:vMerge/>
                </w:tcPr>
                <w:p w14:paraId="7DB67F7D" w14:textId="784CDB25" w:rsidR="00CD01B7" w:rsidRPr="00A66C15" w:rsidRDefault="00CD01B7" w:rsidP="00C37DFD">
                  <w:pPr>
                    <w:spacing w:before="60" w:after="60"/>
                    <w:rPr>
                      <w:rFonts w:cstheme="minorHAnsi"/>
                      <w:sz w:val="20"/>
                      <w:szCs w:val="20"/>
                    </w:rPr>
                  </w:pPr>
                </w:p>
              </w:tc>
              <w:tc>
                <w:tcPr>
                  <w:tcW w:w="3585" w:type="dxa"/>
                </w:tcPr>
                <w:p w14:paraId="5554F1B0" w14:textId="37800D9B" w:rsidR="00CD01B7" w:rsidRPr="00A66C15" w:rsidRDefault="00CD01B7" w:rsidP="00C37DFD">
                  <w:pPr>
                    <w:spacing w:before="60" w:after="60"/>
                    <w:rPr>
                      <w:rFonts w:cstheme="minorHAnsi"/>
                      <w:sz w:val="20"/>
                      <w:szCs w:val="20"/>
                    </w:rPr>
                  </w:pPr>
                  <w:r w:rsidRPr="00A66C15">
                    <w:rPr>
                      <w:rFonts w:cstheme="minorHAnsi"/>
                      <w:sz w:val="20"/>
                      <w:szCs w:val="20"/>
                    </w:rPr>
                    <w:t>Recommended track</w:t>
                  </w:r>
                </w:p>
              </w:tc>
            </w:tr>
            <w:tr w:rsidR="00CD01B7" w:rsidRPr="00D90A3A" w14:paraId="6D74AA96" w14:textId="21005A64" w:rsidTr="002846D2">
              <w:trPr>
                <w:cantSplit/>
              </w:trPr>
              <w:tc>
                <w:tcPr>
                  <w:tcW w:w="3585" w:type="dxa"/>
                  <w:vMerge/>
                </w:tcPr>
                <w:p w14:paraId="36619DBB" w14:textId="23573052" w:rsidR="00CD01B7" w:rsidRPr="00A66C15" w:rsidRDefault="00CD01B7" w:rsidP="00C37DFD">
                  <w:pPr>
                    <w:spacing w:before="60" w:after="60"/>
                    <w:rPr>
                      <w:rFonts w:cstheme="minorHAnsi"/>
                      <w:sz w:val="20"/>
                      <w:szCs w:val="20"/>
                    </w:rPr>
                  </w:pPr>
                </w:p>
              </w:tc>
              <w:tc>
                <w:tcPr>
                  <w:tcW w:w="3585" w:type="dxa"/>
                </w:tcPr>
                <w:p w14:paraId="59ECD358" w14:textId="24CB2969" w:rsidR="00CD01B7" w:rsidRPr="00A66C15" w:rsidRDefault="00CD01B7" w:rsidP="00C37DFD">
                  <w:pPr>
                    <w:spacing w:before="60" w:after="60"/>
                    <w:rPr>
                      <w:rFonts w:cstheme="minorHAnsi"/>
                      <w:sz w:val="20"/>
                      <w:szCs w:val="20"/>
                    </w:rPr>
                  </w:pPr>
                  <w:r w:rsidRPr="00A66C15">
                    <w:rPr>
                      <w:rFonts w:cstheme="minorHAnsi"/>
                      <w:sz w:val="20"/>
                      <w:szCs w:val="20"/>
                    </w:rPr>
                    <w:t>Recommended route centreline (only if not covered by an area track/route feature)</w:t>
                  </w:r>
                </w:p>
              </w:tc>
            </w:tr>
            <w:tr w:rsidR="00CD01B7" w:rsidRPr="00D90A3A" w14:paraId="491E7401" w14:textId="7D6624EA" w:rsidTr="002846D2">
              <w:trPr>
                <w:cantSplit/>
              </w:trPr>
              <w:tc>
                <w:tcPr>
                  <w:tcW w:w="3585" w:type="dxa"/>
                  <w:vMerge/>
                </w:tcPr>
                <w:p w14:paraId="7E1424E8" w14:textId="25987F7A" w:rsidR="00CD01B7" w:rsidRPr="00A66C15" w:rsidRDefault="00CD01B7" w:rsidP="00CD01B7">
                  <w:pPr>
                    <w:spacing w:before="60" w:after="60"/>
                    <w:rPr>
                      <w:rFonts w:cstheme="minorHAnsi"/>
                      <w:sz w:val="20"/>
                      <w:szCs w:val="20"/>
                    </w:rPr>
                  </w:pPr>
                </w:p>
              </w:tc>
              <w:tc>
                <w:tcPr>
                  <w:tcW w:w="3585" w:type="dxa"/>
                </w:tcPr>
                <w:p w14:paraId="65D8CC31" w14:textId="6E4C3A51" w:rsidR="00CD01B7" w:rsidRPr="00E036EA" w:rsidRDefault="00CD01B7" w:rsidP="00CD01B7">
                  <w:pPr>
                    <w:spacing w:before="60" w:after="60"/>
                    <w:rPr>
                      <w:rFonts w:cstheme="minorHAnsi"/>
                      <w:sz w:val="20"/>
                      <w:szCs w:val="20"/>
                    </w:rPr>
                  </w:pPr>
                  <w:r w:rsidRPr="002846D2">
                    <w:rPr>
                      <w:rFonts w:cstheme="minorHAnsi"/>
                      <w:sz w:val="20"/>
                      <w:szCs w:val="20"/>
                    </w:rPr>
                    <w:t>Recommended traffic lane part</w:t>
                  </w:r>
                </w:p>
              </w:tc>
            </w:tr>
            <w:tr w:rsidR="00C37DFD" w:rsidRPr="00D90A3A" w14:paraId="0919778F" w14:textId="6524ACBE" w:rsidTr="002846D2">
              <w:trPr>
                <w:cantSplit/>
              </w:trPr>
              <w:tc>
                <w:tcPr>
                  <w:tcW w:w="3585" w:type="dxa"/>
                </w:tcPr>
                <w:p w14:paraId="21580E6B" w14:textId="597547BD" w:rsidR="00C37DFD" w:rsidRPr="00A66C15" w:rsidRDefault="00C37DFD" w:rsidP="00C37DFD">
                  <w:pPr>
                    <w:spacing w:before="60" w:after="60"/>
                    <w:rPr>
                      <w:rFonts w:cstheme="minorHAnsi"/>
                      <w:sz w:val="20"/>
                      <w:szCs w:val="20"/>
                    </w:rPr>
                  </w:pPr>
                  <w:r w:rsidRPr="00ED455F">
                    <w:rPr>
                      <w:rFonts w:cstheme="minorHAnsi"/>
                      <w:sz w:val="20"/>
                      <w:szCs w:val="20"/>
                    </w:rPr>
                    <w:t>fairway system</w:t>
                  </w:r>
                </w:p>
              </w:tc>
              <w:tc>
                <w:tcPr>
                  <w:tcW w:w="3585" w:type="dxa"/>
                </w:tcPr>
                <w:p w14:paraId="6E09CD64" w14:textId="034E1267" w:rsidR="00C37DFD" w:rsidRPr="00A66C15" w:rsidRDefault="00C37DFD" w:rsidP="00C37DFD">
                  <w:pPr>
                    <w:spacing w:before="60" w:after="60"/>
                    <w:rPr>
                      <w:rFonts w:cstheme="minorHAnsi"/>
                      <w:sz w:val="20"/>
                      <w:szCs w:val="20"/>
                    </w:rPr>
                  </w:pPr>
                  <w:r w:rsidRPr="00A66C15">
                    <w:rPr>
                      <w:rFonts w:cstheme="minorHAnsi"/>
                      <w:sz w:val="20"/>
                      <w:szCs w:val="20"/>
                    </w:rPr>
                    <w:t>Fairways</w:t>
                  </w:r>
                </w:p>
              </w:tc>
            </w:tr>
            <w:tr w:rsidR="00CD01B7" w:rsidRPr="00D90A3A" w14:paraId="3A72CC83" w14:textId="2D24E66D" w:rsidTr="002846D2">
              <w:trPr>
                <w:cantSplit/>
              </w:trPr>
              <w:tc>
                <w:tcPr>
                  <w:tcW w:w="3585" w:type="dxa"/>
                  <w:vMerge w:val="restart"/>
                </w:tcPr>
                <w:p w14:paraId="30520963" w14:textId="6E93A0E5" w:rsidR="00CD01B7" w:rsidRPr="00A66C15" w:rsidRDefault="00CD01B7" w:rsidP="00C37DFD">
                  <w:pPr>
                    <w:spacing w:before="60" w:after="60"/>
                    <w:rPr>
                      <w:rFonts w:cstheme="minorHAnsi"/>
                      <w:sz w:val="20"/>
                      <w:szCs w:val="20"/>
                    </w:rPr>
                  </w:pPr>
                  <w:r w:rsidRPr="00ED455F">
                    <w:rPr>
                      <w:rFonts w:cstheme="minorHAnsi"/>
                      <w:sz w:val="20"/>
                      <w:szCs w:val="20"/>
                    </w:rPr>
                    <w:t>two-way route</w:t>
                  </w:r>
                </w:p>
              </w:tc>
              <w:tc>
                <w:tcPr>
                  <w:tcW w:w="3585" w:type="dxa"/>
                </w:tcPr>
                <w:p w14:paraId="16B86120" w14:textId="30905BF7" w:rsidR="00CD01B7" w:rsidRPr="00A66C15" w:rsidRDefault="00CD01B7" w:rsidP="00C37DFD">
                  <w:pPr>
                    <w:spacing w:before="60" w:after="60"/>
                    <w:rPr>
                      <w:rFonts w:cstheme="minorHAnsi"/>
                      <w:sz w:val="20"/>
                      <w:szCs w:val="20"/>
                    </w:rPr>
                  </w:pPr>
                  <w:r w:rsidRPr="00A66C15">
                    <w:rPr>
                      <w:rFonts w:cstheme="minorHAnsi"/>
                      <w:sz w:val="20"/>
                      <w:szCs w:val="20"/>
                    </w:rPr>
                    <w:t>Two-way route part</w:t>
                  </w:r>
                </w:p>
              </w:tc>
            </w:tr>
            <w:tr w:rsidR="00CD01B7" w:rsidRPr="00D90A3A" w14:paraId="1E6C0558" w14:textId="569C39E6" w:rsidTr="002846D2">
              <w:trPr>
                <w:cantSplit/>
              </w:trPr>
              <w:tc>
                <w:tcPr>
                  <w:tcW w:w="3585" w:type="dxa"/>
                  <w:vMerge/>
                </w:tcPr>
                <w:p w14:paraId="47AFBB1A" w14:textId="7BA8B950" w:rsidR="00CD01B7" w:rsidRPr="00A66C15" w:rsidRDefault="00CD01B7" w:rsidP="00C37DFD">
                  <w:pPr>
                    <w:spacing w:before="60" w:after="60"/>
                    <w:rPr>
                      <w:rFonts w:cstheme="minorHAnsi"/>
                      <w:sz w:val="20"/>
                      <w:szCs w:val="20"/>
                    </w:rPr>
                  </w:pPr>
                </w:p>
              </w:tc>
              <w:tc>
                <w:tcPr>
                  <w:tcW w:w="3585" w:type="dxa"/>
                </w:tcPr>
                <w:p w14:paraId="611C86CB" w14:textId="12DA2A7A" w:rsidR="00CD01B7" w:rsidRPr="00A66C15" w:rsidRDefault="00CD01B7" w:rsidP="00C37DFD">
                  <w:pPr>
                    <w:spacing w:before="60" w:after="60"/>
                    <w:rPr>
                      <w:rFonts w:cstheme="minorHAnsi"/>
                      <w:sz w:val="20"/>
                      <w:szCs w:val="20"/>
                    </w:rPr>
                  </w:pPr>
                  <w:r w:rsidRPr="00A66C15">
                    <w:rPr>
                      <w:rFonts w:cstheme="minorHAnsi"/>
                      <w:sz w:val="20"/>
                      <w:szCs w:val="20"/>
                    </w:rPr>
                    <w:t>Two-way route</w:t>
                  </w:r>
                </w:p>
              </w:tc>
            </w:tr>
            <w:tr w:rsidR="00CD01B7" w:rsidRPr="00D90A3A" w14:paraId="2D8693BC" w14:textId="3E12A902" w:rsidTr="002846D2">
              <w:trPr>
                <w:cantSplit/>
              </w:trPr>
              <w:tc>
                <w:tcPr>
                  <w:tcW w:w="3585" w:type="dxa"/>
                  <w:vMerge/>
                </w:tcPr>
                <w:p w14:paraId="7A3EF947" w14:textId="42661382" w:rsidR="00CD01B7" w:rsidRPr="00A66C15" w:rsidRDefault="00CD01B7" w:rsidP="00C37DFD">
                  <w:pPr>
                    <w:spacing w:before="60" w:after="60"/>
                    <w:rPr>
                      <w:rFonts w:cstheme="minorHAnsi"/>
                      <w:sz w:val="20"/>
                      <w:szCs w:val="20"/>
                    </w:rPr>
                  </w:pPr>
                </w:p>
              </w:tc>
              <w:tc>
                <w:tcPr>
                  <w:tcW w:w="3585" w:type="dxa"/>
                </w:tcPr>
                <w:p w14:paraId="3115D484" w14:textId="614563CD" w:rsidR="00CD01B7" w:rsidRPr="00A66C15" w:rsidRDefault="00CD01B7" w:rsidP="00C37DFD">
                  <w:pPr>
                    <w:spacing w:before="60" w:after="60"/>
                    <w:rPr>
                      <w:rFonts w:cstheme="minorHAnsi"/>
                      <w:sz w:val="20"/>
                      <w:szCs w:val="20"/>
                    </w:rPr>
                  </w:pPr>
                  <w:r w:rsidRPr="00A66C15">
                    <w:rPr>
                      <w:rFonts w:cstheme="minorHAnsi"/>
                      <w:sz w:val="20"/>
                      <w:szCs w:val="20"/>
                    </w:rPr>
                    <w:t>Recommended traffic lane part</w:t>
                  </w:r>
                  <w:r w:rsidR="000C47B9" w:rsidRPr="00A66C15">
                    <w:rPr>
                      <w:rFonts w:cstheme="minorHAnsi"/>
                      <w:sz w:val="20"/>
                      <w:szCs w:val="20"/>
                    </w:rPr>
                    <w:t xml:space="preserve"> (when adjoining a two-way route)</w:t>
                  </w:r>
                </w:p>
              </w:tc>
            </w:tr>
            <w:tr w:rsidR="000C47B9" w:rsidRPr="00D90A3A" w14:paraId="561EE89C" w14:textId="2F535C49" w:rsidTr="002846D2">
              <w:trPr>
                <w:cantSplit/>
              </w:trPr>
              <w:tc>
                <w:tcPr>
                  <w:tcW w:w="3585" w:type="dxa"/>
                  <w:vMerge w:val="restart"/>
                </w:tcPr>
                <w:p w14:paraId="37108B7D" w14:textId="7ACB646F" w:rsidR="000C47B9" w:rsidRPr="00A66C15" w:rsidRDefault="000C47B9" w:rsidP="00C37DFD">
                  <w:pPr>
                    <w:spacing w:before="60" w:after="60"/>
                    <w:rPr>
                      <w:rFonts w:cstheme="minorHAnsi"/>
                      <w:sz w:val="20"/>
                      <w:szCs w:val="20"/>
                    </w:rPr>
                  </w:pPr>
                  <w:r w:rsidRPr="00ED455F">
                    <w:rPr>
                      <w:rFonts w:cstheme="minorHAnsi"/>
                      <w:sz w:val="20"/>
                      <w:szCs w:val="20"/>
                    </w:rPr>
                    <w:t>deep-water route</w:t>
                  </w:r>
                </w:p>
              </w:tc>
              <w:tc>
                <w:tcPr>
                  <w:tcW w:w="3585" w:type="dxa"/>
                </w:tcPr>
                <w:p w14:paraId="1EDE6D96" w14:textId="36B7415D" w:rsidR="000C47B9" w:rsidRPr="00A66C15" w:rsidRDefault="000C47B9" w:rsidP="00C37DFD">
                  <w:pPr>
                    <w:spacing w:before="60" w:after="60"/>
                    <w:rPr>
                      <w:rFonts w:cstheme="minorHAnsi"/>
                      <w:sz w:val="20"/>
                      <w:szCs w:val="20"/>
                    </w:rPr>
                  </w:pPr>
                  <w:r w:rsidRPr="00A66C15">
                    <w:rPr>
                      <w:rFonts w:cstheme="minorHAnsi"/>
                      <w:sz w:val="20"/>
                      <w:szCs w:val="20"/>
                    </w:rPr>
                    <w:t>Deep water route centreline (only if not covered by an area track/route feature)</w:t>
                  </w:r>
                </w:p>
              </w:tc>
            </w:tr>
            <w:tr w:rsidR="000C47B9" w:rsidRPr="00D90A3A" w14:paraId="616B9680" w14:textId="39B800BE" w:rsidTr="002846D2">
              <w:trPr>
                <w:cantSplit/>
              </w:trPr>
              <w:tc>
                <w:tcPr>
                  <w:tcW w:w="3585" w:type="dxa"/>
                  <w:vMerge/>
                </w:tcPr>
                <w:p w14:paraId="4B86613A" w14:textId="2C082BA5" w:rsidR="000C47B9" w:rsidRPr="00A66C15" w:rsidRDefault="000C47B9" w:rsidP="00C37DFD">
                  <w:pPr>
                    <w:spacing w:before="60" w:after="60"/>
                    <w:rPr>
                      <w:rFonts w:cstheme="minorHAnsi"/>
                      <w:sz w:val="20"/>
                      <w:szCs w:val="20"/>
                    </w:rPr>
                  </w:pPr>
                </w:p>
              </w:tc>
              <w:tc>
                <w:tcPr>
                  <w:tcW w:w="3585" w:type="dxa"/>
                </w:tcPr>
                <w:p w14:paraId="7ACE8FB2" w14:textId="507F2B96" w:rsidR="000C47B9" w:rsidRPr="00A66C15" w:rsidRDefault="000C47B9" w:rsidP="00C37DFD">
                  <w:pPr>
                    <w:spacing w:before="60" w:after="60"/>
                    <w:rPr>
                      <w:rFonts w:cstheme="minorHAnsi"/>
                      <w:sz w:val="20"/>
                      <w:szCs w:val="20"/>
                    </w:rPr>
                  </w:pPr>
                  <w:r w:rsidRPr="00A66C15">
                    <w:rPr>
                      <w:rFonts w:cstheme="minorHAnsi"/>
                      <w:sz w:val="20"/>
                      <w:szCs w:val="20"/>
                    </w:rPr>
                    <w:t>Deep water route part</w:t>
                  </w:r>
                </w:p>
              </w:tc>
            </w:tr>
            <w:tr w:rsidR="000C47B9" w:rsidRPr="00D90A3A" w14:paraId="0CA20397" w14:textId="064A788F" w:rsidTr="002846D2">
              <w:trPr>
                <w:cantSplit/>
              </w:trPr>
              <w:tc>
                <w:tcPr>
                  <w:tcW w:w="3585" w:type="dxa"/>
                  <w:vMerge/>
                </w:tcPr>
                <w:p w14:paraId="04C67105" w14:textId="63015E66" w:rsidR="000C47B9" w:rsidRPr="00A66C15" w:rsidRDefault="000C47B9" w:rsidP="00C37DFD">
                  <w:pPr>
                    <w:spacing w:before="60" w:after="60"/>
                    <w:rPr>
                      <w:rFonts w:cstheme="minorHAnsi"/>
                      <w:sz w:val="20"/>
                      <w:szCs w:val="20"/>
                    </w:rPr>
                  </w:pPr>
                </w:p>
              </w:tc>
              <w:tc>
                <w:tcPr>
                  <w:tcW w:w="3585" w:type="dxa"/>
                </w:tcPr>
                <w:p w14:paraId="777989A2" w14:textId="468F660A" w:rsidR="000C47B9" w:rsidRPr="00A66C15" w:rsidRDefault="000C47B9" w:rsidP="00C37DFD">
                  <w:pPr>
                    <w:spacing w:before="60" w:after="60"/>
                    <w:rPr>
                      <w:rFonts w:cstheme="minorHAnsi"/>
                      <w:sz w:val="20"/>
                      <w:szCs w:val="20"/>
                    </w:rPr>
                  </w:pPr>
                  <w:r w:rsidRPr="00A66C15">
                    <w:rPr>
                      <w:rFonts w:cstheme="minorHAnsi"/>
                      <w:sz w:val="20"/>
                      <w:szCs w:val="20"/>
                    </w:rPr>
                    <w:t>Deep water route</w:t>
                  </w:r>
                </w:p>
              </w:tc>
            </w:tr>
            <w:tr w:rsidR="000C47B9" w:rsidRPr="00D90A3A" w14:paraId="705C56FF" w14:textId="4AD57C87" w:rsidTr="002846D2">
              <w:trPr>
                <w:cantSplit/>
              </w:trPr>
              <w:tc>
                <w:tcPr>
                  <w:tcW w:w="3585" w:type="dxa"/>
                  <w:vMerge/>
                </w:tcPr>
                <w:p w14:paraId="7FC4D3C9" w14:textId="71FFC124" w:rsidR="000C47B9" w:rsidRPr="00A66C15" w:rsidRDefault="000C47B9" w:rsidP="00C37DFD">
                  <w:pPr>
                    <w:spacing w:before="60" w:after="60"/>
                    <w:rPr>
                      <w:rFonts w:cstheme="minorHAnsi"/>
                      <w:sz w:val="20"/>
                      <w:szCs w:val="20"/>
                    </w:rPr>
                  </w:pPr>
                </w:p>
              </w:tc>
              <w:tc>
                <w:tcPr>
                  <w:tcW w:w="3585" w:type="dxa"/>
                </w:tcPr>
                <w:p w14:paraId="3CFDD189" w14:textId="1D972790" w:rsidR="000C47B9" w:rsidRPr="00A66C15" w:rsidRDefault="000C47B9" w:rsidP="00C37DFD">
                  <w:pPr>
                    <w:spacing w:before="60" w:after="60"/>
                    <w:rPr>
                      <w:rFonts w:cstheme="minorHAnsi"/>
                      <w:sz w:val="20"/>
                      <w:szCs w:val="20"/>
                    </w:rPr>
                  </w:pPr>
                  <w:r w:rsidRPr="00A66C15">
                    <w:rPr>
                      <w:rFonts w:cstheme="minorHAnsi"/>
                      <w:sz w:val="20"/>
                      <w:szCs w:val="20"/>
                    </w:rPr>
                    <w:t>Recommended traffic lane part (when adjoining a deep-water route)</w:t>
                  </w:r>
                </w:p>
              </w:tc>
            </w:tr>
            <w:tr w:rsidR="00C37DFD" w:rsidRPr="00D90A3A" w14:paraId="7B595BF6" w14:textId="66C3F5BD" w:rsidTr="002846D2">
              <w:trPr>
                <w:cantSplit/>
              </w:trPr>
              <w:tc>
                <w:tcPr>
                  <w:tcW w:w="3585" w:type="dxa"/>
                  <w:vMerge w:val="restart"/>
                </w:tcPr>
                <w:p w14:paraId="7E8D8BD0" w14:textId="4F4503FB" w:rsidR="00C37DFD" w:rsidRPr="00A66C15" w:rsidRDefault="00C37DFD" w:rsidP="00C37DFD">
                  <w:pPr>
                    <w:spacing w:before="60" w:after="60"/>
                    <w:rPr>
                      <w:rFonts w:cstheme="minorHAnsi"/>
                      <w:sz w:val="20"/>
                      <w:szCs w:val="20"/>
                    </w:rPr>
                  </w:pPr>
                  <w:r w:rsidRPr="00ED455F">
                    <w:rPr>
                      <w:rFonts w:cstheme="minorHAnsi"/>
                      <w:sz w:val="20"/>
                      <w:szCs w:val="20"/>
                    </w:rPr>
                    <w:t>traffic separation scheme</w:t>
                  </w:r>
                </w:p>
              </w:tc>
              <w:tc>
                <w:tcPr>
                  <w:tcW w:w="3585" w:type="dxa"/>
                </w:tcPr>
                <w:p w14:paraId="3E707586" w14:textId="25B68974" w:rsidR="00C37DFD" w:rsidRPr="00A66C15" w:rsidRDefault="00C37DFD" w:rsidP="00C37DFD">
                  <w:pPr>
                    <w:spacing w:before="60" w:after="60"/>
                    <w:rPr>
                      <w:rFonts w:cstheme="minorHAnsi"/>
                      <w:sz w:val="20"/>
                      <w:szCs w:val="20"/>
                    </w:rPr>
                  </w:pPr>
                  <w:r w:rsidRPr="00A66C15">
                    <w:rPr>
                      <w:rFonts w:cstheme="minorHAnsi"/>
                      <w:sz w:val="20"/>
                      <w:szCs w:val="20"/>
                    </w:rPr>
                    <w:t>Inshore traffic zone</w:t>
                  </w:r>
                </w:p>
              </w:tc>
            </w:tr>
            <w:tr w:rsidR="00C37DFD" w:rsidRPr="00D90A3A" w14:paraId="15D357EA" w14:textId="1CEF5A17" w:rsidTr="002846D2">
              <w:trPr>
                <w:cantSplit/>
              </w:trPr>
              <w:tc>
                <w:tcPr>
                  <w:tcW w:w="3585" w:type="dxa"/>
                  <w:vMerge/>
                </w:tcPr>
                <w:p w14:paraId="16F4DA02" w14:textId="06B74242" w:rsidR="00C37DFD" w:rsidRPr="00A66C15" w:rsidRDefault="00C37DFD" w:rsidP="00C37DFD">
                  <w:pPr>
                    <w:spacing w:before="60" w:after="60"/>
                    <w:rPr>
                      <w:rFonts w:cstheme="minorHAnsi"/>
                      <w:sz w:val="20"/>
                      <w:szCs w:val="20"/>
                    </w:rPr>
                  </w:pPr>
                </w:p>
              </w:tc>
              <w:tc>
                <w:tcPr>
                  <w:tcW w:w="3585" w:type="dxa"/>
                </w:tcPr>
                <w:p w14:paraId="2E29D4BE" w14:textId="3F759559" w:rsidR="00C37DFD" w:rsidRPr="00A66C15" w:rsidRDefault="00C37DFD" w:rsidP="00C37DFD">
                  <w:pPr>
                    <w:spacing w:before="60" w:after="60"/>
                    <w:rPr>
                      <w:rFonts w:cstheme="minorHAnsi"/>
                      <w:sz w:val="20"/>
                      <w:szCs w:val="20"/>
                    </w:rPr>
                  </w:pPr>
                  <w:r w:rsidRPr="00A66C15">
                    <w:rPr>
                      <w:rFonts w:cstheme="minorHAnsi"/>
                      <w:sz w:val="20"/>
                      <w:szCs w:val="20"/>
                    </w:rPr>
                    <w:t>Precautionary area</w:t>
                  </w:r>
                </w:p>
              </w:tc>
            </w:tr>
            <w:tr w:rsidR="00C37DFD" w:rsidRPr="00D90A3A" w14:paraId="27A1B3DD" w14:textId="5E017996" w:rsidTr="002846D2">
              <w:trPr>
                <w:cantSplit/>
              </w:trPr>
              <w:tc>
                <w:tcPr>
                  <w:tcW w:w="3585" w:type="dxa"/>
                  <w:vMerge/>
                </w:tcPr>
                <w:p w14:paraId="51827E15" w14:textId="255FE745" w:rsidR="00C37DFD" w:rsidRPr="00A66C15" w:rsidRDefault="00C37DFD" w:rsidP="00C37DFD">
                  <w:pPr>
                    <w:spacing w:before="60" w:after="60"/>
                    <w:rPr>
                      <w:rFonts w:cstheme="minorHAnsi"/>
                      <w:sz w:val="20"/>
                      <w:szCs w:val="20"/>
                    </w:rPr>
                  </w:pPr>
                </w:p>
              </w:tc>
              <w:tc>
                <w:tcPr>
                  <w:tcW w:w="3585" w:type="dxa"/>
                </w:tcPr>
                <w:p w14:paraId="67E06C25" w14:textId="6B37FD68" w:rsidR="00C37DFD" w:rsidRPr="00A66C15" w:rsidRDefault="00C37DFD" w:rsidP="00C37DFD">
                  <w:pPr>
                    <w:spacing w:before="60" w:after="60"/>
                    <w:rPr>
                      <w:rFonts w:cstheme="minorHAnsi"/>
                      <w:sz w:val="20"/>
                      <w:szCs w:val="20"/>
                    </w:rPr>
                  </w:pPr>
                  <w:r w:rsidRPr="00A66C15">
                    <w:rPr>
                      <w:rFonts w:cstheme="minorHAnsi"/>
                      <w:sz w:val="20"/>
                      <w:szCs w:val="20"/>
                    </w:rPr>
                    <w:t>Traffic separation scheme lane part</w:t>
                  </w:r>
                </w:p>
              </w:tc>
            </w:tr>
            <w:tr w:rsidR="00C37DFD" w:rsidRPr="00D90A3A" w14:paraId="58BCEB4A" w14:textId="51ED71F6" w:rsidTr="002846D2">
              <w:trPr>
                <w:cantSplit/>
              </w:trPr>
              <w:tc>
                <w:tcPr>
                  <w:tcW w:w="3585" w:type="dxa"/>
                  <w:vMerge/>
                </w:tcPr>
                <w:p w14:paraId="2A5CE615" w14:textId="79A2649A" w:rsidR="00C37DFD" w:rsidRPr="00A66C15" w:rsidRDefault="00C37DFD" w:rsidP="00C37DFD">
                  <w:pPr>
                    <w:spacing w:before="60" w:after="60"/>
                    <w:rPr>
                      <w:rFonts w:cstheme="minorHAnsi"/>
                      <w:sz w:val="20"/>
                      <w:szCs w:val="20"/>
                    </w:rPr>
                  </w:pPr>
                </w:p>
              </w:tc>
              <w:tc>
                <w:tcPr>
                  <w:tcW w:w="3585" w:type="dxa"/>
                </w:tcPr>
                <w:p w14:paraId="017DF8C2" w14:textId="65FA6479" w:rsidR="00C37DFD" w:rsidRPr="00A66C15" w:rsidRDefault="00C37DFD" w:rsidP="00C37DFD">
                  <w:pPr>
                    <w:spacing w:before="60" w:after="60"/>
                    <w:rPr>
                      <w:rFonts w:cstheme="minorHAnsi"/>
                      <w:sz w:val="20"/>
                      <w:szCs w:val="20"/>
                    </w:rPr>
                  </w:pPr>
                  <w:r w:rsidRPr="00A66C15">
                    <w:rPr>
                      <w:rFonts w:cstheme="minorHAnsi"/>
                      <w:sz w:val="20"/>
                      <w:szCs w:val="20"/>
                    </w:rPr>
                    <w:t>Traffic separation zone</w:t>
                  </w:r>
                </w:p>
              </w:tc>
            </w:tr>
            <w:tr w:rsidR="00C37DFD" w:rsidRPr="00D90A3A" w14:paraId="7BFDA173" w14:textId="7B77D233" w:rsidTr="002846D2">
              <w:trPr>
                <w:cantSplit/>
              </w:trPr>
              <w:tc>
                <w:tcPr>
                  <w:tcW w:w="3585" w:type="dxa"/>
                  <w:vMerge/>
                </w:tcPr>
                <w:p w14:paraId="41F46CDD" w14:textId="1D39DBD0" w:rsidR="00C37DFD" w:rsidRPr="00A66C15" w:rsidRDefault="00C37DFD" w:rsidP="00C37DFD">
                  <w:pPr>
                    <w:spacing w:before="60" w:after="60"/>
                    <w:rPr>
                      <w:rFonts w:cstheme="minorHAnsi"/>
                      <w:sz w:val="20"/>
                      <w:szCs w:val="20"/>
                    </w:rPr>
                  </w:pPr>
                </w:p>
              </w:tc>
              <w:tc>
                <w:tcPr>
                  <w:tcW w:w="3585" w:type="dxa"/>
                </w:tcPr>
                <w:p w14:paraId="629B544B" w14:textId="4C2D2882" w:rsidR="00C37DFD" w:rsidRPr="00A66C15" w:rsidRDefault="00C37DFD" w:rsidP="00C37DFD">
                  <w:pPr>
                    <w:spacing w:before="60" w:after="60"/>
                    <w:rPr>
                      <w:rFonts w:cstheme="minorHAnsi"/>
                      <w:sz w:val="20"/>
                      <w:szCs w:val="20"/>
                    </w:rPr>
                  </w:pPr>
                  <w:r w:rsidRPr="00A66C15">
                    <w:rPr>
                      <w:rFonts w:cstheme="minorHAnsi"/>
                      <w:sz w:val="20"/>
                      <w:szCs w:val="20"/>
                    </w:rPr>
                    <w:t>Traffic separation line</w:t>
                  </w:r>
                  <w:r w:rsidR="00CD01B7" w:rsidRPr="00A66C15">
                    <w:rPr>
                      <w:rFonts w:cstheme="minorHAnsi"/>
                      <w:sz w:val="20"/>
                      <w:szCs w:val="20"/>
                    </w:rPr>
                    <w:t xml:space="preserve"> (only if not covered by an area track/route feature)</w:t>
                  </w:r>
                </w:p>
              </w:tc>
            </w:tr>
            <w:tr w:rsidR="00C37DFD" w:rsidRPr="00D90A3A" w14:paraId="2C3DB7EE" w14:textId="53DA6FE1" w:rsidTr="002846D2">
              <w:trPr>
                <w:cantSplit/>
              </w:trPr>
              <w:tc>
                <w:tcPr>
                  <w:tcW w:w="3585" w:type="dxa"/>
                  <w:vMerge/>
                </w:tcPr>
                <w:p w14:paraId="1B28C49B" w14:textId="3EC7D99A" w:rsidR="00C37DFD" w:rsidRPr="00A66C15" w:rsidRDefault="00C37DFD" w:rsidP="00C37DFD">
                  <w:pPr>
                    <w:spacing w:before="60" w:after="60"/>
                    <w:rPr>
                      <w:rFonts w:cstheme="minorHAnsi"/>
                      <w:sz w:val="20"/>
                      <w:szCs w:val="20"/>
                    </w:rPr>
                  </w:pPr>
                </w:p>
              </w:tc>
              <w:tc>
                <w:tcPr>
                  <w:tcW w:w="3585" w:type="dxa"/>
                </w:tcPr>
                <w:p w14:paraId="4C27C1AC" w14:textId="459A8483" w:rsidR="00C37DFD" w:rsidRPr="00A66C15" w:rsidRDefault="00C37DFD" w:rsidP="00C37DFD">
                  <w:pPr>
                    <w:spacing w:before="60" w:after="60"/>
                    <w:rPr>
                      <w:rFonts w:cstheme="minorHAnsi"/>
                      <w:sz w:val="20"/>
                      <w:szCs w:val="20"/>
                    </w:rPr>
                  </w:pPr>
                  <w:r w:rsidRPr="00A66C15">
                    <w:rPr>
                      <w:rFonts w:cstheme="minorHAnsi"/>
                      <w:sz w:val="20"/>
                      <w:szCs w:val="20"/>
                    </w:rPr>
                    <w:t>Traffic separation scheme boundary</w:t>
                  </w:r>
                  <w:r w:rsidR="00CD01B7" w:rsidRPr="00A66C15">
                    <w:rPr>
                      <w:rFonts w:cstheme="minorHAnsi"/>
                      <w:sz w:val="20"/>
                      <w:szCs w:val="20"/>
                    </w:rPr>
                    <w:t xml:space="preserve"> (only if not covered by an area track/route feature)</w:t>
                  </w:r>
                </w:p>
              </w:tc>
            </w:tr>
            <w:tr w:rsidR="00C37DFD" w:rsidRPr="00D90A3A" w14:paraId="0333B1EB" w14:textId="33F33A0B" w:rsidTr="002846D2">
              <w:trPr>
                <w:cantSplit/>
              </w:trPr>
              <w:tc>
                <w:tcPr>
                  <w:tcW w:w="3585" w:type="dxa"/>
                  <w:vMerge/>
                </w:tcPr>
                <w:p w14:paraId="75EAB8DE" w14:textId="7E02DFDA" w:rsidR="00C37DFD" w:rsidRPr="00A66C15" w:rsidRDefault="00C37DFD" w:rsidP="00C37DFD">
                  <w:pPr>
                    <w:spacing w:before="60" w:after="60"/>
                    <w:rPr>
                      <w:rFonts w:cstheme="minorHAnsi"/>
                      <w:sz w:val="20"/>
                      <w:szCs w:val="20"/>
                    </w:rPr>
                  </w:pPr>
                </w:p>
              </w:tc>
              <w:tc>
                <w:tcPr>
                  <w:tcW w:w="3585" w:type="dxa"/>
                </w:tcPr>
                <w:p w14:paraId="56C5F422" w14:textId="4F52BB96" w:rsidR="00C37DFD" w:rsidRPr="00A66C15" w:rsidRDefault="00C37DFD" w:rsidP="00C37DFD">
                  <w:pPr>
                    <w:spacing w:before="60" w:after="60"/>
                    <w:rPr>
                      <w:rFonts w:cstheme="minorHAnsi"/>
                      <w:sz w:val="20"/>
                      <w:szCs w:val="20"/>
                    </w:rPr>
                  </w:pPr>
                  <w:r w:rsidRPr="00A66C15">
                    <w:rPr>
                      <w:rFonts w:cstheme="minorHAnsi"/>
                      <w:sz w:val="20"/>
                      <w:szCs w:val="20"/>
                    </w:rPr>
                    <w:t>Traffic separation scheme crossing</w:t>
                  </w:r>
                </w:p>
              </w:tc>
            </w:tr>
            <w:tr w:rsidR="00C37DFD" w:rsidRPr="00D90A3A" w14:paraId="548BB1E5" w14:textId="48A01B1E" w:rsidTr="002846D2">
              <w:trPr>
                <w:cantSplit/>
              </w:trPr>
              <w:tc>
                <w:tcPr>
                  <w:tcW w:w="3585" w:type="dxa"/>
                  <w:vMerge/>
                </w:tcPr>
                <w:p w14:paraId="7E735D51" w14:textId="15067597" w:rsidR="00C37DFD" w:rsidRPr="00A66C15" w:rsidRDefault="00C37DFD" w:rsidP="00C37DFD">
                  <w:pPr>
                    <w:spacing w:before="60" w:after="60"/>
                    <w:rPr>
                      <w:rFonts w:cstheme="minorHAnsi"/>
                      <w:sz w:val="20"/>
                      <w:szCs w:val="20"/>
                    </w:rPr>
                  </w:pPr>
                </w:p>
              </w:tc>
              <w:tc>
                <w:tcPr>
                  <w:tcW w:w="3585" w:type="dxa"/>
                </w:tcPr>
                <w:p w14:paraId="713D379F" w14:textId="33D9E12C" w:rsidR="00C37DFD" w:rsidRPr="00A66C15" w:rsidRDefault="00C37DFD" w:rsidP="00C37DFD">
                  <w:pPr>
                    <w:spacing w:before="60" w:after="60"/>
                    <w:rPr>
                      <w:rFonts w:cstheme="minorHAnsi"/>
                      <w:sz w:val="20"/>
                      <w:szCs w:val="20"/>
                    </w:rPr>
                  </w:pPr>
                  <w:r w:rsidRPr="00A66C15">
                    <w:rPr>
                      <w:rFonts w:cstheme="minorHAnsi"/>
                      <w:sz w:val="20"/>
                      <w:szCs w:val="20"/>
                    </w:rPr>
                    <w:t>Traffic separation scheme roundabout</w:t>
                  </w:r>
                </w:p>
              </w:tc>
            </w:tr>
            <w:tr w:rsidR="00C37DFD" w:rsidRPr="00D90A3A" w14:paraId="51DB6A6E" w14:textId="1A942BEB" w:rsidTr="002846D2">
              <w:trPr>
                <w:cantSplit/>
              </w:trPr>
              <w:tc>
                <w:tcPr>
                  <w:tcW w:w="3585" w:type="dxa"/>
                  <w:vMerge w:val="restart"/>
                </w:tcPr>
                <w:p w14:paraId="7C713D08" w14:textId="62414E4C" w:rsidR="00C37DFD" w:rsidRPr="00A66C15" w:rsidRDefault="00C37DFD" w:rsidP="00C37DFD">
                  <w:pPr>
                    <w:spacing w:before="60" w:after="60"/>
                    <w:rPr>
                      <w:rFonts w:cstheme="minorHAnsi"/>
                      <w:sz w:val="20"/>
                      <w:szCs w:val="20"/>
                    </w:rPr>
                  </w:pPr>
                  <w:r w:rsidRPr="00ED455F">
                    <w:rPr>
                      <w:rFonts w:cstheme="minorHAnsi"/>
                      <w:sz w:val="20"/>
                      <w:szCs w:val="20"/>
                    </w:rPr>
                    <w:t xml:space="preserve">archipelagic sea </w:t>
                  </w:r>
                  <w:r w:rsidRPr="00A66C15">
                    <w:rPr>
                      <w:rFonts w:cstheme="minorHAnsi"/>
                      <w:sz w:val="20"/>
                      <w:szCs w:val="20"/>
                    </w:rPr>
                    <w:t>lane</w:t>
                  </w:r>
                </w:p>
              </w:tc>
              <w:tc>
                <w:tcPr>
                  <w:tcW w:w="3585" w:type="dxa"/>
                </w:tcPr>
                <w:p w14:paraId="1EF5AC30" w14:textId="7E659864" w:rsidR="00C37DFD" w:rsidRPr="00A66C15" w:rsidRDefault="00C37DFD" w:rsidP="00C37DFD">
                  <w:pPr>
                    <w:spacing w:before="60" w:after="60"/>
                    <w:rPr>
                      <w:rFonts w:cstheme="minorHAnsi"/>
                      <w:sz w:val="20"/>
                      <w:szCs w:val="20"/>
                    </w:rPr>
                  </w:pPr>
                  <w:r w:rsidRPr="00A66C15">
                    <w:rPr>
                      <w:rFonts w:cstheme="minorHAnsi"/>
                      <w:sz w:val="20"/>
                      <w:szCs w:val="20"/>
                    </w:rPr>
                    <w:t>Archipelagic sea lane area</w:t>
                  </w:r>
                </w:p>
              </w:tc>
            </w:tr>
            <w:tr w:rsidR="00C37DFD" w:rsidRPr="00D90A3A" w14:paraId="2724EEB7" w14:textId="05A7488B" w:rsidTr="002846D2">
              <w:trPr>
                <w:cantSplit/>
              </w:trPr>
              <w:tc>
                <w:tcPr>
                  <w:tcW w:w="3585" w:type="dxa"/>
                  <w:vMerge/>
                </w:tcPr>
                <w:p w14:paraId="59A9D35A" w14:textId="416585F3" w:rsidR="00C37DFD" w:rsidRPr="00A66C15" w:rsidRDefault="00C37DFD" w:rsidP="00C37DFD">
                  <w:pPr>
                    <w:spacing w:before="60" w:after="60"/>
                    <w:rPr>
                      <w:rFonts w:cstheme="minorHAnsi"/>
                      <w:sz w:val="20"/>
                      <w:szCs w:val="20"/>
                    </w:rPr>
                  </w:pPr>
                </w:p>
              </w:tc>
              <w:tc>
                <w:tcPr>
                  <w:tcW w:w="3585" w:type="dxa"/>
                </w:tcPr>
                <w:p w14:paraId="698ED241" w14:textId="0F352A5F" w:rsidR="00C37DFD" w:rsidRPr="00A66C15" w:rsidRDefault="00C37DFD" w:rsidP="00C37DFD">
                  <w:pPr>
                    <w:spacing w:before="60" w:after="60"/>
                    <w:rPr>
                      <w:rFonts w:cstheme="minorHAnsi"/>
                      <w:sz w:val="20"/>
                      <w:szCs w:val="20"/>
                    </w:rPr>
                  </w:pPr>
                  <w:r w:rsidRPr="00A66C15">
                    <w:rPr>
                      <w:rFonts w:cstheme="minorHAnsi"/>
                      <w:sz w:val="20"/>
                      <w:szCs w:val="20"/>
                    </w:rPr>
                    <w:t>Archipelagic sea lane axis</w:t>
                  </w:r>
                  <w:r w:rsidR="00CD01B7" w:rsidRPr="00A66C15">
                    <w:rPr>
                      <w:rFonts w:cstheme="minorHAnsi"/>
                      <w:sz w:val="20"/>
                      <w:szCs w:val="20"/>
                    </w:rPr>
                    <w:t xml:space="preserve"> (only if not covered by an area track/route feature)</w:t>
                  </w:r>
                </w:p>
              </w:tc>
            </w:tr>
          </w:tbl>
          <w:p w14:paraId="70A350C7" w14:textId="0C433996" w:rsidR="00574025" w:rsidRPr="00ED455F" w:rsidRDefault="00574025" w:rsidP="003F232B">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rPr>
            </w:pPr>
          </w:p>
          <w:p w14:paraId="45465ED5" w14:textId="0A04E84B" w:rsidR="003F232B" w:rsidRPr="00A66C15" w:rsidRDefault="003F232B" w:rsidP="003F232B">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37B0F077" w14:textId="3968F099" w:rsidR="003F232B" w:rsidRPr="00ED455F" w:rsidRDefault="000F2803" w:rsidP="00A66C15">
            <w:pPr>
              <w:pStyle w:val="ListParagraph"/>
              <w:numPr>
                <w:ilvl w:val="0"/>
                <w:numId w:val="1"/>
              </w:numPr>
              <w:autoSpaceDE w:val="0"/>
              <w:autoSpaceDN w:val="0"/>
              <w:adjustRightInd w:val="0"/>
              <w:rPr>
                <w:rFonts w:cstheme="minorHAnsi"/>
                <w:sz w:val="20"/>
                <w:szCs w:val="20"/>
              </w:rPr>
            </w:pPr>
            <w:r w:rsidRPr="00A66C15">
              <w:rPr>
                <w:rFonts w:cstheme="minorHAnsi"/>
                <w:sz w:val="20"/>
                <w:szCs w:val="20"/>
              </w:rPr>
              <w:t xml:space="preserve">If different information must be associated to different parts of the track/route, create different </w:t>
            </w:r>
            <w:r w:rsidRPr="00961888">
              <w:rPr>
                <w:rFonts w:cstheme="minorHAnsi"/>
                <w:b/>
                <w:sz w:val="20"/>
                <w:szCs w:val="20"/>
              </w:rPr>
              <w:t>Routeing</w:t>
            </w:r>
            <w:r w:rsidR="0094585A">
              <w:rPr>
                <w:rFonts w:cstheme="minorHAnsi"/>
                <w:b/>
                <w:sz w:val="20"/>
                <w:szCs w:val="20"/>
              </w:rPr>
              <w:t xml:space="preserve"> </w:t>
            </w:r>
            <w:r w:rsidRPr="00961888">
              <w:rPr>
                <w:rFonts w:cstheme="minorHAnsi"/>
                <w:b/>
                <w:sz w:val="20"/>
                <w:szCs w:val="20"/>
              </w:rPr>
              <w:t>Measure</w:t>
            </w:r>
            <w:r w:rsidRPr="00A66C15">
              <w:rPr>
                <w:rFonts w:cstheme="minorHAnsi"/>
                <w:sz w:val="20"/>
                <w:szCs w:val="20"/>
              </w:rPr>
              <w:t xml:space="preserve"> features.</w:t>
            </w:r>
          </w:p>
          <w:p w14:paraId="68A5D8AF" w14:textId="09E2E032" w:rsidR="002A0807" w:rsidRPr="00A66C15" w:rsidRDefault="002A0807" w:rsidP="00A66C15">
            <w:pPr>
              <w:pStyle w:val="ListParagraph"/>
              <w:numPr>
                <w:ilvl w:val="0"/>
                <w:numId w:val="1"/>
              </w:numPr>
              <w:autoSpaceDE w:val="0"/>
              <w:autoSpaceDN w:val="0"/>
              <w:adjustRightInd w:val="0"/>
              <w:rPr>
                <w:rFonts w:cstheme="minorHAnsi"/>
                <w:sz w:val="20"/>
                <w:szCs w:val="20"/>
              </w:rPr>
            </w:pPr>
            <w:r w:rsidRPr="00A66C15">
              <w:rPr>
                <w:rFonts w:cstheme="minorHAnsi"/>
                <w:sz w:val="20"/>
                <w:szCs w:val="20"/>
              </w:rPr>
              <w:t xml:space="preserve">If it is required to define the IMO status of a </w:t>
            </w:r>
            <w:r w:rsidRPr="00961888">
              <w:rPr>
                <w:rFonts w:cstheme="minorHAnsi"/>
                <w:b/>
                <w:sz w:val="20"/>
                <w:szCs w:val="20"/>
              </w:rPr>
              <w:t>Routeing</w:t>
            </w:r>
            <w:r w:rsidR="0094585A">
              <w:rPr>
                <w:rFonts w:cstheme="minorHAnsi"/>
                <w:b/>
                <w:sz w:val="20"/>
                <w:szCs w:val="20"/>
              </w:rPr>
              <w:t xml:space="preserve"> </w:t>
            </w:r>
            <w:r w:rsidRPr="00961888">
              <w:rPr>
                <w:rFonts w:cstheme="minorHAnsi"/>
                <w:b/>
                <w:sz w:val="20"/>
                <w:szCs w:val="20"/>
              </w:rPr>
              <w:t>Measure</w:t>
            </w:r>
            <w:r w:rsidRPr="00A66C15">
              <w:rPr>
                <w:rFonts w:cstheme="minorHAnsi"/>
                <w:sz w:val="20"/>
                <w:szCs w:val="20"/>
              </w:rPr>
              <w:t xml:space="preserve"> with </w:t>
            </w:r>
            <w:proofErr w:type="spellStart"/>
            <w:r w:rsidRPr="00961888">
              <w:rPr>
                <w:rFonts w:cstheme="minorHAnsi"/>
                <w:b/>
                <w:sz w:val="20"/>
                <w:szCs w:val="20"/>
              </w:rPr>
              <w:t>categoryOfRouteingMeasure</w:t>
            </w:r>
            <w:proofErr w:type="spellEnd"/>
            <w:r w:rsidRPr="00ED455F">
              <w:rPr>
                <w:rFonts w:cstheme="minorHAnsi"/>
                <w:sz w:val="20"/>
                <w:szCs w:val="20"/>
              </w:rPr>
              <w:t xml:space="preserve"> set to 5: traffic separation, this</w:t>
            </w:r>
            <w:r w:rsidRPr="00A66C15">
              <w:rPr>
                <w:rFonts w:cstheme="minorHAnsi"/>
                <w:sz w:val="20"/>
                <w:szCs w:val="20"/>
              </w:rPr>
              <w:t xml:space="preserve"> must be done using the attribute </w:t>
            </w:r>
            <w:proofErr w:type="spellStart"/>
            <w:r w:rsidRPr="00961888">
              <w:rPr>
                <w:rFonts w:cstheme="minorHAnsi"/>
                <w:b/>
                <w:sz w:val="20"/>
                <w:szCs w:val="20"/>
              </w:rPr>
              <w:t>categoryOfTrafficSeparationScheme</w:t>
            </w:r>
            <w:proofErr w:type="spellEnd"/>
            <w:r w:rsidRPr="00A66C15">
              <w:rPr>
                <w:rFonts w:cstheme="minorHAnsi"/>
                <w:sz w:val="20"/>
                <w:szCs w:val="20"/>
              </w:rPr>
              <w:t>.</w:t>
            </w:r>
          </w:p>
          <w:p w14:paraId="7EDFE23D" w14:textId="3F2D007B" w:rsidR="002A0807" w:rsidRPr="00A66C15" w:rsidRDefault="002A0807" w:rsidP="00A66C15">
            <w:pPr>
              <w:pStyle w:val="ListParagraph"/>
              <w:numPr>
                <w:ilvl w:val="0"/>
                <w:numId w:val="1"/>
              </w:numPr>
              <w:autoSpaceDE w:val="0"/>
              <w:autoSpaceDN w:val="0"/>
              <w:adjustRightInd w:val="0"/>
              <w:rPr>
                <w:rFonts w:cstheme="minorHAnsi"/>
                <w:sz w:val="20"/>
                <w:szCs w:val="20"/>
              </w:rPr>
            </w:pPr>
            <w:r w:rsidRPr="00A66C15">
              <w:rPr>
                <w:rFonts w:cstheme="minorHAnsi"/>
                <w:sz w:val="20"/>
                <w:szCs w:val="20"/>
              </w:rPr>
              <w:t xml:space="preserve">If it is required to define a clearing line or a transit line (such as a measured distance) this must be done using the attribute </w:t>
            </w:r>
            <w:proofErr w:type="spellStart"/>
            <w:r w:rsidRPr="00961888">
              <w:rPr>
                <w:rFonts w:cstheme="minorHAnsi"/>
                <w:b/>
                <w:sz w:val="20"/>
                <w:szCs w:val="20"/>
              </w:rPr>
              <w:t>categoryOfNavigationLine</w:t>
            </w:r>
            <w:proofErr w:type="spellEnd"/>
            <w:r w:rsidRPr="00A66C15">
              <w:rPr>
                <w:rFonts w:cstheme="minorHAnsi"/>
                <w:sz w:val="20"/>
                <w:szCs w:val="20"/>
              </w:rPr>
              <w:t xml:space="preserve">. </w:t>
            </w:r>
          </w:p>
          <w:p w14:paraId="3CEEE30B" w14:textId="032563F1" w:rsidR="003F232B" w:rsidRPr="00A66C15" w:rsidRDefault="003F232B" w:rsidP="003F232B">
            <w:pPr>
              <w:rPr>
                <w:rFonts w:cstheme="minorHAnsi"/>
              </w:rPr>
            </w:pPr>
            <w:r w:rsidRPr="00A66C15">
              <w:rPr>
                <w:rFonts w:cstheme="minorHAnsi"/>
                <w:sz w:val="20"/>
                <w:u w:val="single"/>
              </w:rPr>
              <w:t>Distinction:</w:t>
            </w:r>
            <w:r w:rsidRPr="00A66C15">
              <w:rPr>
                <w:rFonts w:cstheme="minorHAnsi"/>
                <w:color w:val="FF0000"/>
                <w:sz w:val="20"/>
              </w:rPr>
              <w:t xml:space="preserve"> </w:t>
            </w:r>
            <w:r w:rsidR="00AF76C5" w:rsidRPr="00A66C15">
              <w:rPr>
                <w:rFonts w:cstheme="minorHAnsi"/>
                <w:sz w:val="20"/>
                <w:szCs w:val="20"/>
              </w:rPr>
              <w:t>Radio calling in point</w:t>
            </w:r>
            <w:r w:rsidR="00AF76C5" w:rsidRPr="00A66C15">
              <w:rPr>
                <w:rFonts w:cstheme="minorHAnsi"/>
                <w:sz w:val="20"/>
              </w:rPr>
              <w:t xml:space="preserve">, </w:t>
            </w:r>
            <w:r w:rsidR="00AF76C5" w:rsidRPr="00ED455F">
              <w:rPr>
                <w:rFonts w:cstheme="minorHAnsi"/>
                <w:sz w:val="20"/>
                <w:szCs w:val="20"/>
              </w:rPr>
              <w:t>Radar range</w:t>
            </w:r>
            <w:r w:rsidR="0063131C" w:rsidRPr="00A66C15">
              <w:rPr>
                <w:rFonts w:cstheme="minorHAnsi"/>
                <w:sz w:val="20"/>
                <w:szCs w:val="20"/>
              </w:rPr>
              <w:t>, Waterway area</w:t>
            </w:r>
          </w:p>
        </w:tc>
      </w:tr>
    </w:tbl>
    <w:p w14:paraId="60DBBCF3" w14:textId="77777777" w:rsidR="003F232B" w:rsidRPr="00ED455F" w:rsidRDefault="003F232B" w:rsidP="00F4544D">
      <w:pPr>
        <w:rPr>
          <w:rFonts w:cstheme="minorHAnsi"/>
        </w:rPr>
      </w:pPr>
    </w:p>
    <w:p w14:paraId="68E8C1D7" w14:textId="0D38726F" w:rsidR="00F4544D" w:rsidRPr="00A66C15" w:rsidRDefault="00F4544D" w:rsidP="00EC438D">
      <w:pPr>
        <w:pStyle w:val="Heading2"/>
        <w:rPr>
          <w:rFonts w:asciiTheme="minorHAnsi" w:hAnsiTheme="minorHAnsi" w:cstheme="minorHAnsi"/>
        </w:rPr>
      </w:pPr>
      <w:bookmarkStart w:id="387" w:name="_Toc531133513"/>
      <w:r w:rsidRPr="00A66C15">
        <w:rPr>
          <w:rFonts w:asciiTheme="minorHAnsi" w:hAnsiTheme="minorHAnsi" w:cstheme="minorHAnsi"/>
        </w:rPr>
        <w:t>Waterway</w:t>
      </w:r>
      <w:r w:rsidR="00EC06B0" w:rsidRPr="00A66C15">
        <w:rPr>
          <w:rFonts w:asciiTheme="minorHAnsi" w:hAnsiTheme="minorHAnsi" w:cstheme="minorHAnsi"/>
        </w:rPr>
        <w:t xml:space="preserve"> </w:t>
      </w:r>
      <w:r w:rsidRPr="00A66C15">
        <w:rPr>
          <w:rFonts w:asciiTheme="minorHAnsi" w:hAnsiTheme="minorHAnsi" w:cstheme="minorHAnsi"/>
        </w:rPr>
        <w:t>Area</w:t>
      </w:r>
      <w:bookmarkEnd w:id="38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33BABEF6" w14:textId="77777777" w:rsidTr="002846D2">
        <w:trPr>
          <w:trHeight w:val="545"/>
        </w:trPr>
        <w:tc>
          <w:tcPr>
            <w:tcW w:w="9350" w:type="dxa"/>
            <w:hideMark/>
          </w:tcPr>
          <w:p w14:paraId="6C73DB8E" w14:textId="783C7A96" w:rsidR="00EB7F42" w:rsidRPr="00ED455F" w:rsidRDefault="00EB7F42" w:rsidP="00EB7F42">
            <w:pPr>
              <w:spacing w:after="120"/>
              <w:rPr>
                <w:rFonts w:cstheme="minorHAnsi"/>
                <w:sz w:val="20"/>
                <w:lang w:val="en-US"/>
              </w:rPr>
            </w:pPr>
            <w:r w:rsidRPr="00ED455F">
              <w:rPr>
                <w:rFonts w:cstheme="minorHAnsi"/>
                <w:sz w:val="20"/>
                <w:u w:val="single"/>
              </w:rPr>
              <w:t xml:space="preserve">IHO Definition: </w:t>
            </w:r>
            <w:r w:rsidR="0029646A" w:rsidRPr="001706F8">
              <w:rPr>
                <w:rFonts w:cstheme="minorHAnsi"/>
                <w:color w:val="000000"/>
                <w:sz w:val="20"/>
                <w:szCs w:val="20"/>
                <w:shd w:val="clear" w:color="auto" w:fill="FFFFFF"/>
              </w:rPr>
              <w:t>WATERWAY AREA</w:t>
            </w:r>
            <w:r w:rsidRPr="000D4A6A">
              <w:rPr>
                <w:rFonts w:cstheme="minorHAnsi"/>
                <w:b/>
                <w:sz w:val="20"/>
                <w:szCs w:val="20"/>
              </w:rPr>
              <w:t xml:space="preserve">: </w:t>
            </w:r>
            <w:r w:rsidR="00084A8B" w:rsidRPr="001706F8">
              <w:rPr>
                <w:rFonts w:cstheme="minorHAnsi"/>
                <w:color w:val="000000"/>
                <w:sz w:val="20"/>
                <w:szCs w:val="20"/>
                <w:shd w:val="clear" w:color="auto" w:fill="FFFFFF"/>
              </w:rPr>
              <w:t>A line of water (river, channel, etc</w:t>
            </w:r>
            <w:r w:rsidR="000D4A6A">
              <w:rPr>
                <w:rFonts w:cstheme="minorHAnsi"/>
                <w:color w:val="000000"/>
                <w:sz w:val="20"/>
                <w:szCs w:val="20"/>
                <w:shd w:val="clear" w:color="auto" w:fill="FFFFFF"/>
              </w:rPr>
              <w:t>.</w:t>
            </w:r>
            <w:r w:rsidR="00084A8B" w:rsidRPr="001706F8">
              <w:rPr>
                <w:rFonts w:cstheme="minorHAnsi"/>
                <w:color w:val="000000"/>
                <w:sz w:val="20"/>
                <w:szCs w:val="20"/>
                <w:shd w:val="clear" w:color="auto" w:fill="FFFFFF"/>
              </w:rPr>
              <w:t>) which can be utilized for communication or transport (IHO Dictionary, S-32, 5th Edition, 5881)</w:t>
            </w:r>
          </w:p>
        </w:tc>
      </w:tr>
      <w:tr w:rsidR="00EB7F42" w:rsidRPr="00D90A3A" w14:paraId="1B5BAA1E" w14:textId="77777777" w:rsidTr="002846D2">
        <w:trPr>
          <w:trHeight w:val="485"/>
        </w:trPr>
        <w:tc>
          <w:tcPr>
            <w:tcW w:w="9350" w:type="dxa"/>
            <w:hideMark/>
          </w:tcPr>
          <w:p w14:paraId="2F199DAC" w14:textId="6A181C94" w:rsidR="00EB7F42" w:rsidRPr="00A66C15" w:rsidRDefault="00EB7F42" w:rsidP="00EB7F42">
            <w:pPr>
              <w:spacing w:after="120"/>
              <w:rPr>
                <w:rFonts w:cstheme="minorHAnsi"/>
                <w:b/>
                <w:sz w:val="20"/>
              </w:rPr>
            </w:pPr>
            <w:r w:rsidRPr="00ED455F">
              <w:rPr>
                <w:rFonts w:cstheme="minorHAnsi"/>
                <w:b/>
                <w:sz w:val="20"/>
                <w:u w:val="single"/>
              </w:rPr>
              <w:t>S-</w:t>
            </w:r>
            <w:r w:rsidR="0029646A" w:rsidRPr="00A66C15">
              <w:rPr>
                <w:rFonts w:cstheme="minorHAnsi"/>
                <w:b/>
                <w:sz w:val="20"/>
                <w:u w:val="single"/>
              </w:rPr>
              <w:t xml:space="preserve">127 </w:t>
            </w:r>
            <w:r w:rsidRPr="00A66C15">
              <w:rPr>
                <w:rFonts w:cstheme="minorHAnsi"/>
                <w:b/>
                <w:sz w:val="20"/>
                <w:u w:val="single"/>
              </w:rPr>
              <w:t xml:space="preserve">Geo Feature: </w:t>
            </w:r>
            <w:r w:rsidR="0029646A" w:rsidRPr="001706F8">
              <w:rPr>
                <w:rFonts w:cstheme="minorHAnsi"/>
                <w:sz w:val="20"/>
                <w:szCs w:val="20"/>
                <w:shd w:val="clear" w:color="auto" w:fill="FFFFFF"/>
              </w:rPr>
              <w:t>Waterway area</w:t>
            </w:r>
            <w:r w:rsidRPr="000D4A6A">
              <w:rPr>
                <w:rFonts w:cstheme="minorHAnsi"/>
                <w:b/>
                <w:sz w:val="20"/>
                <w:szCs w:val="20"/>
              </w:rPr>
              <w:t xml:space="preserve"> (</w:t>
            </w:r>
            <w:r w:rsidR="0029646A" w:rsidRPr="001706F8">
              <w:rPr>
                <w:rFonts w:cstheme="minorHAnsi"/>
                <w:sz w:val="20"/>
                <w:szCs w:val="20"/>
                <w:shd w:val="clear" w:color="auto" w:fill="FFFFFF"/>
              </w:rPr>
              <w:t>WATARE</w:t>
            </w:r>
            <w:r w:rsidRPr="000D4A6A">
              <w:rPr>
                <w:rFonts w:cstheme="minorHAnsi"/>
                <w:b/>
                <w:sz w:val="20"/>
                <w:szCs w:val="20"/>
              </w:rPr>
              <w:t>)</w:t>
            </w:r>
          </w:p>
          <w:p w14:paraId="1E3CBE42" w14:textId="4456401D" w:rsidR="005E590C" w:rsidRPr="00A66C15" w:rsidRDefault="005E590C" w:rsidP="00EB7F42">
            <w:pPr>
              <w:spacing w:after="120"/>
              <w:rPr>
                <w:rFonts w:cstheme="minorHAnsi"/>
                <w:b/>
                <w:sz w:val="20"/>
                <w:lang w:val="en-US"/>
              </w:rPr>
            </w:pPr>
            <w:proofErr w:type="spellStart"/>
            <w:r w:rsidRPr="00A66C15">
              <w:rPr>
                <w:rFonts w:cstheme="minorHAnsi"/>
                <w:b/>
                <w:sz w:val="20"/>
                <w:lang w:val="en-AU"/>
              </w:rPr>
              <w:t>SuperType</w:t>
            </w:r>
            <w:proofErr w:type="spellEnd"/>
            <w:r w:rsidRPr="00A66C15">
              <w:rPr>
                <w:rFonts w:cstheme="minorHAnsi"/>
                <w:b/>
                <w:sz w:val="20"/>
                <w:lang w:val="en-AU"/>
              </w:rPr>
              <w:t xml:space="preserve">: </w:t>
            </w:r>
            <w:r w:rsidR="00644333">
              <w:rPr>
                <w:rFonts w:cstheme="minorHAnsi"/>
                <w:b/>
                <w:sz w:val="20"/>
                <w:lang w:val="en-AU"/>
              </w:rPr>
              <w:t>Supervised</w:t>
            </w:r>
            <w:r w:rsidRPr="00A66C15">
              <w:rPr>
                <w:rFonts w:cstheme="minorHAnsi"/>
                <w:b/>
                <w:sz w:val="20"/>
                <w:lang w:val="en-AU"/>
              </w:rPr>
              <w:t xml:space="preserve"> Area</w:t>
            </w:r>
            <w:r w:rsidRPr="00A66C15">
              <w:rPr>
                <w:rFonts w:cstheme="minorHAnsi"/>
                <w:sz w:val="20"/>
                <w:lang w:val="en-AU"/>
              </w:rPr>
              <w:t xml:space="preserve"> </w:t>
            </w:r>
            <w:r w:rsidRPr="00A66C15">
              <w:rPr>
                <w:rFonts w:cstheme="minorHAnsi"/>
                <w:b/>
                <w:sz w:val="20"/>
                <w:lang w:val="en-AU"/>
              </w:rPr>
              <w:t>(Abstract)</w:t>
            </w:r>
          </w:p>
        </w:tc>
      </w:tr>
      <w:tr w:rsidR="00EB7F42" w:rsidRPr="00D90A3A" w14:paraId="7E09B878" w14:textId="77777777" w:rsidTr="002846D2">
        <w:trPr>
          <w:trHeight w:val="485"/>
        </w:trPr>
        <w:tc>
          <w:tcPr>
            <w:tcW w:w="9350" w:type="dxa"/>
            <w:hideMark/>
          </w:tcPr>
          <w:p w14:paraId="269A06F5" w14:textId="207F12ED" w:rsidR="00EB7F42" w:rsidRPr="00A66C15" w:rsidRDefault="00EB7F42" w:rsidP="00EB7F42">
            <w:pPr>
              <w:rPr>
                <w:rFonts w:cstheme="minorHAnsi"/>
                <w:sz w:val="20"/>
                <w:szCs w:val="24"/>
                <w:lang w:val="en-US"/>
              </w:rPr>
            </w:pPr>
            <w:r w:rsidRPr="00ED455F">
              <w:rPr>
                <w:rFonts w:cstheme="minorHAnsi"/>
                <w:b/>
                <w:sz w:val="20"/>
                <w:u w:val="single"/>
              </w:rPr>
              <w:t xml:space="preserve">Primitives: </w:t>
            </w:r>
            <w:r w:rsidRPr="00A66C15">
              <w:rPr>
                <w:rFonts w:cstheme="minorHAnsi"/>
                <w:b/>
                <w:sz w:val="20"/>
              </w:rPr>
              <w:t>Surface</w:t>
            </w:r>
          </w:p>
        </w:tc>
      </w:tr>
      <w:tr w:rsidR="00EB7F42" w:rsidRPr="00D90A3A" w14:paraId="7B27B3D5" w14:textId="77777777" w:rsidTr="002846D2">
        <w:tc>
          <w:tcPr>
            <w:tcW w:w="9350" w:type="dxa"/>
          </w:tcPr>
          <w:p w14:paraId="6835C3F7" w14:textId="3BE67E70" w:rsidR="00EB7F42" w:rsidRDefault="00644333" w:rsidP="00644333">
            <w:pPr>
              <w:jc w:val="center"/>
              <w:rPr>
                <w:rFonts w:cstheme="minorHAnsi"/>
              </w:rPr>
            </w:pPr>
            <w:r>
              <w:rPr>
                <w:rFonts w:cstheme="minorHAnsi"/>
                <w:noProof/>
              </w:rPr>
              <w:drawing>
                <wp:inline distT="0" distB="0" distL="0" distR="0" wp14:anchorId="635664D9" wp14:editId="790655AD">
                  <wp:extent cx="5465621" cy="2253864"/>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WaterwayArea attributes.png"/>
                          <pic:cNvPicPr/>
                        </pic:nvPicPr>
                        <pic:blipFill>
                          <a:blip r:embed="rId228">
                            <a:extLst>
                              <a:ext uri="{28A0092B-C50C-407E-A947-70E740481C1C}">
                                <a14:useLocalDpi xmlns:a14="http://schemas.microsoft.com/office/drawing/2010/main" val="0"/>
                              </a:ext>
                            </a:extLst>
                          </a:blip>
                          <a:stretch>
                            <a:fillRect/>
                          </a:stretch>
                        </pic:blipFill>
                        <pic:spPr>
                          <a:xfrm>
                            <a:off x="0" y="0"/>
                            <a:ext cx="5465621" cy="2253864"/>
                          </a:xfrm>
                          <a:prstGeom prst="rect">
                            <a:avLst/>
                          </a:prstGeom>
                        </pic:spPr>
                      </pic:pic>
                    </a:graphicData>
                  </a:graphic>
                </wp:inline>
              </w:drawing>
            </w:r>
          </w:p>
          <w:p w14:paraId="67B8E2FA" w14:textId="77777777" w:rsidR="009E401B" w:rsidRDefault="009E401B" w:rsidP="00EB7F42">
            <w:pPr>
              <w:rPr>
                <w:rFonts w:cstheme="minorHAnsi"/>
              </w:rPr>
            </w:pPr>
          </w:p>
          <w:p w14:paraId="55F6E122" w14:textId="148D69BA" w:rsidR="009E401B" w:rsidRPr="00ED455F" w:rsidRDefault="00644333" w:rsidP="00EB7F42">
            <w:pPr>
              <w:rPr>
                <w:rFonts w:cstheme="minorHAnsi"/>
              </w:rPr>
            </w:pPr>
            <w:r>
              <w:rPr>
                <w:rFonts w:cstheme="minorHAnsi"/>
                <w:noProof/>
              </w:rPr>
              <w:lastRenderedPageBreak/>
              <w:drawing>
                <wp:inline distT="0" distB="0" distL="0" distR="0" wp14:anchorId="64A2E4BC" wp14:editId="222A679D">
                  <wp:extent cx="5800090" cy="3082866"/>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Waterway Area assoc.png"/>
                          <pic:cNvPicPr/>
                        </pic:nvPicPr>
                        <pic:blipFill>
                          <a:blip r:embed="rId229">
                            <a:extLst>
                              <a:ext uri="{28A0092B-C50C-407E-A947-70E740481C1C}">
                                <a14:useLocalDpi xmlns:a14="http://schemas.microsoft.com/office/drawing/2010/main" val="0"/>
                              </a:ext>
                            </a:extLst>
                          </a:blip>
                          <a:stretch>
                            <a:fillRect/>
                          </a:stretch>
                        </pic:blipFill>
                        <pic:spPr>
                          <a:xfrm>
                            <a:off x="0" y="0"/>
                            <a:ext cx="5800090" cy="3082866"/>
                          </a:xfrm>
                          <a:prstGeom prst="rect">
                            <a:avLst/>
                          </a:prstGeom>
                        </pic:spPr>
                      </pic:pic>
                    </a:graphicData>
                  </a:graphic>
                </wp:inline>
              </w:drawing>
            </w:r>
          </w:p>
        </w:tc>
      </w:tr>
      <w:tr w:rsidR="00EB7F42" w:rsidRPr="00D90A3A" w14:paraId="03D880EF" w14:textId="77777777" w:rsidTr="002846D2">
        <w:tc>
          <w:tcPr>
            <w:tcW w:w="9350" w:type="dxa"/>
          </w:tcPr>
          <w:p w14:paraId="4824E58C" w14:textId="588F049B" w:rsidR="006E4D96" w:rsidRPr="006E4D96" w:rsidRDefault="006E4D96" w:rsidP="006E4D96">
            <w:pPr>
              <w:pStyle w:val="NormalWeb"/>
              <w:spacing w:before="120" w:after="120"/>
              <w:rPr>
                <w:rFonts w:cstheme="minorHAnsi"/>
                <w:b/>
                <w:bCs/>
                <w:sz w:val="20"/>
                <w:szCs w:val="22"/>
              </w:rPr>
            </w:pPr>
            <w:r w:rsidRPr="00BD2D5B">
              <w:rPr>
                <w:rFonts w:cstheme="minorHAnsi"/>
                <w:b/>
                <w:bCs/>
                <w:sz w:val="20"/>
                <w:szCs w:val="22"/>
              </w:rPr>
              <w:lastRenderedPageBreak/>
              <w:t>5.1</w:t>
            </w:r>
            <w:r>
              <w:rPr>
                <w:rFonts w:cstheme="minorHAnsi"/>
                <w:b/>
                <w:bCs/>
                <w:sz w:val="20"/>
                <w:szCs w:val="22"/>
              </w:rPr>
              <w:t>5</w:t>
            </w:r>
            <w:r w:rsidRPr="00BD2D5B">
              <w:rPr>
                <w:rFonts w:cstheme="minorHAnsi"/>
                <w:b/>
                <w:bCs/>
                <w:sz w:val="20"/>
                <w:szCs w:val="22"/>
              </w:rPr>
              <w:t xml:space="preserve">.1 </w:t>
            </w:r>
            <w:r>
              <w:rPr>
                <w:rFonts w:cstheme="minorHAnsi"/>
                <w:b/>
                <w:bCs/>
                <w:sz w:val="20"/>
                <w:szCs w:val="22"/>
              </w:rPr>
              <w:t>Waterway areas</w:t>
            </w:r>
          </w:p>
          <w:p w14:paraId="65ADB7C3" w14:textId="1DF481D1" w:rsidR="0063131C" w:rsidRPr="00A66C15" w:rsidRDefault="0063131C" w:rsidP="00EB7F42">
            <w:pPr>
              <w:spacing w:after="120"/>
              <w:rPr>
                <w:rFonts w:cstheme="minorHAnsi"/>
                <w:sz w:val="20"/>
              </w:rPr>
            </w:pPr>
            <w:r w:rsidRPr="00ED455F">
              <w:rPr>
                <w:rFonts w:cstheme="minorHAnsi"/>
                <w:sz w:val="20"/>
              </w:rPr>
              <w:t>Waterways can be encoded to indicate how specific section</w:t>
            </w:r>
            <w:r w:rsidR="00E036EA">
              <w:rPr>
                <w:rFonts w:cstheme="minorHAnsi"/>
                <w:sz w:val="20"/>
              </w:rPr>
              <w:t>s</w:t>
            </w:r>
            <w:r w:rsidRPr="00ED455F">
              <w:rPr>
                <w:rFonts w:cstheme="minorHAnsi"/>
                <w:sz w:val="20"/>
              </w:rPr>
              <w:t xml:space="preserve"> of water have been divided for various </w:t>
            </w:r>
            <w:r w:rsidRPr="00A66C15">
              <w:rPr>
                <w:rFonts w:cstheme="minorHAnsi"/>
                <w:sz w:val="20"/>
              </w:rPr>
              <w:t>administrative purposes such as for organizing traffic and managing the available water column. When it is</w:t>
            </w:r>
            <w:r w:rsidRPr="00ED455F">
              <w:rPr>
                <w:rFonts w:cstheme="minorHAnsi"/>
                <w:sz w:val="20"/>
              </w:rPr>
              <w:t xml:space="preserve"> required to encode a section of water as a waterway, thi</w:t>
            </w:r>
            <w:r w:rsidRPr="00A66C15">
              <w:rPr>
                <w:rFonts w:cstheme="minorHAnsi"/>
                <w:sz w:val="20"/>
              </w:rPr>
              <w:t xml:space="preserve">s must be done using the feature </w:t>
            </w:r>
            <w:r w:rsidRPr="00A66C15">
              <w:rPr>
                <w:rFonts w:cstheme="minorHAnsi"/>
                <w:b/>
                <w:sz w:val="20"/>
              </w:rPr>
              <w:t>Waterway</w:t>
            </w:r>
            <w:r w:rsidR="0094585A">
              <w:rPr>
                <w:rFonts w:cstheme="minorHAnsi"/>
                <w:b/>
                <w:sz w:val="20"/>
              </w:rPr>
              <w:t xml:space="preserve"> </w:t>
            </w:r>
            <w:r w:rsidR="00961888">
              <w:rPr>
                <w:rFonts w:cstheme="minorHAnsi"/>
                <w:b/>
                <w:sz w:val="20"/>
              </w:rPr>
              <w:t>A</w:t>
            </w:r>
            <w:r w:rsidR="00961888" w:rsidRPr="00A66C15">
              <w:rPr>
                <w:rFonts w:cstheme="minorHAnsi"/>
                <w:b/>
                <w:sz w:val="20"/>
              </w:rPr>
              <w:t>rea</w:t>
            </w:r>
            <w:r w:rsidRPr="00A66C15">
              <w:rPr>
                <w:rFonts w:cstheme="minorHAnsi"/>
                <w:sz w:val="20"/>
              </w:rPr>
              <w:t>.</w:t>
            </w:r>
            <w:r w:rsidRPr="00ED455F">
              <w:rPr>
                <w:rFonts w:cstheme="minorHAnsi"/>
                <w:sz w:val="20"/>
              </w:rPr>
              <w:t xml:space="preserve"> </w:t>
            </w:r>
            <w:r w:rsidRPr="00A66C15">
              <w:rPr>
                <w:rFonts w:cstheme="minorHAnsi"/>
                <w:sz w:val="20"/>
              </w:rPr>
              <w:t xml:space="preserve">A waterway area must </w:t>
            </w:r>
            <w:r w:rsidR="004C2194" w:rsidRPr="00A66C15">
              <w:rPr>
                <w:rFonts w:cstheme="minorHAnsi"/>
                <w:sz w:val="20"/>
              </w:rPr>
              <w:t>declare</w:t>
            </w:r>
            <w:r w:rsidRPr="00A66C15">
              <w:rPr>
                <w:rFonts w:cstheme="minorHAnsi"/>
                <w:sz w:val="20"/>
              </w:rPr>
              <w:t xml:space="preserve"> </w:t>
            </w:r>
            <w:r w:rsidR="004C2194" w:rsidRPr="00A66C15">
              <w:rPr>
                <w:rFonts w:cstheme="minorHAnsi"/>
                <w:sz w:val="20"/>
              </w:rPr>
              <w:t>how a vessel must used</w:t>
            </w:r>
            <w:r w:rsidRPr="00A66C15">
              <w:rPr>
                <w:rFonts w:cstheme="minorHAnsi"/>
                <w:sz w:val="20"/>
              </w:rPr>
              <w:t xml:space="preserve"> </w:t>
            </w:r>
            <w:r w:rsidR="004C2194" w:rsidRPr="00A66C15">
              <w:rPr>
                <w:rFonts w:cstheme="minorHAnsi"/>
                <w:sz w:val="20"/>
              </w:rPr>
              <w:t xml:space="preserve">either a shore-based or other resource to obtain up-to-date information about the waterway, by using the attribute </w:t>
            </w:r>
            <w:proofErr w:type="spellStart"/>
            <w:r w:rsidR="004C2194" w:rsidRPr="00DD2F07">
              <w:rPr>
                <w:rFonts w:cstheme="minorHAnsi"/>
                <w:b/>
                <w:sz w:val="20"/>
              </w:rPr>
              <w:t>dynamicResource</w:t>
            </w:r>
            <w:proofErr w:type="spellEnd"/>
            <w:r w:rsidR="004C2194" w:rsidRPr="00A66C15">
              <w:rPr>
                <w:rFonts w:cstheme="minorHAnsi"/>
                <w:sz w:val="20"/>
              </w:rPr>
              <w:t>.</w:t>
            </w:r>
          </w:p>
          <w:p w14:paraId="50867D9B" w14:textId="77777777"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528D8CA8" w14:textId="2684CEAD" w:rsidR="00EB7F42" w:rsidRPr="00A66C15" w:rsidRDefault="0063131C" w:rsidP="0063131C">
            <w:pPr>
              <w:keepNext/>
              <w:keepLines/>
              <w:numPr>
                <w:ilvl w:val="0"/>
                <w:numId w:val="1"/>
              </w:numPr>
              <w:tabs>
                <w:tab w:val="left" w:pos="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jc w:val="both"/>
              <w:rPr>
                <w:rFonts w:cstheme="minorHAnsi"/>
                <w:sz w:val="20"/>
              </w:rPr>
            </w:pPr>
            <w:r w:rsidRPr="00A66C15">
              <w:rPr>
                <w:rFonts w:cstheme="minorHAnsi"/>
                <w:sz w:val="20"/>
              </w:rPr>
              <w:t xml:space="preserve">When it is required to encode the siltation rate of a waterway, this must be done using the attribute </w:t>
            </w:r>
            <w:proofErr w:type="spellStart"/>
            <w:r w:rsidRPr="003B2A54">
              <w:rPr>
                <w:rFonts w:cstheme="minorHAnsi"/>
                <w:b/>
                <w:sz w:val="20"/>
              </w:rPr>
              <w:t>siltationRate</w:t>
            </w:r>
            <w:proofErr w:type="spellEnd"/>
            <w:r w:rsidRPr="00A66C15">
              <w:rPr>
                <w:rFonts w:cstheme="minorHAnsi"/>
                <w:sz w:val="20"/>
              </w:rPr>
              <w:t>.</w:t>
            </w:r>
          </w:p>
          <w:p w14:paraId="72C4D2D1" w14:textId="491A6F00" w:rsidR="00EB7F42" w:rsidRPr="00A66C15" w:rsidRDefault="00EB7F42" w:rsidP="00EB7F42">
            <w:pPr>
              <w:rPr>
                <w:rFonts w:cstheme="minorHAnsi"/>
              </w:rPr>
            </w:pPr>
            <w:r w:rsidRPr="00A66C15">
              <w:rPr>
                <w:rFonts w:cstheme="minorHAnsi"/>
                <w:sz w:val="20"/>
                <w:u w:val="single"/>
              </w:rPr>
              <w:t>Distinction:</w:t>
            </w:r>
            <w:r w:rsidRPr="00A66C15">
              <w:rPr>
                <w:rFonts w:cstheme="minorHAnsi"/>
                <w:sz w:val="20"/>
              </w:rPr>
              <w:t xml:space="preserve">  </w:t>
            </w:r>
            <w:proofErr w:type="spellStart"/>
            <w:r w:rsidR="0063131C" w:rsidRPr="00A66C15">
              <w:rPr>
                <w:rFonts w:cstheme="minorHAnsi"/>
                <w:sz w:val="20"/>
              </w:rPr>
              <w:t>Underkeel</w:t>
            </w:r>
            <w:proofErr w:type="spellEnd"/>
            <w:r w:rsidR="0063131C" w:rsidRPr="00A66C15">
              <w:rPr>
                <w:rFonts w:cstheme="minorHAnsi"/>
                <w:sz w:val="20"/>
              </w:rPr>
              <w:t xml:space="preserve"> Clearance Management Area, </w:t>
            </w:r>
            <w:proofErr w:type="spellStart"/>
            <w:r w:rsidR="0063131C" w:rsidRPr="00A66C15">
              <w:rPr>
                <w:rFonts w:cstheme="minorHAnsi"/>
                <w:sz w:val="20"/>
              </w:rPr>
              <w:t>Underkeel</w:t>
            </w:r>
            <w:proofErr w:type="spellEnd"/>
            <w:r w:rsidR="0063131C" w:rsidRPr="00A66C15">
              <w:rPr>
                <w:rFonts w:cstheme="minorHAnsi"/>
                <w:sz w:val="20"/>
              </w:rPr>
              <w:t xml:space="preserve"> Clearance Allowance Area, </w:t>
            </w:r>
            <w:r w:rsidR="0063131C" w:rsidRPr="00ED455F">
              <w:rPr>
                <w:rFonts w:cstheme="minorHAnsi"/>
                <w:sz w:val="20"/>
              </w:rPr>
              <w:t>Routeing Measure</w:t>
            </w:r>
          </w:p>
        </w:tc>
      </w:tr>
    </w:tbl>
    <w:p w14:paraId="498AC9FD" w14:textId="77777777" w:rsidR="00EB7F42" w:rsidRPr="00ED455F" w:rsidRDefault="00EB7F42">
      <w:pPr>
        <w:rPr>
          <w:rFonts w:cstheme="minorHAnsi"/>
        </w:rPr>
      </w:pPr>
    </w:p>
    <w:p w14:paraId="7A48EAEA" w14:textId="23D6FE9C" w:rsidR="00F4544D" w:rsidRPr="00A66C15" w:rsidRDefault="00F4544D" w:rsidP="00EC438D">
      <w:pPr>
        <w:pStyle w:val="Heading2"/>
        <w:rPr>
          <w:rFonts w:asciiTheme="minorHAnsi" w:hAnsiTheme="minorHAnsi" w:cstheme="minorHAnsi"/>
        </w:rPr>
      </w:pPr>
      <w:bookmarkStart w:id="388" w:name="_Toc531133514"/>
      <w:r w:rsidRPr="00A66C15">
        <w:rPr>
          <w:rFonts w:asciiTheme="minorHAnsi" w:hAnsiTheme="minorHAnsi" w:cstheme="minorHAnsi"/>
        </w:rPr>
        <w:t>I</w:t>
      </w:r>
      <w:r w:rsidR="00EC06B0" w:rsidRPr="00A66C15">
        <w:rPr>
          <w:rFonts w:asciiTheme="minorHAnsi" w:hAnsiTheme="minorHAnsi" w:cstheme="minorHAnsi"/>
        </w:rPr>
        <w:t xml:space="preserve">SPS </w:t>
      </w:r>
      <w:r w:rsidRPr="00A66C15">
        <w:rPr>
          <w:rFonts w:asciiTheme="minorHAnsi" w:hAnsiTheme="minorHAnsi" w:cstheme="minorHAnsi"/>
        </w:rPr>
        <w:t>Code</w:t>
      </w:r>
      <w:r w:rsidR="00EC06B0" w:rsidRPr="00A66C15">
        <w:rPr>
          <w:rFonts w:asciiTheme="minorHAnsi" w:hAnsiTheme="minorHAnsi" w:cstheme="minorHAnsi"/>
        </w:rPr>
        <w:t xml:space="preserve"> </w:t>
      </w:r>
      <w:r w:rsidRPr="00A66C15">
        <w:rPr>
          <w:rFonts w:asciiTheme="minorHAnsi" w:hAnsiTheme="minorHAnsi" w:cstheme="minorHAnsi"/>
        </w:rPr>
        <w:t>Security</w:t>
      </w:r>
      <w:r w:rsidR="00EC06B0" w:rsidRPr="00A66C15">
        <w:rPr>
          <w:rFonts w:asciiTheme="minorHAnsi" w:hAnsiTheme="minorHAnsi" w:cstheme="minorHAnsi"/>
        </w:rPr>
        <w:t xml:space="preserve"> </w:t>
      </w:r>
      <w:r w:rsidRPr="00A66C15">
        <w:rPr>
          <w:rFonts w:asciiTheme="minorHAnsi" w:hAnsiTheme="minorHAnsi" w:cstheme="minorHAnsi"/>
        </w:rPr>
        <w:t>Level</w:t>
      </w:r>
      <w:bookmarkEnd w:id="38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318BA9B2" w14:textId="77777777" w:rsidTr="009E0C4B">
        <w:trPr>
          <w:trHeight w:val="545"/>
        </w:trPr>
        <w:tc>
          <w:tcPr>
            <w:tcW w:w="9350" w:type="dxa"/>
            <w:hideMark/>
          </w:tcPr>
          <w:p w14:paraId="315F56A4" w14:textId="0DE39FD5" w:rsidR="00EB7F42" w:rsidRPr="00A66C15" w:rsidRDefault="00EB7F42" w:rsidP="00EB7F42">
            <w:pPr>
              <w:spacing w:after="120"/>
              <w:rPr>
                <w:rFonts w:cstheme="minorHAnsi"/>
                <w:sz w:val="20"/>
                <w:lang w:val="en-US"/>
              </w:rPr>
            </w:pPr>
            <w:r w:rsidRPr="00ED455F">
              <w:rPr>
                <w:rFonts w:cstheme="minorHAnsi"/>
                <w:sz w:val="20"/>
                <w:u w:val="single"/>
              </w:rPr>
              <w:t xml:space="preserve">IHO Definition: </w:t>
            </w:r>
            <w:r w:rsidR="00864C1D" w:rsidRPr="00A66C15">
              <w:rPr>
                <w:rFonts w:cstheme="minorHAnsi"/>
                <w:b/>
                <w:sz w:val="20"/>
              </w:rPr>
              <w:t>SECURITY LEVEL ACCORDING TO ISPS CODE</w:t>
            </w:r>
            <w:r w:rsidRPr="00A66C15">
              <w:rPr>
                <w:rFonts w:cstheme="minorHAnsi"/>
                <w:b/>
                <w:sz w:val="20"/>
              </w:rPr>
              <w:t xml:space="preserve">: </w:t>
            </w:r>
            <w:r w:rsidR="00864C1D" w:rsidRPr="00A66C15">
              <w:rPr>
                <w:rFonts w:cstheme="minorHAnsi"/>
                <w:sz w:val="20"/>
              </w:rPr>
              <w:t>The area to which an International Ship and Port Facility Security (ISPS) level applies.</w:t>
            </w:r>
          </w:p>
        </w:tc>
      </w:tr>
      <w:tr w:rsidR="00CC1DF7" w:rsidRPr="00D90A3A" w14:paraId="366907D2" w14:textId="77777777" w:rsidTr="009E0C4B">
        <w:trPr>
          <w:trHeight w:val="485"/>
        </w:trPr>
        <w:tc>
          <w:tcPr>
            <w:tcW w:w="9350" w:type="dxa"/>
            <w:hideMark/>
          </w:tcPr>
          <w:p w14:paraId="47B512D9" w14:textId="77777777" w:rsidR="00CC1DF7" w:rsidRPr="00A66C15" w:rsidRDefault="00CC1DF7" w:rsidP="002A281B">
            <w:pPr>
              <w:spacing w:after="120"/>
              <w:rPr>
                <w:rFonts w:cstheme="minorHAnsi"/>
                <w:b/>
                <w:sz w:val="20"/>
              </w:rPr>
            </w:pPr>
            <w:r w:rsidRPr="00ED455F">
              <w:rPr>
                <w:rFonts w:cstheme="minorHAnsi"/>
                <w:b/>
                <w:sz w:val="20"/>
                <w:u w:val="single"/>
              </w:rPr>
              <w:t xml:space="preserve">S-127 Geo Feature: </w:t>
            </w:r>
            <w:r w:rsidR="00864C1D" w:rsidRPr="00A66C15">
              <w:rPr>
                <w:rFonts w:cstheme="minorHAnsi"/>
                <w:b/>
                <w:sz w:val="20"/>
              </w:rPr>
              <w:t xml:space="preserve">Security level according to ISPS Code </w:t>
            </w:r>
            <w:r w:rsidRPr="00A66C15">
              <w:rPr>
                <w:rFonts w:cstheme="minorHAnsi"/>
                <w:b/>
                <w:sz w:val="20"/>
              </w:rPr>
              <w:t>(</w:t>
            </w:r>
            <w:r w:rsidR="00864C1D" w:rsidRPr="00A66C15">
              <w:rPr>
                <w:rFonts w:cstheme="minorHAnsi"/>
                <w:color w:val="000000"/>
                <w:sz w:val="19"/>
                <w:szCs w:val="19"/>
                <w:shd w:val="clear" w:color="auto" w:fill="FFFFFF"/>
              </w:rPr>
              <w:t>SECLVL</w:t>
            </w:r>
            <w:r w:rsidRPr="00ED455F">
              <w:rPr>
                <w:rFonts w:cstheme="minorHAnsi"/>
                <w:b/>
                <w:sz w:val="20"/>
              </w:rPr>
              <w:t xml:space="preserve">) </w:t>
            </w:r>
          </w:p>
          <w:p w14:paraId="56BD4766" w14:textId="08A0E06F" w:rsidR="005E590C" w:rsidRPr="00A66C15" w:rsidRDefault="005E590C" w:rsidP="002A281B">
            <w:pPr>
              <w:spacing w:after="120"/>
              <w:rPr>
                <w:rFonts w:cstheme="minorHAnsi"/>
                <w:b/>
                <w:sz w:val="20"/>
                <w:lang w:val="en-US"/>
              </w:rPr>
            </w:pPr>
            <w:proofErr w:type="spellStart"/>
            <w:r w:rsidRPr="00A66C15">
              <w:rPr>
                <w:rFonts w:cstheme="minorHAnsi"/>
                <w:b/>
                <w:sz w:val="20"/>
                <w:lang w:val="en-AU"/>
              </w:rPr>
              <w:t>SuperType</w:t>
            </w:r>
            <w:proofErr w:type="spellEnd"/>
            <w:r w:rsidRPr="00A66C15">
              <w:rPr>
                <w:rFonts w:cstheme="minorHAnsi"/>
                <w:b/>
                <w:sz w:val="20"/>
                <w:lang w:val="en-AU"/>
              </w:rPr>
              <w:t>: Organisation Contact Area</w:t>
            </w:r>
            <w:r w:rsidRPr="00A66C15">
              <w:rPr>
                <w:rFonts w:cstheme="minorHAnsi"/>
                <w:sz w:val="20"/>
                <w:lang w:val="en-AU"/>
              </w:rPr>
              <w:t xml:space="preserve"> </w:t>
            </w:r>
            <w:r w:rsidRPr="00A66C15">
              <w:rPr>
                <w:rFonts w:cstheme="minorHAnsi"/>
                <w:b/>
                <w:sz w:val="20"/>
                <w:lang w:val="en-AU"/>
              </w:rPr>
              <w:t>(Abstract)</w:t>
            </w:r>
          </w:p>
        </w:tc>
      </w:tr>
      <w:tr w:rsidR="00CC1DF7" w:rsidRPr="00D90A3A" w14:paraId="6D8D9F66" w14:textId="77777777" w:rsidTr="009E0C4B">
        <w:trPr>
          <w:trHeight w:val="485"/>
        </w:trPr>
        <w:tc>
          <w:tcPr>
            <w:tcW w:w="9350" w:type="dxa"/>
            <w:hideMark/>
          </w:tcPr>
          <w:p w14:paraId="55F9DC84" w14:textId="28EC2D3E" w:rsidR="00CC1DF7" w:rsidRPr="00A66C15" w:rsidRDefault="00864C1D" w:rsidP="00EB7F42">
            <w:pPr>
              <w:spacing w:after="120"/>
              <w:rPr>
                <w:rFonts w:cstheme="minorHAnsi"/>
                <w:b/>
                <w:color w:val="FF0000"/>
                <w:sz w:val="20"/>
                <w:lang w:val="en-US"/>
              </w:rPr>
            </w:pPr>
            <w:r w:rsidRPr="00ED455F">
              <w:rPr>
                <w:rFonts w:cstheme="minorHAnsi"/>
                <w:b/>
                <w:sz w:val="20"/>
                <w:u w:val="single"/>
              </w:rPr>
              <w:t>Primitives:</w:t>
            </w:r>
            <w:r w:rsidRPr="00A66C15">
              <w:rPr>
                <w:rFonts w:cstheme="minorHAnsi"/>
                <w:b/>
                <w:sz w:val="20"/>
              </w:rPr>
              <w:t xml:space="preserve"> </w:t>
            </w:r>
            <w:r w:rsidR="00E036EA">
              <w:rPr>
                <w:rFonts w:cstheme="minorHAnsi"/>
                <w:b/>
                <w:sz w:val="20"/>
              </w:rPr>
              <w:t xml:space="preserve">Curve, </w:t>
            </w:r>
            <w:r w:rsidRPr="00A66C15">
              <w:rPr>
                <w:rFonts w:cstheme="minorHAnsi"/>
                <w:b/>
                <w:sz w:val="20"/>
              </w:rPr>
              <w:t>Surface</w:t>
            </w:r>
          </w:p>
        </w:tc>
      </w:tr>
      <w:tr w:rsidR="00CC1DF7" w:rsidRPr="00D90A3A" w14:paraId="57BFF4A4" w14:textId="77777777" w:rsidTr="009E0C4B">
        <w:trPr>
          <w:trHeight w:val="485"/>
        </w:trPr>
        <w:tc>
          <w:tcPr>
            <w:tcW w:w="9350" w:type="dxa"/>
            <w:hideMark/>
          </w:tcPr>
          <w:p w14:paraId="30492304" w14:textId="4A8C7DE6" w:rsidR="00CC1DF7" w:rsidRDefault="00B1321C" w:rsidP="00EB7F42">
            <w:pPr>
              <w:rPr>
                <w:rFonts w:cstheme="minorHAnsi"/>
                <w:color w:val="FF0000"/>
                <w:sz w:val="20"/>
                <w:szCs w:val="24"/>
                <w:lang w:val="en-US"/>
              </w:rPr>
            </w:pPr>
            <w:r>
              <w:rPr>
                <w:rFonts w:cstheme="minorHAnsi"/>
                <w:noProof/>
                <w:color w:val="FF0000"/>
                <w:sz w:val="20"/>
                <w:szCs w:val="24"/>
                <w:lang w:val="en-US"/>
              </w:rPr>
              <w:lastRenderedPageBreak/>
              <w:drawing>
                <wp:inline distT="0" distB="0" distL="0" distR="0" wp14:anchorId="7BA1A25A" wp14:editId="4D8B4E6B">
                  <wp:extent cx="4724400" cy="23812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spsCodeSecurityLevel attributes.png"/>
                          <pic:cNvPicPr/>
                        </pic:nvPicPr>
                        <pic:blipFill>
                          <a:blip r:embed="rId230">
                            <a:extLst>
                              <a:ext uri="{28A0092B-C50C-407E-A947-70E740481C1C}">
                                <a14:useLocalDpi xmlns:a14="http://schemas.microsoft.com/office/drawing/2010/main" val="0"/>
                              </a:ext>
                            </a:extLst>
                          </a:blip>
                          <a:stretch>
                            <a:fillRect/>
                          </a:stretch>
                        </pic:blipFill>
                        <pic:spPr>
                          <a:xfrm>
                            <a:off x="0" y="0"/>
                            <a:ext cx="4724400" cy="2381250"/>
                          </a:xfrm>
                          <a:prstGeom prst="rect">
                            <a:avLst/>
                          </a:prstGeom>
                        </pic:spPr>
                      </pic:pic>
                    </a:graphicData>
                  </a:graphic>
                </wp:inline>
              </w:drawing>
            </w:r>
          </w:p>
          <w:p w14:paraId="73954DD0" w14:textId="77777777" w:rsidR="00A204C8" w:rsidRDefault="00A204C8" w:rsidP="00EB7F42">
            <w:pPr>
              <w:rPr>
                <w:rFonts w:cstheme="minorHAnsi"/>
                <w:color w:val="FF0000"/>
                <w:sz w:val="20"/>
                <w:szCs w:val="24"/>
                <w:lang w:val="en-US"/>
              </w:rPr>
            </w:pPr>
          </w:p>
          <w:p w14:paraId="6D28F806" w14:textId="5B9153B8" w:rsidR="00A204C8" w:rsidRPr="00ED455F" w:rsidRDefault="00A204C8" w:rsidP="00EB7F42">
            <w:pPr>
              <w:rPr>
                <w:rFonts w:cstheme="minorHAnsi"/>
                <w:color w:val="FF0000"/>
                <w:sz w:val="20"/>
                <w:szCs w:val="24"/>
                <w:lang w:val="en-US"/>
              </w:rPr>
            </w:pPr>
            <w:r>
              <w:rPr>
                <w:rFonts w:cstheme="minorHAnsi"/>
                <w:noProof/>
                <w:color w:val="FF0000"/>
                <w:sz w:val="20"/>
                <w:szCs w:val="24"/>
                <w:lang w:val="en-US"/>
              </w:rPr>
              <w:drawing>
                <wp:inline distT="0" distB="0" distL="0" distR="0" wp14:anchorId="71459541" wp14:editId="4A76574A">
                  <wp:extent cx="5585004" cy="2509309"/>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SPSCodeSecurityLevel assoc.png"/>
                          <pic:cNvPicPr/>
                        </pic:nvPicPr>
                        <pic:blipFill>
                          <a:blip r:embed="rId231">
                            <a:extLst>
                              <a:ext uri="{28A0092B-C50C-407E-A947-70E740481C1C}">
                                <a14:useLocalDpi xmlns:a14="http://schemas.microsoft.com/office/drawing/2010/main" val="0"/>
                              </a:ext>
                            </a:extLst>
                          </a:blip>
                          <a:stretch>
                            <a:fillRect/>
                          </a:stretch>
                        </pic:blipFill>
                        <pic:spPr>
                          <a:xfrm>
                            <a:off x="0" y="0"/>
                            <a:ext cx="5585004" cy="2509309"/>
                          </a:xfrm>
                          <a:prstGeom prst="rect">
                            <a:avLst/>
                          </a:prstGeom>
                        </pic:spPr>
                      </pic:pic>
                    </a:graphicData>
                  </a:graphic>
                </wp:inline>
              </w:drawing>
            </w:r>
          </w:p>
        </w:tc>
      </w:tr>
      <w:tr w:rsidR="00CC1DF7" w:rsidRPr="00D90A3A" w14:paraId="2FC0BBE8" w14:textId="77777777" w:rsidTr="009E0C4B">
        <w:tc>
          <w:tcPr>
            <w:tcW w:w="9350" w:type="dxa"/>
          </w:tcPr>
          <w:p w14:paraId="35C2FF4D" w14:textId="3C2C92F0" w:rsidR="006E4D96" w:rsidRPr="006E4D96" w:rsidRDefault="006E4D96" w:rsidP="006E4D96">
            <w:pPr>
              <w:pStyle w:val="NormalWeb"/>
              <w:spacing w:before="120" w:after="120"/>
              <w:rPr>
                <w:rFonts w:cstheme="minorHAnsi"/>
                <w:b/>
                <w:bCs/>
                <w:sz w:val="20"/>
                <w:szCs w:val="22"/>
              </w:rPr>
            </w:pPr>
            <w:r w:rsidRPr="00BD2D5B">
              <w:rPr>
                <w:rFonts w:cstheme="minorHAnsi"/>
                <w:b/>
                <w:bCs/>
                <w:sz w:val="20"/>
                <w:szCs w:val="22"/>
              </w:rPr>
              <w:t>5.1</w:t>
            </w:r>
            <w:r>
              <w:rPr>
                <w:rFonts w:cstheme="minorHAnsi"/>
                <w:b/>
                <w:bCs/>
                <w:sz w:val="20"/>
                <w:szCs w:val="22"/>
              </w:rPr>
              <w:t>6</w:t>
            </w:r>
            <w:r w:rsidRPr="00BD2D5B">
              <w:rPr>
                <w:rFonts w:cstheme="minorHAnsi"/>
                <w:b/>
                <w:bCs/>
                <w:sz w:val="20"/>
                <w:szCs w:val="22"/>
              </w:rPr>
              <w:t xml:space="preserve">.1 </w:t>
            </w:r>
            <w:r>
              <w:rPr>
                <w:rFonts w:cstheme="minorHAnsi"/>
                <w:b/>
                <w:bCs/>
                <w:sz w:val="20"/>
                <w:szCs w:val="22"/>
              </w:rPr>
              <w:t>ISPS Code Security Level areas</w:t>
            </w:r>
          </w:p>
          <w:p w14:paraId="547A61E5" w14:textId="46689904" w:rsidR="00CC1DF7" w:rsidRDefault="0032626B" w:rsidP="00A66C15">
            <w:pPr>
              <w:spacing w:after="120"/>
              <w:rPr>
                <w:rFonts w:cstheme="minorHAnsi"/>
                <w:sz w:val="20"/>
              </w:rPr>
            </w:pPr>
            <w:r w:rsidRPr="00A66C15">
              <w:rPr>
                <w:rFonts w:cstheme="minorHAnsi"/>
                <w:sz w:val="20"/>
              </w:rPr>
              <w:t>When it is required to</w:t>
            </w:r>
            <w:r w:rsidRPr="00ED455F">
              <w:rPr>
                <w:rFonts w:cstheme="minorHAnsi"/>
                <w:sz w:val="20"/>
              </w:rPr>
              <w:t xml:space="preserve"> encode the security level of an area, such as a port or area of a port, this must be done using the feature </w:t>
            </w:r>
            <w:r w:rsidRPr="00A66C15">
              <w:rPr>
                <w:rFonts w:cstheme="minorHAnsi"/>
                <w:sz w:val="20"/>
              </w:rPr>
              <w:t>ISPS Code Security Level</w:t>
            </w:r>
            <w:r w:rsidRPr="00A66C15">
              <w:rPr>
                <w:rFonts w:cstheme="minorHAnsi"/>
                <w:color w:val="FF0000"/>
                <w:sz w:val="20"/>
              </w:rPr>
              <w:t xml:space="preserve">. </w:t>
            </w:r>
            <w:r w:rsidRPr="00A66C15">
              <w:rPr>
                <w:rFonts w:cstheme="minorHAnsi"/>
                <w:sz w:val="20"/>
              </w:rPr>
              <w:t xml:space="preserve">The specific ISPS level is encoded in the attribute </w:t>
            </w:r>
            <w:proofErr w:type="spellStart"/>
            <w:r w:rsidRPr="0094585A">
              <w:rPr>
                <w:rFonts w:cstheme="minorHAnsi"/>
                <w:b/>
                <w:sz w:val="20"/>
              </w:rPr>
              <w:t>ispsLevel</w:t>
            </w:r>
            <w:proofErr w:type="spellEnd"/>
            <w:r w:rsidRPr="00ED455F">
              <w:rPr>
                <w:rFonts w:cstheme="minorHAnsi"/>
                <w:sz w:val="20"/>
              </w:rPr>
              <w:t>.</w:t>
            </w:r>
          </w:p>
          <w:p w14:paraId="1F034B17" w14:textId="77777777" w:rsidR="00E036EA" w:rsidRPr="00A66C15" w:rsidRDefault="00E036EA" w:rsidP="00E036EA">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0864D31A" w14:textId="56035290" w:rsidR="00E036EA" w:rsidRDefault="00E036EA">
            <w:pPr>
              <w:keepNext/>
              <w:keepLines/>
              <w:numPr>
                <w:ilvl w:val="0"/>
                <w:numId w:val="1"/>
              </w:numPr>
              <w:tabs>
                <w:tab w:val="left" w:pos="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jc w:val="both"/>
              <w:rPr>
                <w:rFonts w:cstheme="minorHAnsi"/>
                <w:sz w:val="20"/>
              </w:rPr>
            </w:pPr>
            <w:r w:rsidRPr="00A66C15">
              <w:rPr>
                <w:rFonts w:cstheme="minorHAnsi"/>
                <w:sz w:val="20"/>
              </w:rPr>
              <w:t xml:space="preserve">When it is required to encode the </w:t>
            </w:r>
            <w:r w:rsidR="006C1280" w:rsidRPr="00A66C15">
              <w:rPr>
                <w:rFonts w:cstheme="minorHAnsi"/>
                <w:sz w:val="20"/>
              </w:rPr>
              <w:t>ISPS Code Security Level</w:t>
            </w:r>
            <w:r w:rsidR="00104AB2">
              <w:rPr>
                <w:rFonts w:cstheme="minorHAnsi"/>
                <w:sz w:val="20"/>
              </w:rPr>
              <w:t xml:space="preserve"> but exact level is unknown, a null value can be given and any clarifying remarks added to an associated </w:t>
            </w:r>
            <w:r w:rsidR="00104AB2" w:rsidRPr="009E0C4B">
              <w:rPr>
                <w:rFonts w:cstheme="minorHAnsi"/>
                <w:b/>
                <w:sz w:val="20"/>
              </w:rPr>
              <w:t>Nautical</w:t>
            </w:r>
            <w:r w:rsidR="0094585A">
              <w:rPr>
                <w:rFonts w:cstheme="minorHAnsi"/>
                <w:b/>
                <w:sz w:val="20"/>
              </w:rPr>
              <w:t xml:space="preserve"> </w:t>
            </w:r>
            <w:r w:rsidR="00104AB2" w:rsidRPr="009E0C4B">
              <w:rPr>
                <w:rFonts w:cstheme="minorHAnsi"/>
                <w:b/>
                <w:sz w:val="20"/>
              </w:rPr>
              <w:t>Information</w:t>
            </w:r>
            <w:r w:rsidR="00104AB2">
              <w:rPr>
                <w:rFonts w:cstheme="minorHAnsi"/>
                <w:sz w:val="20"/>
              </w:rPr>
              <w:t xml:space="preserve">. </w:t>
            </w:r>
          </w:p>
          <w:p w14:paraId="4F69D094" w14:textId="40CCC72C" w:rsidR="00B47C3C" w:rsidRPr="009E0C4B" w:rsidRDefault="00B47C3C" w:rsidP="009E0C4B">
            <w:pPr>
              <w:keepNext/>
              <w:keepLines/>
              <w:numPr>
                <w:ilvl w:val="0"/>
                <w:numId w:val="1"/>
              </w:numPr>
              <w:tabs>
                <w:tab w:val="left" w:pos="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jc w:val="both"/>
              <w:rPr>
                <w:rFonts w:cstheme="minorHAnsi"/>
                <w:sz w:val="20"/>
              </w:rPr>
            </w:pPr>
            <w:r w:rsidRPr="00B47C3C">
              <w:rPr>
                <w:rFonts w:cstheme="minorHAnsi"/>
                <w:sz w:val="20"/>
              </w:rPr>
              <w:t>The International Ship and Port Facility Security (ISPS) Code is an amendment to the Safety of Life at Sea (SOLAS) Convention (1974/1988) on minimum security arrangements for ships, ports and government agencies. Having come into force in 2004, it prescribes responsibilities to governments, shipping companies, shipboard personnel, and port/facility personnel to "detect security threats and take preventative measures against security incidents affecting ships or port facilities used in international trade</w:t>
            </w:r>
          </w:p>
          <w:p w14:paraId="7A191828" w14:textId="34BE9C5A" w:rsidR="00CC1DF7" w:rsidRPr="00A66C15" w:rsidRDefault="00CC1DF7" w:rsidP="00EB7F42">
            <w:pPr>
              <w:rPr>
                <w:rFonts w:cstheme="minorHAnsi"/>
              </w:rPr>
            </w:pPr>
            <w:r w:rsidRPr="00A66C15">
              <w:rPr>
                <w:rFonts w:cstheme="minorHAnsi"/>
                <w:sz w:val="20"/>
                <w:u w:val="single"/>
              </w:rPr>
              <w:t>Distinction:</w:t>
            </w:r>
            <w:r w:rsidRPr="00A66C15">
              <w:rPr>
                <w:rFonts w:cstheme="minorHAnsi"/>
                <w:color w:val="FF0000"/>
                <w:sz w:val="20"/>
              </w:rPr>
              <w:t xml:space="preserve">  </w:t>
            </w:r>
            <w:r w:rsidR="0032626B" w:rsidRPr="00A66C15">
              <w:rPr>
                <w:rFonts w:cstheme="minorHAnsi"/>
                <w:sz w:val="20"/>
              </w:rPr>
              <w:t>Concentration</w:t>
            </w:r>
            <w:r w:rsidR="00942454" w:rsidRPr="00ED455F">
              <w:rPr>
                <w:rFonts w:cstheme="minorHAnsi"/>
                <w:sz w:val="20"/>
              </w:rPr>
              <w:t xml:space="preserve"> </w:t>
            </w:r>
            <w:r w:rsidR="0032626B" w:rsidRPr="00A66C15">
              <w:rPr>
                <w:rFonts w:cstheme="minorHAnsi"/>
                <w:sz w:val="20"/>
              </w:rPr>
              <w:t>Of</w:t>
            </w:r>
            <w:r w:rsidR="00942454" w:rsidRPr="00ED455F">
              <w:rPr>
                <w:rFonts w:cstheme="minorHAnsi"/>
                <w:sz w:val="20"/>
              </w:rPr>
              <w:t xml:space="preserve"> </w:t>
            </w:r>
            <w:r w:rsidR="0032626B" w:rsidRPr="00A66C15">
              <w:rPr>
                <w:rFonts w:cstheme="minorHAnsi"/>
                <w:sz w:val="20"/>
              </w:rPr>
              <w:t>Shipping</w:t>
            </w:r>
            <w:r w:rsidR="00942454" w:rsidRPr="00ED455F">
              <w:rPr>
                <w:rFonts w:cstheme="minorHAnsi"/>
                <w:sz w:val="20"/>
              </w:rPr>
              <w:t xml:space="preserve"> </w:t>
            </w:r>
            <w:r w:rsidR="0032626B" w:rsidRPr="00A66C15">
              <w:rPr>
                <w:rFonts w:cstheme="minorHAnsi"/>
                <w:sz w:val="20"/>
              </w:rPr>
              <w:t>Hazard</w:t>
            </w:r>
            <w:r w:rsidR="00942454" w:rsidRPr="00ED455F">
              <w:rPr>
                <w:rFonts w:cstheme="minorHAnsi"/>
                <w:sz w:val="20"/>
              </w:rPr>
              <w:t xml:space="preserve"> </w:t>
            </w:r>
            <w:r w:rsidR="0032626B" w:rsidRPr="00A66C15">
              <w:rPr>
                <w:rFonts w:cstheme="minorHAnsi"/>
                <w:sz w:val="20"/>
              </w:rPr>
              <w:t>Area</w:t>
            </w:r>
            <w:r w:rsidR="00942454" w:rsidRPr="00ED455F">
              <w:rPr>
                <w:rFonts w:cstheme="minorHAnsi"/>
                <w:sz w:val="20"/>
              </w:rPr>
              <w:t>;</w:t>
            </w:r>
            <w:r w:rsidR="0032626B" w:rsidRPr="00A66C15">
              <w:rPr>
                <w:rFonts w:cstheme="minorHAnsi"/>
                <w:sz w:val="20"/>
              </w:rPr>
              <w:t xml:space="preserve"> Restricted</w:t>
            </w:r>
            <w:r w:rsidR="00942454" w:rsidRPr="00ED455F">
              <w:rPr>
                <w:rFonts w:cstheme="minorHAnsi"/>
                <w:sz w:val="20"/>
              </w:rPr>
              <w:t xml:space="preserve"> </w:t>
            </w:r>
            <w:r w:rsidR="0032626B" w:rsidRPr="00A66C15">
              <w:rPr>
                <w:rFonts w:cstheme="minorHAnsi"/>
                <w:sz w:val="20"/>
              </w:rPr>
              <w:t>Area</w:t>
            </w:r>
            <w:r w:rsidR="00942454" w:rsidRPr="00ED455F">
              <w:rPr>
                <w:rFonts w:cstheme="minorHAnsi"/>
                <w:sz w:val="20"/>
              </w:rPr>
              <w:t xml:space="preserve"> </w:t>
            </w:r>
            <w:r w:rsidR="0032626B" w:rsidRPr="00A66C15">
              <w:rPr>
                <w:rFonts w:cstheme="minorHAnsi"/>
                <w:sz w:val="20"/>
              </w:rPr>
              <w:t>Regulatory</w:t>
            </w:r>
            <w:r w:rsidR="00942454" w:rsidRPr="00ED455F">
              <w:rPr>
                <w:rFonts w:cstheme="minorHAnsi"/>
                <w:sz w:val="20"/>
              </w:rPr>
              <w:t>;</w:t>
            </w:r>
            <w:r w:rsidR="0032626B" w:rsidRPr="00A66C15">
              <w:rPr>
                <w:rFonts w:cstheme="minorHAnsi"/>
                <w:sz w:val="20"/>
              </w:rPr>
              <w:t xml:space="preserve"> Restricted</w:t>
            </w:r>
            <w:r w:rsidR="00942454" w:rsidRPr="00ED455F">
              <w:rPr>
                <w:rFonts w:cstheme="minorHAnsi"/>
                <w:sz w:val="20"/>
              </w:rPr>
              <w:t xml:space="preserve"> </w:t>
            </w:r>
            <w:r w:rsidR="0032626B" w:rsidRPr="00A66C15">
              <w:rPr>
                <w:rFonts w:cstheme="minorHAnsi"/>
                <w:sz w:val="20"/>
              </w:rPr>
              <w:t>Area</w:t>
            </w:r>
            <w:r w:rsidR="00942454" w:rsidRPr="00ED455F">
              <w:rPr>
                <w:rFonts w:cstheme="minorHAnsi"/>
                <w:sz w:val="20"/>
              </w:rPr>
              <w:t xml:space="preserve"> </w:t>
            </w:r>
            <w:r w:rsidR="0032626B" w:rsidRPr="00A66C15">
              <w:rPr>
                <w:rFonts w:cstheme="minorHAnsi"/>
                <w:sz w:val="20"/>
              </w:rPr>
              <w:t>Navigational</w:t>
            </w:r>
            <w:r w:rsidR="00942454" w:rsidRPr="00ED455F">
              <w:rPr>
                <w:rFonts w:cstheme="minorHAnsi"/>
                <w:sz w:val="20"/>
              </w:rPr>
              <w:t>;</w:t>
            </w:r>
            <w:r w:rsidR="0032626B" w:rsidRPr="00A66C15">
              <w:rPr>
                <w:rFonts w:cstheme="minorHAnsi"/>
                <w:sz w:val="20"/>
              </w:rPr>
              <w:t xml:space="preserve"> Piracy</w:t>
            </w:r>
            <w:r w:rsidR="00942454" w:rsidRPr="00ED455F">
              <w:rPr>
                <w:rFonts w:cstheme="minorHAnsi"/>
                <w:sz w:val="20"/>
              </w:rPr>
              <w:t xml:space="preserve"> </w:t>
            </w:r>
            <w:r w:rsidR="0032626B" w:rsidRPr="00A66C15">
              <w:rPr>
                <w:rFonts w:cstheme="minorHAnsi"/>
                <w:sz w:val="20"/>
              </w:rPr>
              <w:t>Risk</w:t>
            </w:r>
            <w:r w:rsidR="00942454" w:rsidRPr="00ED455F">
              <w:rPr>
                <w:rFonts w:cstheme="minorHAnsi"/>
                <w:sz w:val="20"/>
              </w:rPr>
              <w:t xml:space="preserve"> </w:t>
            </w:r>
            <w:r w:rsidR="0032626B" w:rsidRPr="00A66C15">
              <w:rPr>
                <w:rFonts w:cstheme="minorHAnsi"/>
                <w:sz w:val="20"/>
              </w:rPr>
              <w:t>Area</w:t>
            </w:r>
            <w:r w:rsidR="00942454" w:rsidRPr="00ED455F">
              <w:rPr>
                <w:rFonts w:cstheme="minorHAnsi"/>
                <w:sz w:val="20"/>
              </w:rPr>
              <w:t>.</w:t>
            </w:r>
          </w:p>
        </w:tc>
      </w:tr>
    </w:tbl>
    <w:p w14:paraId="60E25E14" w14:textId="77777777" w:rsidR="00EB7F42" w:rsidRPr="00ED455F" w:rsidRDefault="00EB7F42" w:rsidP="00F4544D">
      <w:pPr>
        <w:rPr>
          <w:rFonts w:cstheme="minorHAnsi"/>
        </w:rPr>
      </w:pPr>
    </w:p>
    <w:p w14:paraId="4FE0295C" w14:textId="1CD53082" w:rsidR="00F4544D" w:rsidRPr="00A66C15" w:rsidRDefault="00F4544D" w:rsidP="00EC438D">
      <w:pPr>
        <w:pStyle w:val="Heading2"/>
        <w:rPr>
          <w:rFonts w:asciiTheme="minorHAnsi" w:hAnsiTheme="minorHAnsi" w:cstheme="minorHAnsi"/>
        </w:rPr>
      </w:pPr>
      <w:bookmarkStart w:id="389" w:name="_Toc531133515"/>
      <w:r w:rsidRPr="00A66C15">
        <w:rPr>
          <w:rFonts w:asciiTheme="minorHAnsi" w:hAnsiTheme="minorHAnsi" w:cstheme="minorHAnsi"/>
        </w:rPr>
        <w:t>Military</w:t>
      </w:r>
      <w:r w:rsidR="00EC06B0" w:rsidRPr="00A66C15">
        <w:rPr>
          <w:rFonts w:asciiTheme="minorHAnsi" w:hAnsiTheme="minorHAnsi" w:cstheme="minorHAnsi"/>
        </w:rPr>
        <w:t xml:space="preserve"> </w:t>
      </w:r>
      <w:r w:rsidRPr="00A66C15">
        <w:rPr>
          <w:rFonts w:asciiTheme="minorHAnsi" w:hAnsiTheme="minorHAnsi" w:cstheme="minorHAnsi"/>
        </w:rPr>
        <w:t>Practice</w:t>
      </w:r>
      <w:r w:rsidR="00EC06B0" w:rsidRPr="00A66C15">
        <w:rPr>
          <w:rFonts w:asciiTheme="minorHAnsi" w:hAnsiTheme="minorHAnsi" w:cstheme="minorHAnsi"/>
        </w:rPr>
        <w:t xml:space="preserve"> </w:t>
      </w:r>
      <w:r w:rsidRPr="00A66C15">
        <w:rPr>
          <w:rFonts w:asciiTheme="minorHAnsi" w:hAnsiTheme="minorHAnsi" w:cstheme="minorHAnsi"/>
        </w:rPr>
        <w:t>Area</w:t>
      </w:r>
      <w:bookmarkEnd w:id="38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0F99DFEF" w14:textId="77777777" w:rsidTr="009E0C4B">
        <w:trPr>
          <w:trHeight w:val="545"/>
        </w:trPr>
        <w:tc>
          <w:tcPr>
            <w:tcW w:w="9350" w:type="dxa"/>
            <w:hideMark/>
          </w:tcPr>
          <w:p w14:paraId="16FD545B" w14:textId="3064518F" w:rsidR="00EB7F42" w:rsidRPr="00ED455F" w:rsidRDefault="00EB7F42" w:rsidP="00864C1D">
            <w:pPr>
              <w:autoSpaceDE w:val="0"/>
              <w:autoSpaceDN w:val="0"/>
              <w:adjustRightInd w:val="0"/>
              <w:rPr>
                <w:rFonts w:cstheme="minorHAnsi"/>
                <w:sz w:val="20"/>
                <w:lang w:val="en-US"/>
              </w:rPr>
            </w:pPr>
            <w:r w:rsidRPr="00ED455F">
              <w:rPr>
                <w:rFonts w:cstheme="minorHAnsi"/>
                <w:sz w:val="20"/>
                <w:u w:val="single"/>
              </w:rPr>
              <w:t xml:space="preserve">IHO Definition: </w:t>
            </w:r>
            <w:r w:rsidR="00864C1D" w:rsidRPr="00A66C15">
              <w:rPr>
                <w:rFonts w:cstheme="minorHAnsi"/>
                <w:b/>
                <w:bCs/>
                <w:sz w:val="20"/>
                <w:szCs w:val="20"/>
              </w:rPr>
              <w:t>MILITARY PRACTICE AREA</w:t>
            </w:r>
            <w:r w:rsidR="00864C1D" w:rsidRPr="00A66C15">
              <w:rPr>
                <w:rFonts w:cstheme="minorHAnsi"/>
                <w:sz w:val="20"/>
                <w:szCs w:val="20"/>
              </w:rPr>
              <w:t>. An area within which naval, military or aerial exercises are carried out. Also called an exercise area. (Adapted from IHO Dictionary – S-32).</w:t>
            </w:r>
          </w:p>
        </w:tc>
      </w:tr>
      <w:tr w:rsidR="00EB7F42" w:rsidRPr="00D90A3A" w14:paraId="68FD0F91" w14:textId="77777777" w:rsidTr="009E0C4B">
        <w:trPr>
          <w:trHeight w:val="485"/>
        </w:trPr>
        <w:tc>
          <w:tcPr>
            <w:tcW w:w="9350" w:type="dxa"/>
            <w:hideMark/>
          </w:tcPr>
          <w:p w14:paraId="3A2EAC46" w14:textId="77777777" w:rsidR="00EB7F42" w:rsidRPr="00A66C15" w:rsidRDefault="00864C1D" w:rsidP="00EB7F42">
            <w:pPr>
              <w:spacing w:after="120"/>
              <w:rPr>
                <w:rFonts w:cstheme="minorHAnsi"/>
                <w:b/>
                <w:bCs/>
                <w:sz w:val="20"/>
                <w:szCs w:val="20"/>
              </w:rPr>
            </w:pPr>
            <w:r w:rsidRPr="00A66C15">
              <w:rPr>
                <w:rFonts w:cstheme="minorHAnsi"/>
                <w:b/>
                <w:bCs/>
                <w:sz w:val="20"/>
                <w:szCs w:val="20"/>
                <w:u w:val="single"/>
              </w:rPr>
              <w:t>S-127 Geo Feature:</w:t>
            </w:r>
            <w:r w:rsidRPr="00A66C15">
              <w:rPr>
                <w:rFonts w:cstheme="minorHAnsi"/>
                <w:b/>
                <w:bCs/>
                <w:sz w:val="20"/>
                <w:szCs w:val="20"/>
              </w:rPr>
              <w:t xml:space="preserve"> Military practice area (MIPARE)</w:t>
            </w:r>
          </w:p>
          <w:p w14:paraId="1D308222" w14:textId="206B2DF9" w:rsidR="005E590C" w:rsidRPr="00A66C15" w:rsidRDefault="005E590C" w:rsidP="00EB7F42">
            <w:pPr>
              <w:spacing w:after="120"/>
              <w:rPr>
                <w:rFonts w:cstheme="minorHAnsi"/>
                <w:b/>
                <w:sz w:val="20"/>
                <w:lang w:val="en-AU"/>
              </w:rPr>
            </w:pPr>
            <w:proofErr w:type="spellStart"/>
            <w:r w:rsidRPr="00ED455F">
              <w:rPr>
                <w:rFonts w:cstheme="minorHAnsi"/>
                <w:b/>
                <w:sz w:val="20"/>
                <w:lang w:val="en-AU"/>
              </w:rPr>
              <w:t>SuperType</w:t>
            </w:r>
            <w:proofErr w:type="spellEnd"/>
            <w:r w:rsidRPr="00ED455F">
              <w:rPr>
                <w:rFonts w:cstheme="minorHAnsi"/>
                <w:b/>
                <w:sz w:val="20"/>
                <w:lang w:val="en-AU"/>
              </w:rPr>
              <w:t>: Supervised Area</w:t>
            </w:r>
            <w:r w:rsidRPr="00A66C15">
              <w:rPr>
                <w:rFonts w:cstheme="minorHAnsi"/>
                <w:sz w:val="20"/>
                <w:lang w:val="en-AU"/>
              </w:rPr>
              <w:t xml:space="preserve"> </w:t>
            </w:r>
            <w:r w:rsidRPr="00A66C15">
              <w:rPr>
                <w:rFonts w:cstheme="minorHAnsi"/>
                <w:b/>
                <w:sz w:val="20"/>
                <w:lang w:val="en-AU"/>
              </w:rPr>
              <w:t>(Abstract)</w:t>
            </w:r>
          </w:p>
        </w:tc>
      </w:tr>
      <w:tr w:rsidR="00EB7F42" w:rsidRPr="00D90A3A" w14:paraId="0EB96A1E" w14:textId="77777777" w:rsidTr="009E0C4B">
        <w:trPr>
          <w:trHeight w:val="485"/>
        </w:trPr>
        <w:tc>
          <w:tcPr>
            <w:tcW w:w="9350" w:type="dxa"/>
            <w:hideMark/>
          </w:tcPr>
          <w:p w14:paraId="4F4B16E0" w14:textId="5E412578" w:rsidR="00EB7F42" w:rsidRPr="00ED455F" w:rsidRDefault="00864C1D" w:rsidP="00EB7F42">
            <w:pPr>
              <w:rPr>
                <w:rFonts w:cstheme="minorHAnsi"/>
                <w:color w:val="FF0000"/>
                <w:sz w:val="20"/>
                <w:szCs w:val="24"/>
                <w:lang w:val="en-US"/>
              </w:rPr>
            </w:pPr>
            <w:r w:rsidRPr="00A66C15">
              <w:rPr>
                <w:rFonts w:cstheme="minorHAnsi"/>
                <w:b/>
                <w:bCs/>
                <w:sz w:val="20"/>
                <w:szCs w:val="20"/>
                <w:u w:val="single"/>
              </w:rPr>
              <w:t>Primitives</w:t>
            </w:r>
            <w:r w:rsidRPr="00A66C15">
              <w:rPr>
                <w:rFonts w:cstheme="minorHAnsi"/>
                <w:b/>
                <w:bCs/>
                <w:sz w:val="20"/>
                <w:szCs w:val="20"/>
              </w:rPr>
              <w:t>: Point, Surface</w:t>
            </w:r>
          </w:p>
        </w:tc>
      </w:tr>
      <w:tr w:rsidR="00EB7F42" w:rsidRPr="00D90A3A" w14:paraId="066BBAC0" w14:textId="77777777" w:rsidTr="009E0C4B">
        <w:tc>
          <w:tcPr>
            <w:tcW w:w="9350" w:type="dxa"/>
          </w:tcPr>
          <w:p w14:paraId="2F530C42" w14:textId="0830864F" w:rsidR="00EB7F42" w:rsidRDefault="00010F8F" w:rsidP="00EB7F42">
            <w:pPr>
              <w:rPr>
                <w:rFonts w:cstheme="minorHAnsi"/>
              </w:rPr>
            </w:pPr>
            <w:r>
              <w:rPr>
                <w:rFonts w:cstheme="minorHAnsi"/>
                <w:noProof/>
              </w:rPr>
              <w:drawing>
                <wp:inline distT="0" distB="0" distL="0" distR="0" wp14:anchorId="489D3447" wp14:editId="6503BDF3">
                  <wp:extent cx="5800090" cy="370376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IPARE attributes.png"/>
                          <pic:cNvPicPr/>
                        </pic:nvPicPr>
                        <pic:blipFill>
                          <a:blip r:embed="rId232">
                            <a:extLst>
                              <a:ext uri="{28A0092B-C50C-407E-A947-70E740481C1C}">
                                <a14:useLocalDpi xmlns:a14="http://schemas.microsoft.com/office/drawing/2010/main" val="0"/>
                              </a:ext>
                            </a:extLst>
                          </a:blip>
                          <a:stretch>
                            <a:fillRect/>
                          </a:stretch>
                        </pic:blipFill>
                        <pic:spPr>
                          <a:xfrm>
                            <a:off x="0" y="0"/>
                            <a:ext cx="5800090" cy="3703761"/>
                          </a:xfrm>
                          <a:prstGeom prst="rect">
                            <a:avLst/>
                          </a:prstGeom>
                        </pic:spPr>
                      </pic:pic>
                    </a:graphicData>
                  </a:graphic>
                </wp:inline>
              </w:drawing>
            </w:r>
          </w:p>
          <w:p w14:paraId="3EA43790" w14:textId="77777777" w:rsidR="00010F8F" w:rsidRDefault="00010F8F" w:rsidP="00EB7F42">
            <w:pPr>
              <w:rPr>
                <w:rFonts w:cstheme="minorHAnsi"/>
              </w:rPr>
            </w:pPr>
          </w:p>
          <w:p w14:paraId="7A28B319" w14:textId="72FA6B87" w:rsidR="00010F8F" w:rsidRPr="00ED455F" w:rsidRDefault="00010F8F" w:rsidP="00EB7F42">
            <w:pPr>
              <w:rPr>
                <w:rFonts w:cstheme="minorHAnsi"/>
              </w:rPr>
            </w:pPr>
            <w:r>
              <w:rPr>
                <w:rFonts w:cstheme="minorHAnsi"/>
                <w:noProof/>
              </w:rPr>
              <w:lastRenderedPageBreak/>
              <w:drawing>
                <wp:inline distT="0" distB="0" distL="0" distR="0" wp14:anchorId="0BFC0C9D" wp14:editId="74DBD25E">
                  <wp:extent cx="5800090" cy="3082866"/>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MIPARE assoc.png"/>
                          <pic:cNvPicPr/>
                        </pic:nvPicPr>
                        <pic:blipFill>
                          <a:blip r:embed="rId233">
                            <a:extLst>
                              <a:ext uri="{28A0092B-C50C-407E-A947-70E740481C1C}">
                                <a14:useLocalDpi xmlns:a14="http://schemas.microsoft.com/office/drawing/2010/main" val="0"/>
                              </a:ext>
                            </a:extLst>
                          </a:blip>
                          <a:stretch>
                            <a:fillRect/>
                          </a:stretch>
                        </pic:blipFill>
                        <pic:spPr>
                          <a:xfrm>
                            <a:off x="0" y="0"/>
                            <a:ext cx="5800090" cy="3082866"/>
                          </a:xfrm>
                          <a:prstGeom prst="rect">
                            <a:avLst/>
                          </a:prstGeom>
                        </pic:spPr>
                      </pic:pic>
                    </a:graphicData>
                  </a:graphic>
                </wp:inline>
              </w:drawing>
            </w:r>
          </w:p>
        </w:tc>
      </w:tr>
      <w:tr w:rsidR="00EB7F42" w:rsidRPr="00D90A3A" w14:paraId="52ADABCE" w14:textId="77777777" w:rsidTr="009E0C4B">
        <w:tc>
          <w:tcPr>
            <w:tcW w:w="9350" w:type="dxa"/>
          </w:tcPr>
          <w:p w14:paraId="3CDA8C83" w14:textId="77777777" w:rsidR="00864C1D" w:rsidRPr="00A66C15" w:rsidRDefault="00864C1D" w:rsidP="00864C1D">
            <w:pPr>
              <w:autoSpaceDE w:val="0"/>
              <w:autoSpaceDN w:val="0"/>
              <w:adjustRightInd w:val="0"/>
              <w:rPr>
                <w:rFonts w:cstheme="minorHAnsi"/>
                <w:color w:val="000000"/>
                <w:sz w:val="20"/>
                <w:szCs w:val="20"/>
              </w:rPr>
            </w:pPr>
            <w:r w:rsidRPr="00A66C15">
              <w:rPr>
                <w:rFonts w:cstheme="minorHAnsi"/>
                <w:color w:val="000000"/>
                <w:sz w:val="20"/>
                <w:szCs w:val="20"/>
              </w:rPr>
              <w:lastRenderedPageBreak/>
              <w:t>INT 1 Reference: N 30-33</w:t>
            </w:r>
          </w:p>
          <w:p w14:paraId="274D4DFD" w14:textId="6AD1DF6E" w:rsidR="00864C1D" w:rsidRPr="00A66C15" w:rsidRDefault="004127C0" w:rsidP="00864C1D">
            <w:pPr>
              <w:autoSpaceDE w:val="0"/>
              <w:autoSpaceDN w:val="0"/>
              <w:adjustRightInd w:val="0"/>
              <w:rPr>
                <w:rFonts w:cstheme="minorHAnsi"/>
                <w:b/>
                <w:bCs/>
                <w:color w:val="000000"/>
                <w:sz w:val="20"/>
                <w:szCs w:val="20"/>
              </w:rPr>
            </w:pPr>
            <w:r w:rsidRPr="00BD2D5B">
              <w:rPr>
                <w:rFonts w:cstheme="minorHAnsi"/>
                <w:b/>
                <w:bCs/>
                <w:sz w:val="20"/>
                <w:szCs w:val="20"/>
              </w:rPr>
              <w:t>5.17.1</w:t>
            </w:r>
            <w:r w:rsidR="00864C1D" w:rsidRPr="00BD2D5B">
              <w:rPr>
                <w:rFonts w:cstheme="minorHAnsi"/>
                <w:b/>
                <w:bCs/>
                <w:sz w:val="20"/>
                <w:szCs w:val="20"/>
              </w:rPr>
              <w:t xml:space="preserve"> </w:t>
            </w:r>
            <w:r w:rsidR="00864C1D" w:rsidRPr="00A66C15">
              <w:rPr>
                <w:rFonts w:cstheme="minorHAnsi"/>
                <w:b/>
                <w:bCs/>
                <w:color w:val="000000"/>
                <w:sz w:val="20"/>
                <w:szCs w:val="20"/>
              </w:rPr>
              <w:t>Military practice areas (see S-4 – B-441.1-6)</w:t>
            </w:r>
          </w:p>
          <w:p w14:paraId="1C8534DD" w14:textId="29A8544C" w:rsidR="00452665" w:rsidRPr="00A66C15" w:rsidRDefault="00864C1D" w:rsidP="00864C1D">
            <w:pPr>
              <w:autoSpaceDE w:val="0"/>
              <w:autoSpaceDN w:val="0"/>
              <w:adjustRightInd w:val="0"/>
              <w:rPr>
                <w:rFonts w:cstheme="minorHAnsi"/>
                <w:color w:val="000000"/>
                <w:sz w:val="20"/>
                <w:szCs w:val="20"/>
              </w:rPr>
            </w:pPr>
            <w:r w:rsidRPr="00A66C15">
              <w:rPr>
                <w:rFonts w:cstheme="minorHAnsi"/>
                <w:color w:val="000000"/>
                <w:sz w:val="20"/>
                <w:szCs w:val="20"/>
              </w:rPr>
              <w:t>Military practice (or exercise) areas at sea are of various types and may be classified as follows with regard to their significance for the mariner:</w:t>
            </w:r>
          </w:p>
          <w:p w14:paraId="063BF103" w14:textId="7BDD2129"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Firing danger areas, sometimes called firing practice areas, i.e. permanent or temporary ranges, including bombing, torpedo</w:t>
            </w:r>
            <w:r w:rsidR="00FB1AAA">
              <w:rPr>
                <w:rFonts w:cstheme="minorHAnsi"/>
                <w:color w:val="000000"/>
                <w:sz w:val="20"/>
                <w:szCs w:val="20"/>
              </w:rPr>
              <w:t>,</w:t>
            </w:r>
            <w:r w:rsidRPr="00A66C15">
              <w:rPr>
                <w:rFonts w:cstheme="minorHAnsi"/>
                <w:color w:val="000000"/>
                <w:sz w:val="20"/>
                <w:szCs w:val="20"/>
              </w:rPr>
              <w:t xml:space="preserve"> and missile ranges.</w:t>
            </w:r>
          </w:p>
          <w:p w14:paraId="4499BFA1" w14:textId="27445884"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Mine-laying practice (and counter-measures) areas.</w:t>
            </w:r>
          </w:p>
          <w:p w14:paraId="59595E86" w14:textId="6FB0ED9A"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Submarine exercise areas.</w:t>
            </w:r>
          </w:p>
          <w:p w14:paraId="548C2F1E" w14:textId="21578B79"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Other exercise areas.</w:t>
            </w:r>
          </w:p>
          <w:p w14:paraId="368E64FE" w14:textId="77777777" w:rsidR="00452665" w:rsidRPr="00A66C15" w:rsidRDefault="00452665" w:rsidP="00452665">
            <w:pPr>
              <w:pStyle w:val="ListParagraph"/>
              <w:autoSpaceDE w:val="0"/>
              <w:autoSpaceDN w:val="0"/>
              <w:adjustRightInd w:val="0"/>
              <w:ind w:left="360"/>
              <w:rPr>
                <w:rFonts w:cstheme="minorHAnsi"/>
                <w:color w:val="000000"/>
                <w:sz w:val="20"/>
                <w:szCs w:val="20"/>
              </w:rPr>
            </w:pPr>
          </w:p>
          <w:p w14:paraId="608C9D52" w14:textId="707767B2" w:rsidR="00864C1D" w:rsidRPr="00A66C15" w:rsidRDefault="00864C1D" w:rsidP="00864C1D">
            <w:pPr>
              <w:autoSpaceDE w:val="0"/>
              <w:autoSpaceDN w:val="0"/>
              <w:adjustRightInd w:val="0"/>
              <w:rPr>
                <w:rFonts w:cstheme="minorHAnsi"/>
                <w:color w:val="000000"/>
                <w:sz w:val="20"/>
                <w:szCs w:val="20"/>
              </w:rPr>
            </w:pPr>
            <w:r w:rsidRPr="00A66C15">
              <w:rPr>
                <w:rFonts w:cstheme="minorHAnsi"/>
                <w:color w:val="000000"/>
                <w:sz w:val="20"/>
                <w:szCs w:val="20"/>
              </w:rPr>
              <w:t>Some degree of restriction on navigation and other rights may be implied by the encoding of military practice areas. There may be varying interpretations of the validity of the restrictions and possible infringement of the rights of innocent passage through territorial waters and elsewhere. Where it is thought desirable to depict such areas, even though clear range procedure may be observed, or the areas appear to be a derogation of the freedom of the seas, mariners should be informed (not necessarily on ENCs) that publication of the details of a law or regulation is solely for the safety and convenience of shipping and implies no recognition of the international validity of the law or regulation. By this means infringements are not condoned but the mariner receives a warning which may be necessary for their safety.</w:t>
            </w:r>
          </w:p>
          <w:p w14:paraId="742CDB97" w14:textId="40E7F57B" w:rsidR="00864C1D" w:rsidRPr="00A66C15" w:rsidRDefault="00864C1D" w:rsidP="00864C1D">
            <w:pPr>
              <w:autoSpaceDE w:val="0"/>
              <w:autoSpaceDN w:val="0"/>
              <w:adjustRightInd w:val="0"/>
              <w:rPr>
                <w:rFonts w:cstheme="minorHAnsi"/>
                <w:color w:val="000000"/>
                <w:sz w:val="20"/>
                <w:szCs w:val="20"/>
              </w:rPr>
            </w:pPr>
            <w:r w:rsidRPr="00A66C15">
              <w:rPr>
                <w:rFonts w:cstheme="minorHAnsi"/>
                <w:color w:val="000000"/>
                <w:sz w:val="20"/>
                <w:szCs w:val="20"/>
              </w:rPr>
              <w:t xml:space="preserve">If it is required to encode a military practice area, it must be done using the feature </w:t>
            </w:r>
            <w:r w:rsidRPr="00A66C15">
              <w:rPr>
                <w:rFonts w:cstheme="minorHAnsi"/>
                <w:b/>
                <w:bCs/>
                <w:color w:val="000000"/>
                <w:sz w:val="20"/>
                <w:szCs w:val="20"/>
              </w:rPr>
              <w:t>Military</w:t>
            </w:r>
            <w:r w:rsidR="0094585A">
              <w:rPr>
                <w:rFonts w:cstheme="minorHAnsi"/>
                <w:b/>
                <w:bCs/>
                <w:color w:val="000000"/>
                <w:sz w:val="20"/>
                <w:szCs w:val="20"/>
              </w:rPr>
              <w:t xml:space="preserve"> </w:t>
            </w:r>
            <w:r w:rsidRPr="00A66C15">
              <w:rPr>
                <w:rFonts w:cstheme="minorHAnsi"/>
                <w:b/>
                <w:bCs/>
                <w:color w:val="000000"/>
                <w:sz w:val="20"/>
                <w:szCs w:val="20"/>
              </w:rPr>
              <w:t>Practice</w:t>
            </w:r>
            <w:r w:rsidR="0094585A">
              <w:rPr>
                <w:rFonts w:cstheme="minorHAnsi"/>
                <w:b/>
                <w:bCs/>
                <w:color w:val="000000"/>
                <w:sz w:val="20"/>
                <w:szCs w:val="20"/>
              </w:rPr>
              <w:t xml:space="preserve"> </w:t>
            </w:r>
            <w:r w:rsidRPr="00A66C15">
              <w:rPr>
                <w:rFonts w:cstheme="minorHAnsi"/>
                <w:b/>
                <w:bCs/>
                <w:color w:val="000000"/>
                <w:sz w:val="20"/>
                <w:szCs w:val="20"/>
              </w:rPr>
              <w:t>Area</w:t>
            </w:r>
            <w:r w:rsidRPr="00A66C15">
              <w:rPr>
                <w:rFonts w:cstheme="minorHAnsi"/>
                <w:color w:val="000000"/>
                <w:sz w:val="20"/>
                <w:szCs w:val="20"/>
              </w:rPr>
              <w:t>.</w:t>
            </w:r>
          </w:p>
          <w:p w14:paraId="04A1A43F" w14:textId="77777777" w:rsidR="00864C1D" w:rsidRPr="00A66C15" w:rsidRDefault="00864C1D" w:rsidP="00864C1D">
            <w:pPr>
              <w:autoSpaceDE w:val="0"/>
              <w:autoSpaceDN w:val="0"/>
              <w:adjustRightInd w:val="0"/>
              <w:rPr>
                <w:rFonts w:cstheme="minorHAnsi"/>
                <w:color w:val="000000"/>
                <w:sz w:val="20"/>
                <w:szCs w:val="20"/>
              </w:rPr>
            </w:pPr>
            <w:r w:rsidRPr="00A66C15">
              <w:rPr>
                <w:rFonts w:cstheme="minorHAnsi"/>
                <w:color w:val="000000"/>
                <w:sz w:val="20"/>
                <w:szCs w:val="20"/>
              </w:rPr>
              <w:t>Remarks:</w:t>
            </w:r>
          </w:p>
          <w:p w14:paraId="6EB8F7B8" w14:textId="7BA66EA7"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Submarine exercise areas should generally not be encoded where submarines exercise over wide areas which it would not be practicable to depict, and over which cautions (to keep a good look out for them) are unlikely to be effective. They may, however, be encoded where they occur in or near major shipping lanes or port approaches.</w:t>
            </w:r>
          </w:p>
          <w:p w14:paraId="49043924" w14:textId="46E493A1" w:rsidR="00864C1D" w:rsidRPr="00A66C15" w:rsidRDefault="00864C1D" w:rsidP="00864C1D">
            <w:pPr>
              <w:pStyle w:val="ListParagraph"/>
              <w:numPr>
                <w:ilvl w:val="0"/>
                <w:numId w:val="1"/>
              </w:numPr>
              <w:autoSpaceDE w:val="0"/>
              <w:autoSpaceDN w:val="0"/>
              <w:adjustRightInd w:val="0"/>
              <w:rPr>
                <w:rFonts w:cstheme="minorHAnsi"/>
                <w:color w:val="000000"/>
                <w:sz w:val="20"/>
                <w:szCs w:val="20"/>
              </w:rPr>
            </w:pPr>
            <w:r w:rsidRPr="00A66C15">
              <w:rPr>
                <w:rFonts w:cstheme="minorHAnsi"/>
                <w:color w:val="000000"/>
                <w:sz w:val="20"/>
                <w:szCs w:val="20"/>
              </w:rPr>
              <w:t>Firing danger areas at sea are frequently marked by IALA special buoys sometimes laid around the</w:t>
            </w:r>
          </w:p>
          <w:p w14:paraId="6BF4B943" w14:textId="432488B2" w:rsidR="00864C1D" w:rsidRPr="00A66C15" w:rsidRDefault="00864C1D" w:rsidP="00864C1D">
            <w:pPr>
              <w:pStyle w:val="ListParagraph"/>
              <w:autoSpaceDE w:val="0"/>
              <w:autoSpaceDN w:val="0"/>
              <w:adjustRightInd w:val="0"/>
              <w:ind w:left="360"/>
              <w:rPr>
                <w:rFonts w:cstheme="minorHAnsi"/>
                <w:color w:val="000000"/>
                <w:sz w:val="20"/>
                <w:szCs w:val="20"/>
              </w:rPr>
            </w:pPr>
            <w:r w:rsidRPr="00A66C15">
              <w:rPr>
                <w:rFonts w:cstheme="minorHAnsi"/>
                <w:color w:val="000000"/>
                <w:sz w:val="20"/>
                <w:szCs w:val="20"/>
              </w:rPr>
              <w:lastRenderedPageBreak/>
              <w:t>perimeter of the area and/or by specially erected lights, beacons</w:t>
            </w:r>
            <w:r w:rsidR="00FA6D58">
              <w:rPr>
                <w:rFonts w:cstheme="minorHAnsi"/>
                <w:color w:val="000000"/>
                <w:sz w:val="20"/>
                <w:szCs w:val="20"/>
              </w:rPr>
              <w:t>,</w:t>
            </w:r>
            <w:r w:rsidRPr="00A66C15">
              <w:rPr>
                <w:rFonts w:cstheme="minorHAnsi"/>
                <w:color w:val="000000"/>
                <w:sz w:val="20"/>
                <w:szCs w:val="20"/>
              </w:rPr>
              <w:t xml:space="preserve"> and targets. If required, all such features which could assist the navigator in identifying their position, or could be a hazard, must be encoded in the normal way</w:t>
            </w:r>
            <w:r w:rsidR="00FA6D58">
              <w:rPr>
                <w:rFonts w:cstheme="minorHAnsi"/>
                <w:color w:val="000000"/>
                <w:sz w:val="20"/>
                <w:szCs w:val="20"/>
              </w:rPr>
              <w:t>.</w:t>
            </w:r>
          </w:p>
          <w:p w14:paraId="1046D229" w14:textId="6B9CE56F" w:rsidR="00864C1D" w:rsidRPr="00C75D81" w:rsidRDefault="00864C1D" w:rsidP="00864C1D">
            <w:pPr>
              <w:pStyle w:val="ListParagraph"/>
              <w:numPr>
                <w:ilvl w:val="0"/>
                <w:numId w:val="8"/>
              </w:numPr>
              <w:autoSpaceDE w:val="0"/>
              <w:autoSpaceDN w:val="0"/>
              <w:adjustRightInd w:val="0"/>
              <w:rPr>
                <w:rFonts w:cstheme="minorHAnsi"/>
                <w:color w:val="000000"/>
                <w:sz w:val="20"/>
                <w:szCs w:val="20"/>
              </w:rPr>
            </w:pPr>
            <w:r w:rsidRPr="00A66C15">
              <w:rPr>
                <w:rFonts w:cstheme="minorHAnsi"/>
                <w:color w:val="000000"/>
                <w:sz w:val="20"/>
                <w:szCs w:val="20"/>
              </w:rPr>
              <w:t xml:space="preserve">The existence of </w:t>
            </w:r>
            <w:r w:rsidR="00FA6D58" w:rsidRPr="00A66C15">
              <w:rPr>
                <w:rFonts w:cstheme="minorHAnsi"/>
                <w:color w:val="000000"/>
                <w:sz w:val="20"/>
                <w:szCs w:val="20"/>
              </w:rPr>
              <w:t>mine</w:t>
            </w:r>
            <w:r w:rsidR="00FA6D58">
              <w:rPr>
                <w:rFonts w:cstheme="minorHAnsi"/>
                <w:color w:val="000000"/>
                <w:sz w:val="20"/>
                <w:szCs w:val="20"/>
              </w:rPr>
              <w:t>-</w:t>
            </w:r>
            <w:r w:rsidRPr="00A66C15">
              <w:rPr>
                <w:rFonts w:cstheme="minorHAnsi"/>
                <w:color w:val="000000"/>
                <w:sz w:val="20"/>
                <w:szCs w:val="20"/>
              </w:rPr>
              <w:t xml:space="preserve">laying (and counter-measures/clearance) practice areas implies the possibility of unexploded mines or depth charges on the sea floor, and also the presence of harmless practice mines. </w:t>
            </w:r>
          </w:p>
          <w:p w14:paraId="4E8B57A1" w14:textId="14A320F5" w:rsidR="00EB7F42" w:rsidRPr="00ED455F" w:rsidRDefault="00864C1D" w:rsidP="00864C1D">
            <w:pPr>
              <w:rPr>
                <w:rFonts w:cstheme="minorHAnsi"/>
              </w:rPr>
            </w:pPr>
            <w:r w:rsidRPr="00A66C15">
              <w:rPr>
                <w:rFonts w:cstheme="minorHAnsi"/>
                <w:color w:val="000000"/>
                <w:sz w:val="20"/>
                <w:szCs w:val="20"/>
              </w:rPr>
              <w:t xml:space="preserve">Distinction: restricted area </w:t>
            </w:r>
            <w:r w:rsidRPr="00A66C15">
              <w:rPr>
                <w:rFonts w:cstheme="minorHAnsi"/>
                <w:sz w:val="20"/>
                <w:szCs w:val="20"/>
              </w:rPr>
              <w:t>navigational; restricted area regulatory.</w:t>
            </w:r>
          </w:p>
        </w:tc>
      </w:tr>
    </w:tbl>
    <w:p w14:paraId="39B2AF56" w14:textId="77777777" w:rsidR="00EB7F42" w:rsidRPr="00ED455F" w:rsidRDefault="00EB7F42">
      <w:pPr>
        <w:rPr>
          <w:rFonts w:cstheme="minorHAnsi"/>
        </w:rPr>
      </w:pPr>
    </w:p>
    <w:p w14:paraId="42E15954" w14:textId="6BA4E263" w:rsidR="00F4544D" w:rsidRPr="00A66C15" w:rsidRDefault="00F4544D" w:rsidP="00EC438D">
      <w:pPr>
        <w:pStyle w:val="Heading2"/>
        <w:rPr>
          <w:rFonts w:asciiTheme="minorHAnsi" w:hAnsiTheme="minorHAnsi" w:cstheme="minorHAnsi"/>
        </w:rPr>
      </w:pPr>
      <w:bookmarkStart w:id="390" w:name="_Toc531133516"/>
      <w:r w:rsidRPr="00A66C15">
        <w:rPr>
          <w:rFonts w:asciiTheme="minorHAnsi" w:hAnsiTheme="minorHAnsi" w:cstheme="minorHAnsi"/>
        </w:rPr>
        <w:t>Restricted</w:t>
      </w:r>
      <w:r w:rsidR="00EC06B0" w:rsidRPr="00A66C15">
        <w:rPr>
          <w:rFonts w:asciiTheme="minorHAnsi" w:hAnsiTheme="minorHAnsi" w:cstheme="minorHAnsi"/>
        </w:rPr>
        <w:t xml:space="preserve"> </w:t>
      </w:r>
      <w:r w:rsidRPr="00A66C15">
        <w:rPr>
          <w:rFonts w:asciiTheme="minorHAnsi" w:hAnsiTheme="minorHAnsi" w:cstheme="minorHAnsi"/>
        </w:rPr>
        <w:t>Area</w:t>
      </w:r>
      <w:r w:rsidR="00EC06B0" w:rsidRPr="00A66C15">
        <w:rPr>
          <w:rFonts w:asciiTheme="minorHAnsi" w:hAnsiTheme="minorHAnsi" w:cstheme="minorHAnsi"/>
        </w:rPr>
        <w:t xml:space="preserve"> </w:t>
      </w:r>
      <w:r w:rsidRPr="00A66C15">
        <w:rPr>
          <w:rFonts w:asciiTheme="minorHAnsi" w:hAnsiTheme="minorHAnsi" w:cstheme="minorHAnsi"/>
        </w:rPr>
        <w:t>Regulatory</w:t>
      </w:r>
      <w:bookmarkEnd w:id="39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452665" w:rsidRPr="00D90A3A" w14:paraId="701F46D8" w14:textId="77777777" w:rsidTr="009E0C4B">
        <w:trPr>
          <w:trHeight w:val="545"/>
        </w:trPr>
        <w:tc>
          <w:tcPr>
            <w:tcW w:w="9350" w:type="dxa"/>
            <w:hideMark/>
          </w:tcPr>
          <w:p w14:paraId="0938DF4F" w14:textId="77777777" w:rsidR="009E0C4B" w:rsidRDefault="00EB7F42" w:rsidP="00452665">
            <w:pPr>
              <w:autoSpaceDE w:val="0"/>
              <w:autoSpaceDN w:val="0"/>
              <w:adjustRightInd w:val="0"/>
              <w:rPr>
                <w:rFonts w:cstheme="minorHAnsi"/>
                <w:sz w:val="20"/>
                <w:szCs w:val="20"/>
              </w:rPr>
            </w:pPr>
            <w:r w:rsidRPr="00ED455F">
              <w:rPr>
                <w:rFonts w:cstheme="minorHAnsi"/>
                <w:sz w:val="20"/>
                <w:u w:val="single"/>
              </w:rPr>
              <w:t xml:space="preserve">IHO Definition: </w:t>
            </w:r>
            <w:r w:rsidR="00452665" w:rsidRPr="00A66C15">
              <w:rPr>
                <w:rFonts w:cstheme="minorHAnsi"/>
                <w:b/>
                <w:bCs/>
                <w:sz w:val="20"/>
                <w:szCs w:val="20"/>
              </w:rPr>
              <w:t>RESTRICTED AREA</w:t>
            </w:r>
            <w:r w:rsidR="00452665" w:rsidRPr="00A66C15">
              <w:rPr>
                <w:rFonts w:cstheme="minorHAnsi"/>
                <w:sz w:val="20"/>
                <w:szCs w:val="20"/>
              </w:rPr>
              <w:t>. A specified area on land or water designated by an appropriate</w:t>
            </w:r>
            <w:r w:rsidR="009E0C4B">
              <w:rPr>
                <w:rFonts w:cstheme="minorHAnsi"/>
                <w:sz w:val="20"/>
                <w:szCs w:val="20"/>
              </w:rPr>
              <w:t xml:space="preserve"> </w:t>
            </w:r>
            <w:r w:rsidR="00452665" w:rsidRPr="00A66C15">
              <w:rPr>
                <w:rFonts w:cstheme="minorHAnsi"/>
                <w:sz w:val="20"/>
                <w:szCs w:val="20"/>
              </w:rPr>
              <w:t>authority within which access or navigation is restricted in accordance with certain specified conditions.</w:t>
            </w:r>
            <w:r w:rsidR="009E0C4B">
              <w:rPr>
                <w:rFonts w:cstheme="minorHAnsi"/>
                <w:sz w:val="20"/>
                <w:szCs w:val="20"/>
              </w:rPr>
              <w:t xml:space="preserve"> </w:t>
            </w:r>
            <w:r w:rsidR="00452665" w:rsidRPr="00A66C15">
              <w:rPr>
                <w:rFonts w:cstheme="minorHAnsi"/>
                <w:sz w:val="20"/>
                <w:szCs w:val="20"/>
              </w:rPr>
              <w:t>(Adapted from IHO Dictionary – S-32).</w:t>
            </w:r>
          </w:p>
          <w:p w14:paraId="71E4C325" w14:textId="5D044E33" w:rsidR="00EB7F42" w:rsidRPr="009E0C4B" w:rsidRDefault="00452665" w:rsidP="00452665">
            <w:pPr>
              <w:autoSpaceDE w:val="0"/>
              <w:autoSpaceDN w:val="0"/>
              <w:adjustRightInd w:val="0"/>
              <w:rPr>
                <w:rFonts w:cstheme="minorHAnsi"/>
                <w:sz w:val="20"/>
                <w:szCs w:val="20"/>
              </w:rPr>
            </w:pPr>
            <w:r w:rsidRPr="00A66C15">
              <w:rPr>
                <w:rFonts w:cstheme="minorHAnsi"/>
                <w:sz w:val="20"/>
                <w:szCs w:val="20"/>
              </w:rPr>
              <w:t>A regulatory restricted area is an area where the restrictions have no direct impact on the navigation of a vessel in the area, but impact on the activities that can take place within the area.</w:t>
            </w:r>
          </w:p>
        </w:tc>
      </w:tr>
      <w:tr w:rsidR="00EB7F42" w:rsidRPr="00D90A3A" w14:paraId="0C5C5C11" w14:textId="77777777" w:rsidTr="009E0C4B">
        <w:trPr>
          <w:trHeight w:val="485"/>
        </w:trPr>
        <w:tc>
          <w:tcPr>
            <w:tcW w:w="9350" w:type="dxa"/>
            <w:hideMark/>
          </w:tcPr>
          <w:p w14:paraId="1204794A" w14:textId="77777777" w:rsidR="00EB7F42" w:rsidRPr="00A66C15" w:rsidRDefault="00452665" w:rsidP="00EB7F42">
            <w:pPr>
              <w:spacing w:after="120"/>
              <w:rPr>
                <w:rFonts w:cstheme="minorHAnsi"/>
                <w:b/>
                <w:bCs/>
                <w:i/>
                <w:iCs/>
                <w:sz w:val="20"/>
                <w:szCs w:val="20"/>
              </w:rPr>
            </w:pPr>
            <w:r w:rsidRPr="00A66C15">
              <w:rPr>
                <w:rFonts w:cstheme="minorHAnsi"/>
                <w:b/>
                <w:bCs/>
                <w:sz w:val="20"/>
                <w:szCs w:val="20"/>
                <w:u w:val="single"/>
              </w:rPr>
              <w:t>S-1</w:t>
            </w:r>
            <w:r w:rsidR="00CD2B5F" w:rsidRPr="00A66C15">
              <w:rPr>
                <w:rFonts w:cstheme="minorHAnsi"/>
                <w:b/>
                <w:bCs/>
                <w:sz w:val="20"/>
                <w:szCs w:val="20"/>
                <w:u w:val="single"/>
              </w:rPr>
              <w:t>27</w:t>
            </w:r>
            <w:r w:rsidRPr="00A66C15">
              <w:rPr>
                <w:rFonts w:cstheme="minorHAnsi"/>
                <w:b/>
                <w:bCs/>
                <w:sz w:val="20"/>
                <w:szCs w:val="20"/>
                <w:u w:val="single"/>
              </w:rPr>
              <w:t xml:space="preserve"> Geo Feature</w:t>
            </w:r>
            <w:r w:rsidRPr="00A66C15">
              <w:rPr>
                <w:rFonts w:cstheme="minorHAnsi"/>
                <w:b/>
                <w:bCs/>
                <w:sz w:val="20"/>
                <w:szCs w:val="20"/>
              </w:rPr>
              <w:t xml:space="preserve">: Restricted area regulatory </w:t>
            </w:r>
            <w:r w:rsidRPr="00A66C15">
              <w:rPr>
                <w:rFonts w:cstheme="minorHAnsi"/>
                <w:b/>
                <w:bCs/>
                <w:i/>
                <w:iCs/>
                <w:sz w:val="20"/>
                <w:szCs w:val="20"/>
              </w:rPr>
              <w:t>(RESARE)</w:t>
            </w:r>
          </w:p>
          <w:p w14:paraId="7AEDB597" w14:textId="22895EED" w:rsidR="005E590C" w:rsidRPr="00A66C15" w:rsidRDefault="005E590C" w:rsidP="005E590C">
            <w:pPr>
              <w:spacing w:after="120"/>
              <w:rPr>
                <w:rFonts w:cstheme="minorHAnsi"/>
                <w:b/>
                <w:sz w:val="20"/>
                <w:lang w:val="en-AU"/>
              </w:rPr>
            </w:pPr>
            <w:proofErr w:type="spellStart"/>
            <w:r w:rsidRPr="00ED455F">
              <w:rPr>
                <w:rFonts w:cstheme="minorHAnsi"/>
                <w:b/>
                <w:sz w:val="20"/>
                <w:lang w:val="en-AU"/>
              </w:rPr>
              <w:t>SuperType</w:t>
            </w:r>
            <w:proofErr w:type="spellEnd"/>
            <w:r w:rsidRPr="00ED455F">
              <w:rPr>
                <w:rFonts w:cstheme="minorHAnsi"/>
                <w:b/>
                <w:sz w:val="20"/>
                <w:lang w:val="en-AU"/>
              </w:rPr>
              <w:t>: Supervised Area</w:t>
            </w:r>
            <w:r w:rsidRPr="00A66C15">
              <w:rPr>
                <w:rFonts w:cstheme="minorHAnsi"/>
                <w:sz w:val="20"/>
                <w:lang w:val="en-AU"/>
              </w:rPr>
              <w:t xml:space="preserve"> </w:t>
            </w:r>
            <w:r w:rsidRPr="00A66C15">
              <w:rPr>
                <w:rFonts w:cstheme="minorHAnsi"/>
                <w:b/>
                <w:sz w:val="20"/>
                <w:lang w:val="en-AU"/>
              </w:rPr>
              <w:t>(Abstract)</w:t>
            </w:r>
          </w:p>
        </w:tc>
      </w:tr>
      <w:tr w:rsidR="00EB7F42" w:rsidRPr="00D90A3A" w14:paraId="3CF56645" w14:textId="77777777" w:rsidTr="009E0C4B">
        <w:trPr>
          <w:trHeight w:val="485"/>
        </w:trPr>
        <w:tc>
          <w:tcPr>
            <w:tcW w:w="9350" w:type="dxa"/>
            <w:hideMark/>
          </w:tcPr>
          <w:p w14:paraId="4E44B58B" w14:textId="30432B1C" w:rsidR="00EB7F42" w:rsidRPr="00ED455F" w:rsidRDefault="00452665" w:rsidP="00EB7F42">
            <w:pPr>
              <w:rPr>
                <w:rFonts w:cstheme="minorHAnsi"/>
                <w:sz w:val="20"/>
                <w:szCs w:val="24"/>
                <w:lang w:val="en-US"/>
              </w:rPr>
            </w:pPr>
            <w:r w:rsidRPr="00A66C15">
              <w:rPr>
                <w:rFonts w:cstheme="minorHAnsi"/>
                <w:b/>
                <w:bCs/>
                <w:sz w:val="20"/>
                <w:szCs w:val="20"/>
                <w:u w:val="single"/>
              </w:rPr>
              <w:t>Primitives</w:t>
            </w:r>
            <w:r w:rsidRPr="00A66C15">
              <w:rPr>
                <w:rFonts w:cstheme="minorHAnsi"/>
                <w:b/>
                <w:bCs/>
                <w:sz w:val="20"/>
                <w:szCs w:val="20"/>
              </w:rPr>
              <w:t>: Surface</w:t>
            </w:r>
          </w:p>
        </w:tc>
      </w:tr>
      <w:tr w:rsidR="00EB7F42" w:rsidRPr="00D90A3A" w14:paraId="059D68A2" w14:textId="77777777" w:rsidTr="009E0C4B">
        <w:tc>
          <w:tcPr>
            <w:tcW w:w="9350" w:type="dxa"/>
          </w:tcPr>
          <w:p w14:paraId="4F60CA90" w14:textId="1239EC22" w:rsidR="00EB7F42" w:rsidRDefault="006D01A3" w:rsidP="00EB7F42">
            <w:pPr>
              <w:rPr>
                <w:rFonts w:cstheme="minorHAnsi"/>
              </w:rPr>
            </w:pPr>
            <w:r>
              <w:rPr>
                <w:rFonts w:cstheme="minorHAnsi"/>
                <w:noProof/>
              </w:rPr>
              <w:lastRenderedPageBreak/>
              <w:drawing>
                <wp:inline distT="0" distB="0" distL="0" distR="0" wp14:anchorId="53249EE8" wp14:editId="5D66FF68">
                  <wp:extent cx="5800090" cy="4757216"/>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RESARE Reg attributes.png"/>
                          <pic:cNvPicPr/>
                        </pic:nvPicPr>
                        <pic:blipFill>
                          <a:blip r:embed="rId234">
                            <a:extLst>
                              <a:ext uri="{28A0092B-C50C-407E-A947-70E740481C1C}">
                                <a14:useLocalDpi xmlns:a14="http://schemas.microsoft.com/office/drawing/2010/main" val="0"/>
                              </a:ext>
                            </a:extLst>
                          </a:blip>
                          <a:stretch>
                            <a:fillRect/>
                          </a:stretch>
                        </pic:blipFill>
                        <pic:spPr>
                          <a:xfrm>
                            <a:off x="0" y="0"/>
                            <a:ext cx="5800090" cy="4757216"/>
                          </a:xfrm>
                          <a:prstGeom prst="rect">
                            <a:avLst/>
                          </a:prstGeom>
                        </pic:spPr>
                      </pic:pic>
                    </a:graphicData>
                  </a:graphic>
                </wp:inline>
              </w:drawing>
            </w:r>
          </w:p>
          <w:p w14:paraId="2D613790" w14:textId="0EDBBBAD" w:rsidR="006D01A3" w:rsidRPr="00ED455F" w:rsidRDefault="006D01A3" w:rsidP="00EB7F42">
            <w:pPr>
              <w:rPr>
                <w:rFonts w:cstheme="minorHAnsi"/>
              </w:rPr>
            </w:pPr>
            <w:r>
              <w:rPr>
                <w:rFonts w:cstheme="minorHAnsi"/>
                <w:noProof/>
              </w:rPr>
              <w:drawing>
                <wp:inline distT="0" distB="0" distL="0" distR="0" wp14:anchorId="1EBB89EE" wp14:editId="2FAC341F">
                  <wp:extent cx="5800090" cy="3082866"/>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SARE Reg assoc.png"/>
                          <pic:cNvPicPr/>
                        </pic:nvPicPr>
                        <pic:blipFill>
                          <a:blip r:embed="rId235">
                            <a:extLst>
                              <a:ext uri="{28A0092B-C50C-407E-A947-70E740481C1C}">
                                <a14:useLocalDpi xmlns:a14="http://schemas.microsoft.com/office/drawing/2010/main" val="0"/>
                              </a:ext>
                            </a:extLst>
                          </a:blip>
                          <a:stretch>
                            <a:fillRect/>
                          </a:stretch>
                        </pic:blipFill>
                        <pic:spPr>
                          <a:xfrm>
                            <a:off x="0" y="0"/>
                            <a:ext cx="5800090" cy="3082866"/>
                          </a:xfrm>
                          <a:prstGeom prst="rect">
                            <a:avLst/>
                          </a:prstGeom>
                        </pic:spPr>
                      </pic:pic>
                    </a:graphicData>
                  </a:graphic>
                </wp:inline>
              </w:drawing>
            </w:r>
          </w:p>
        </w:tc>
      </w:tr>
      <w:tr w:rsidR="00452665" w:rsidRPr="00D90A3A" w14:paraId="5BD0FC7D" w14:textId="77777777" w:rsidTr="009E0C4B">
        <w:tc>
          <w:tcPr>
            <w:tcW w:w="9350" w:type="dxa"/>
          </w:tcPr>
          <w:p w14:paraId="45B7BD31" w14:textId="66A3C17B" w:rsidR="00BE30F2" w:rsidRPr="00A66C15" w:rsidRDefault="00452665" w:rsidP="00452665">
            <w:pPr>
              <w:autoSpaceDE w:val="0"/>
              <w:autoSpaceDN w:val="0"/>
              <w:adjustRightInd w:val="0"/>
              <w:rPr>
                <w:rFonts w:cstheme="minorHAnsi"/>
                <w:sz w:val="20"/>
                <w:szCs w:val="20"/>
              </w:rPr>
            </w:pPr>
            <w:r w:rsidRPr="00A66C15">
              <w:rPr>
                <w:rFonts w:cstheme="minorHAnsi"/>
                <w:sz w:val="20"/>
                <w:szCs w:val="20"/>
              </w:rPr>
              <w:lastRenderedPageBreak/>
              <w:t>INT 1 Reference: L 3; N 21-22, 25, 31, 34, 63</w:t>
            </w:r>
          </w:p>
          <w:p w14:paraId="5600E919" w14:textId="10756BC3" w:rsidR="00BE30F2" w:rsidRPr="00A66C15" w:rsidRDefault="004127C0" w:rsidP="00452665">
            <w:pPr>
              <w:autoSpaceDE w:val="0"/>
              <w:autoSpaceDN w:val="0"/>
              <w:adjustRightInd w:val="0"/>
              <w:rPr>
                <w:rFonts w:cstheme="minorHAnsi"/>
                <w:b/>
                <w:bCs/>
                <w:sz w:val="20"/>
                <w:szCs w:val="20"/>
              </w:rPr>
            </w:pPr>
            <w:r w:rsidRPr="00BD2D5B">
              <w:rPr>
                <w:rFonts w:cstheme="minorHAnsi"/>
                <w:b/>
                <w:bCs/>
                <w:sz w:val="20"/>
                <w:szCs w:val="20"/>
              </w:rPr>
              <w:t>5.18.1</w:t>
            </w:r>
            <w:r w:rsidR="00452665" w:rsidRPr="00BD2D5B">
              <w:rPr>
                <w:rFonts w:cstheme="minorHAnsi"/>
                <w:b/>
                <w:bCs/>
                <w:sz w:val="20"/>
                <w:szCs w:val="20"/>
              </w:rPr>
              <w:t xml:space="preserve"> </w:t>
            </w:r>
            <w:r w:rsidR="00452665" w:rsidRPr="00A66C15">
              <w:rPr>
                <w:rFonts w:cstheme="minorHAnsi"/>
                <w:b/>
                <w:bCs/>
                <w:sz w:val="20"/>
                <w:szCs w:val="20"/>
              </w:rPr>
              <w:t xml:space="preserve">Restricted areas in general (see S-4 – B-422; B-437.1-7; B-439; B-439.2-4; </w:t>
            </w:r>
            <w:r w:rsidR="00BE30F2" w:rsidRPr="00A66C15">
              <w:rPr>
                <w:rFonts w:cstheme="minorHAnsi"/>
                <w:b/>
                <w:bCs/>
                <w:sz w:val="20"/>
                <w:szCs w:val="20"/>
              </w:rPr>
              <w:t xml:space="preserve">B-441.1; </w:t>
            </w:r>
            <w:r w:rsidR="00452665" w:rsidRPr="00A66C15">
              <w:rPr>
                <w:rFonts w:cstheme="minorHAnsi"/>
                <w:b/>
                <w:bCs/>
                <w:sz w:val="20"/>
                <w:szCs w:val="20"/>
              </w:rPr>
              <w:t>B-445.9; B-445.11-12; B-446.4 and B-448.1)</w:t>
            </w:r>
          </w:p>
          <w:p w14:paraId="4006B0B9" w14:textId="7F88823A" w:rsidR="00452665" w:rsidRPr="00A66C15" w:rsidRDefault="00452665" w:rsidP="00452665">
            <w:pPr>
              <w:autoSpaceDE w:val="0"/>
              <w:autoSpaceDN w:val="0"/>
              <w:adjustRightInd w:val="0"/>
              <w:rPr>
                <w:rFonts w:cstheme="minorHAnsi"/>
                <w:sz w:val="20"/>
                <w:szCs w:val="20"/>
              </w:rPr>
            </w:pPr>
            <w:r w:rsidRPr="00A66C15">
              <w:rPr>
                <w:rFonts w:cstheme="minorHAnsi"/>
                <w:sz w:val="20"/>
                <w:szCs w:val="20"/>
              </w:rPr>
              <w:t xml:space="preserve">If it is required to encode a regulatory restricted area, it must be done using the feature </w:t>
            </w:r>
            <w:r w:rsidRPr="00A66C15">
              <w:rPr>
                <w:rFonts w:cstheme="minorHAnsi"/>
                <w:b/>
                <w:bCs/>
                <w:sz w:val="20"/>
                <w:szCs w:val="20"/>
              </w:rPr>
              <w:t>Restricted</w:t>
            </w:r>
            <w:r w:rsidR="0094585A">
              <w:rPr>
                <w:rFonts w:cstheme="minorHAnsi"/>
                <w:b/>
                <w:bCs/>
                <w:sz w:val="20"/>
                <w:szCs w:val="20"/>
              </w:rPr>
              <w:t xml:space="preserve"> </w:t>
            </w:r>
            <w:r w:rsidRPr="00A66C15">
              <w:rPr>
                <w:rFonts w:cstheme="minorHAnsi"/>
                <w:b/>
                <w:bCs/>
                <w:sz w:val="20"/>
                <w:szCs w:val="20"/>
              </w:rPr>
              <w:t>Area</w:t>
            </w:r>
            <w:r w:rsidR="0094585A">
              <w:rPr>
                <w:rFonts w:cstheme="minorHAnsi"/>
                <w:b/>
                <w:bCs/>
                <w:sz w:val="20"/>
                <w:szCs w:val="20"/>
              </w:rPr>
              <w:t xml:space="preserve"> </w:t>
            </w:r>
            <w:r w:rsidRPr="00A66C15">
              <w:rPr>
                <w:rFonts w:cstheme="minorHAnsi"/>
                <w:b/>
                <w:bCs/>
                <w:sz w:val="20"/>
                <w:szCs w:val="20"/>
              </w:rPr>
              <w:t>Regulatory</w:t>
            </w:r>
            <w:r w:rsidRPr="00A66C15">
              <w:rPr>
                <w:rFonts w:cstheme="minorHAnsi"/>
                <w:sz w:val="20"/>
                <w:szCs w:val="20"/>
              </w:rPr>
              <w:t xml:space="preserve">, or using other features having the attribute </w:t>
            </w:r>
            <w:r w:rsidRPr="00A66C15">
              <w:rPr>
                <w:rFonts w:cstheme="minorHAnsi"/>
                <w:b/>
                <w:bCs/>
                <w:sz w:val="20"/>
                <w:szCs w:val="20"/>
              </w:rPr>
              <w:t xml:space="preserve">restriction </w:t>
            </w:r>
            <w:r w:rsidRPr="00A66C15">
              <w:rPr>
                <w:rFonts w:cstheme="minorHAnsi"/>
                <w:sz w:val="20"/>
                <w:szCs w:val="20"/>
              </w:rPr>
              <w:t>(</w:t>
            </w:r>
            <w:r w:rsidRPr="00A66C15">
              <w:rPr>
                <w:rFonts w:cstheme="minorHAnsi"/>
                <w:b/>
                <w:bCs/>
                <w:sz w:val="20"/>
                <w:szCs w:val="20"/>
              </w:rPr>
              <w:t>Military</w:t>
            </w:r>
            <w:r w:rsidR="0094585A">
              <w:rPr>
                <w:rFonts w:cstheme="minorHAnsi"/>
                <w:b/>
                <w:bCs/>
                <w:sz w:val="20"/>
                <w:szCs w:val="20"/>
              </w:rPr>
              <w:t xml:space="preserve"> </w:t>
            </w:r>
            <w:r w:rsidRPr="00A66C15">
              <w:rPr>
                <w:rFonts w:cstheme="minorHAnsi"/>
                <w:b/>
                <w:bCs/>
                <w:sz w:val="20"/>
                <w:szCs w:val="20"/>
              </w:rPr>
              <w:t>Practice</w:t>
            </w:r>
            <w:r w:rsidR="0094585A">
              <w:rPr>
                <w:rFonts w:cstheme="minorHAnsi"/>
                <w:b/>
                <w:bCs/>
                <w:sz w:val="20"/>
                <w:szCs w:val="20"/>
              </w:rPr>
              <w:t xml:space="preserve"> </w:t>
            </w:r>
            <w:r w:rsidRPr="00A66C15">
              <w:rPr>
                <w:rFonts w:cstheme="minorHAnsi"/>
                <w:b/>
                <w:bCs/>
                <w:sz w:val="20"/>
                <w:szCs w:val="20"/>
              </w:rPr>
              <w:t>Area</w:t>
            </w:r>
            <w:r w:rsidR="004B2AAC" w:rsidRPr="00A66C15">
              <w:rPr>
                <w:rFonts w:cstheme="minorHAnsi"/>
                <w:b/>
                <w:bCs/>
                <w:sz w:val="20"/>
                <w:szCs w:val="20"/>
              </w:rPr>
              <w:t>,</w:t>
            </w:r>
            <w:r w:rsidR="004B2AAC" w:rsidRPr="00ED455F">
              <w:rPr>
                <w:rFonts w:cstheme="minorHAnsi"/>
              </w:rPr>
              <w:t xml:space="preserve"> </w:t>
            </w:r>
            <w:r w:rsidR="004B2AAC" w:rsidRPr="00A66C15">
              <w:rPr>
                <w:rFonts w:cstheme="minorHAnsi"/>
                <w:b/>
                <w:bCs/>
                <w:sz w:val="20"/>
                <w:szCs w:val="20"/>
              </w:rPr>
              <w:t>Piracy</w:t>
            </w:r>
            <w:r w:rsidR="0094585A">
              <w:rPr>
                <w:rFonts w:cstheme="minorHAnsi"/>
                <w:b/>
                <w:bCs/>
                <w:sz w:val="20"/>
                <w:szCs w:val="20"/>
              </w:rPr>
              <w:t xml:space="preserve"> </w:t>
            </w:r>
            <w:r w:rsidR="004B2AAC" w:rsidRPr="00A66C15">
              <w:rPr>
                <w:rFonts w:cstheme="minorHAnsi"/>
                <w:b/>
                <w:bCs/>
                <w:sz w:val="20"/>
                <w:szCs w:val="20"/>
              </w:rPr>
              <w:t>Risk</w:t>
            </w:r>
            <w:r w:rsidR="0094585A">
              <w:rPr>
                <w:rFonts w:cstheme="minorHAnsi"/>
                <w:b/>
                <w:bCs/>
                <w:sz w:val="20"/>
                <w:szCs w:val="20"/>
              </w:rPr>
              <w:t xml:space="preserve"> </w:t>
            </w:r>
            <w:r w:rsidR="004B2AAC" w:rsidRPr="00A66C15">
              <w:rPr>
                <w:rFonts w:cstheme="minorHAnsi"/>
                <w:b/>
                <w:bCs/>
                <w:sz w:val="20"/>
                <w:szCs w:val="20"/>
              </w:rPr>
              <w:t>Area</w:t>
            </w:r>
            <w:r w:rsidRPr="00A66C15">
              <w:rPr>
                <w:rFonts w:cstheme="minorHAnsi"/>
                <w:sz w:val="20"/>
                <w:szCs w:val="20"/>
              </w:rPr>
              <w:t>).</w:t>
            </w:r>
          </w:p>
          <w:p w14:paraId="36CDFE5C" w14:textId="77777777" w:rsidR="00452665" w:rsidRPr="00A66C15" w:rsidRDefault="00452665" w:rsidP="00452665">
            <w:pPr>
              <w:autoSpaceDE w:val="0"/>
              <w:autoSpaceDN w:val="0"/>
              <w:adjustRightInd w:val="0"/>
              <w:rPr>
                <w:rFonts w:cstheme="minorHAnsi"/>
                <w:sz w:val="20"/>
                <w:szCs w:val="20"/>
              </w:rPr>
            </w:pPr>
            <w:r w:rsidRPr="00A66C15">
              <w:rPr>
                <w:rFonts w:cstheme="minorHAnsi"/>
                <w:sz w:val="20"/>
                <w:szCs w:val="20"/>
              </w:rPr>
              <w:t>Remarks:</w:t>
            </w:r>
          </w:p>
          <w:p w14:paraId="17A3E55E" w14:textId="74227009" w:rsidR="00452665" w:rsidRPr="00A66C15" w:rsidRDefault="00452665" w:rsidP="00452665">
            <w:pPr>
              <w:pStyle w:val="ListParagraph"/>
              <w:numPr>
                <w:ilvl w:val="0"/>
                <w:numId w:val="8"/>
              </w:numPr>
              <w:autoSpaceDE w:val="0"/>
              <w:autoSpaceDN w:val="0"/>
              <w:adjustRightInd w:val="0"/>
              <w:rPr>
                <w:rFonts w:cstheme="minorHAnsi"/>
                <w:sz w:val="20"/>
                <w:szCs w:val="20"/>
              </w:rPr>
            </w:pPr>
            <w:r w:rsidRPr="00A66C15">
              <w:rPr>
                <w:rFonts w:cstheme="minorHAnsi"/>
                <w:sz w:val="20"/>
                <w:szCs w:val="20"/>
              </w:rPr>
              <w:t>No remarks.</w:t>
            </w:r>
          </w:p>
          <w:p w14:paraId="0837B2BF" w14:textId="491318F0" w:rsidR="00EB7F42" w:rsidRPr="00ED455F" w:rsidRDefault="00452665" w:rsidP="00452665">
            <w:pPr>
              <w:autoSpaceDE w:val="0"/>
              <w:autoSpaceDN w:val="0"/>
              <w:adjustRightInd w:val="0"/>
              <w:rPr>
                <w:rFonts w:cstheme="minorHAnsi"/>
              </w:rPr>
            </w:pPr>
            <w:r w:rsidRPr="00A66C15">
              <w:rPr>
                <w:rFonts w:cstheme="minorHAnsi"/>
                <w:sz w:val="20"/>
                <w:szCs w:val="20"/>
              </w:rPr>
              <w:t>Distinction:</w:t>
            </w:r>
            <w:r w:rsidR="00B740BE" w:rsidRPr="00A66C15">
              <w:rPr>
                <w:rFonts w:cstheme="minorHAnsi"/>
                <w:sz w:val="20"/>
                <w:szCs w:val="20"/>
              </w:rPr>
              <w:t xml:space="preserve"> </w:t>
            </w:r>
            <w:r w:rsidRPr="00A66C15">
              <w:rPr>
                <w:rFonts w:cstheme="minorHAnsi"/>
                <w:sz w:val="20"/>
                <w:szCs w:val="20"/>
              </w:rPr>
              <w:t>military practice area; restricted area navigational</w:t>
            </w:r>
            <w:r w:rsidR="00B740BE" w:rsidRPr="00A66C15">
              <w:rPr>
                <w:rFonts w:cstheme="minorHAnsi"/>
                <w:sz w:val="20"/>
                <w:szCs w:val="20"/>
              </w:rPr>
              <w:t>.</w:t>
            </w:r>
          </w:p>
        </w:tc>
      </w:tr>
    </w:tbl>
    <w:p w14:paraId="2F8DE707" w14:textId="77777777" w:rsidR="00EB7F42" w:rsidRPr="00ED455F" w:rsidRDefault="00EB7F42">
      <w:pPr>
        <w:rPr>
          <w:rFonts w:cstheme="minorHAnsi"/>
        </w:rPr>
      </w:pPr>
    </w:p>
    <w:p w14:paraId="74A4CE1D" w14:textId="7B731C9A" w:rsidR="00F4544D" w:rsidRPr="00A66C15" w:rsidRDefault="00F4544D" w:rsidP="00EC438D">
      <w:pPr>
        <w:pStyle w:val="Heading2"/>
        <w:rPr>
          <w:rFonts w:asciiTheme="minorHAnsi" w:hAnsiTheme="minorHAnsi" w:cstheme="minorHAnsi"/>
        </w:rPr>
      </w:pPr>
      <w:bookmarkStart w:id="391" w:name="_Toc531133517"/>
      <w:r w:rsidRPr="00A66C15">
        <w:rPr>
          <w:rFonts w:asciiTheme="minorHAnsi" w:hAnsiTheme="minorHAnsi" w:cstheme="minorHAnsi"/>
        </w:rPr>
        <w:t>Restricted</w:t>
      </w:r>
      <w:r w:rsidR="00EC06B0" w:rsidRPr="00A66C15">
        <w:rPr>
          <w:rFonts w:asciiTheme="minorHAnsi" w:hAnsiTheme="minorHAnsi" w:cstheme="minorHAnsi"/>
        </w:rPr>
        <w:t xml:space="preserve"> </w:t>
      </w:r>
      <w:r w:rsidRPr="00A66C15">
        <w:rPr>
          <w:rFonts w:asciiTheme="minorHAnsi" w:hAnsiTheme="minorHAnsi" w:cstheme="minorHAnsi"/>
        </w:rPr>
        <w:t>Area</w:t>
      </w:r>
      <w:r w:rsidR="00EC06B0" w:rsidRPr="00A66C15">
        <w:rPr>
          <w:rFonts w:asciiTheme="minorHAnsi" w:hAnsiTheme="minorHAnsi" w:cstheme="minorHAnsi"/>
        </w:rPr>
        <w:t xml:space="preserve"> </w:t>
      </w:r>
      <w:r w:rsidRPr="00A66C15">
        <w:rPr>
          <w:rFonts w:asciiTheme="minorHAnsi" w:hAnsiTheme="minorHAnsi" w:cstheme="minorHAnsi"/>
        </w:rPr>
        <w:t>Navigational</w:t>
      </w:r>
      <w:bookmarkEnd w:id="39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2A281B" w:rsidRPr="00D90A3A" w14:paraId="4CAB7547" w14:textId="77777777" w:rsidTr="003613DB">
        <w:trPr>
          <w:trHeight w:val="545"/>
        </w:trPr>
        <w:tc>
          <w:tcPr>
            <w:tcW w:w="9350" w:type="dxa"/>
            <w:hideMark/>
          </w:tcPr>
          <w:p w14:paraId="26E0B46C" w14:textId="348F700D" w:rsidR="003613DB" w:rsidRDefault="00EB7F42" w:rsidP="002A281B">
            <w:pPr>
              <w:autoSpaceDE w:val="0"/>
              <w:autoSpaceDN w:val="0"/>
              <w:adjustRightInd w:val="0"/>
              <w:rPr>
                <w:rFonts w:cstheme="minorHAnsi"/>
                <w:sz w:val="20"/>
                <w:szCs w:val="20"/>
              </w:rPr>
            </w:pPr>
            <w:r w:rsidRPr="00ED455F">
              <w:rPr>
                <w:rFonts w:cstheme="minorHAnsi"/>
                <w:sz w:val="20"/>
                <w:u w:val="single"/>
              </w:rPr>
              <w:t xml:space="preserve">IHO Definition: </w:t>
            </w:r>
            <w:r w:rsidR="002A281B" w:rsidRPr="00A66C15">
              <w:rPr>
                <w:rFonts w:cstheme="minorHAnsi"/>
                <w:b/>
                <w:bCs/>
                <w:sz w:val="20"/>
                <w:szCs w:val="20"/>
              </w:rPr>
              <w:t>RESTRICTED AREA</w:t>
            </w:r>
            <w:r w:rsidR="002A281B" w:rsidRPr="00A66C15">
              <w:rPr>
                <w:rFonts w:cstheme="minorHAnsi"/>
                <w:sz w:val="20"/>
                <w:szCs w:val="20"/>
              </w:rPr>
              <w:t>. A specified area on land or water designated by an appropriate</w:t>
            </w:r>
            <w:r w:rsidR="003613DB">
              <w:rPr>
                <w:rFonts w:cstheme="minorHAnsi"/>
                <w:sz w:val="20"/>
                <w:szCs w:val="20"/>
              </w:rPr>
              <w:t xml:space="preserve"> </w:t>
            </w:r>
            <w:r w:rsidR="002A281B" w:rsidRPr="00A66C15">
              <w:rPr>
                <w:rFonts w:cstheme="minorHAnsi"/>
                <w:sz w:val="20"/>
                <w:szCs w:val="20"/>
              </w:rPr>
              <w:t>authority within which access or navigation is restricted in accordance with certain specified conditions.</w:t>
            </w:r>
            <w:r w:rsidR="003613DB">
              <w:rPr>
                <w:rFonts w:cstheme="minorHAnsi"/>
                <w:sz w:val="20"/>
                <w:szCs w:val="20"/>
              </w:rPr>
              <w:t xml:space="preserve"> </w:t>
            </w:r>
            <w:r w:rsidR="002A281B" w:rsidRPr="00A66C15">
              <w:rPr>
                <w:rFonts w:cstheme="minorHAnsi"/>
                <w:sz w:val="20"/>
                <w:szCs w:val="20"/>
              </w:rPr>
              <w:t>(Adapted from IHO Dictionary – S-32).</w:t>
            </w:r>
          </w:p>
          <w:p w14:paraId="1C7842E8" w14:textId="7DCA6CF9" w:rsidR="00EB7F42" w:rsidRPr="00ED455F" w:rsidRDefault="002A281B" w:rsidP="002A281B">
            <w:pPr>
              <w:autoSpaceDE w:val="0"/>
              <w:autoSpaceDN w:val="0"/>
              <w:adjustRightInd w:val="0"/>
              <w:rPr>
                <w:rFonts w:cstheme="minorHAnsi"/>
                <w:sz w:val="20"/>
                <w:lang w:val="en-US"/>
              </w:rPr>
            </w:pPr>
            <w:r w:rsidRPr="00A66C15">
              <w:rPr>
                <w:rFonts w:cstheme="minorHAnsi"/>
                <w:sz w:val="20"/>
                <w:szCs w:val="20"/>
              </w:rPr>
              <w:t>A navigational restricted area is an area where the restrictions have a direct impact on the navigation of a vessel in the area.</w:t>
            </w:r>
          </w:p>
        </w:tc>
      </w:tr>
      <w:tr w:rsidR="00EB7F42" w:rsidRPr="00D90A3A" w14:paraId="0418890F" w14:textId="77777777" w:rsidTr="003613DB">
        <w:trPr>
          <w:trHeight w:val="485"/>
        </w:trPr>
        <w:tc>
          <w:tcPr>
            <w:tcW w:w="9350" w:type="dxa"/>
            <w:hideMark/>
          </w:tcPr>
          <w:p w14:paraId="4F2B5566" w14:textId="77777777" w:rsidR="00EB7F42" w:rsidRPr="00A66C15" w:rsidRDefault="002A281B" w:rsidP="00EB7F42">
            <w:pPr>
              <w:spacing w:after="120"/>
              <w:rPr>
                <w:rFonts w:cstheme="minorHAnsi"/>
                <w:b/>
                <w:bCs/>
                <w:i/>
                <w:iCs/>
                <w:sz w:val="20"/>
                <w:szCs w:val="20"/>
              </w:rPr>
            </w:pPr>
            <w:r w:rsidRPr="00A66C15">
              <w:rPr>
                <w:rFonts w:cstheme="minorHAnsi"/>
                <w:b/>
                <w:bCs/>
                <w:sz w:val="20"/>
                <w:szCs w:val="20"/>
                <w:u w:val="single"/>
              </w:rPr>
              <w:t>S-1</w:t>
            </w:r>
            <w:r w:rsidR="00CD2B5F" w:rsidRPr="00A66C15">
              <w:rPr>
                <w:rFonts w:cstheme="minorHAnsi"/>
                <w:b/>
                <w:bCs/>
                <w:sz w:val="20"/>
                <w:szCs w:val="20"/>
                <w:u w:val="single"/>
              </w:rPr>
              <w:t>27</w:t>
            </w:r>
            <w:r w:rsidRPr="00A66C15">
              <w:rPr>
                <w:rFonts w:cstheme="minorHAnsi"/>
                <w:b/>
                <w:bCs/>
                <w:sz w:val="20"/>
                <w:szCs w:val="20"/>
                <w:u w:val="single"/>
              </w:rPr>
              <w:t xml:space="preserve"> Geo Feature</w:t>
            </w:r>
            <w:r w:rsidRPr="00A66C15">
              <w:rPr>
                <w:rFonts w:cstheme="minorHAnsi"/>
                <w:b/>
                <w:bCs/>
                <w:sz w:val="20"/>
                <w:szCs w:val="20"/>
              </w:rPr>
              <w:t xml:space="preserve">: Restricted area navigational </w:t>
            </w:r>
            <w:r w:rsidRPr="00A66C15">
              <w:rPr>
                <w:rFonts w:cstheme="minorHAnsi"/>
                <w:b/>
                <w:bCs/>
                <w:i/>
                <w:iCs/>
                <w:sz w:val="20"/>
                <w:szCs w:val="20"/>
              </w:rPr>
              <w:t>(RESARE)</w:t>
            </w:r>
          </w:p>
          <w:p w14:paraId="68BF0B11" w14:textId="693FB3C3" w:rsidR="005E590C" w:rsidRPr="00A66C15" w:rsidRDefault="005E590C" w:rsidP="005E590C">
            <w:pPr>
              <w:spacing w:after="120"/>
              <w:rPr>
                <w:rFonts w:cstheme="minorHAnsi"/>
                <w:b/>
                <w:sz w:val="20"/>
                <w:lang w:val="en-AU"/>
              </w:rPr>
            </w:pPr>
            <w:proofErr w:type="spellStart"/>
            <w:r w:rsidRPr="00ED455F">
              <w:rPr>
                <w:rFonts w:cstheme="minorHAnsi"/>
                <w:b/>
                <w:sz w:val="20"/>
                <w:lang w:val="en-AU"/>
              </w:rPr>
              <w:t>SuperType</w:t>
            </w:r>
            <w:proofErr w:type="spellEnd"/>
            <w:r w:rsidRPr="00ED455F">
              <w:rPr>
                <w:rFonts w:cstheme="minorHAnsi"/>
                <w:b/>
                <w:sz w:val="20"/>
                <w:lang w:val="en-AU"/>
              </w:rPr>
              <w:t>: Supervised Area</w:t>
            </w:r>
            <w:r w:rsidRPr="00A66C15">
              <w:rPr>
                <w:rFonts w:cstheme="minorHAnsi"/>
                <w:sz w:val="20"/>
                <w:lang w:val="en-AU"/>
              </w:rPr>
              <w:t xml:space="preserve"> </w:t>
            </w:r>
            <w:r w:rsidRPr="00A66C15">
              <w:rPr>
                <w:rFonts w:cstheme="minorHAnsi"/>
                <w:b/>
                <w:sz w:val="20"/>
                <w:lang w:val="en-AU"/>
              </w:rPr>
              <w:t>(Abstract)</w:t>
            </w:r>
          </w:p>
        </w:tc>
      </w:tr>
      <w:tr w:rsidR="002A281B" w:rsidRPr="00D90A3A" w14:paraId="1E5DC491" w14:textId="77777777" w:rsidTr="003613DB">
        <w:trPr>
          <w:trHeight w:val="485"/>
        </w:trPr>
        <w:tc>
          <w:tcPr>
            <w:tcW w:w="9350" w:type="dxa"/>
            <w:hideMark/>
          </w:tcPr>
          <w:p w14:paraId="718F37D4" w14:textId="77777777" w:rsidR="002A281B" w:rsidRPr="00ED455F" w:rsidRDefault="002A281B" w:rsidP="002A281B">
            <w:pPr>
              <w:rPr>
                <w:rFonts w:cstheme="minorHAnsi"/>
                <w:sz w:val="20"/>
                <w:szCs w:val="24"/>
                <w:lang w:val="en-US"/>
              </w:rPr>
            </w:pPr>
            <w:r w:rsidRPr="00A66C15">
              <w:rPr>
                <w:rFonts w:cstheme="minorHAnsi"/>
                <w:b/>
                <w:bCs/>
                <w:sz w:val="20"/>
                <w:szCs w:val="20"/>
                <w:u w:val="single"/>
              </w:rPr>
              <w:t>Primitives</w:t>
            </w:r>
            <w:r w:rsidRPr="00A66C15">
              <w:rPr>
                <w:rFonts w:cstheme="minorHAnsi"/>
                <w:b/>
                <w:bCs/>
                <w:sz w:val="20"/>
                <w:szCs w:val="20"/>
              </w:rPr>
              <w:t>: Surface</w:t>
            </w:r>
          </w:p>
        </w:tc>
      </w:tr>
      <w:tr w:rsidR="00EB7F42" w:rsidRPr="00D90A3A" w14:paraId="3F980B73" w14:textId="77777777" w:rsidTr="003613DB">
        <w:tc>
          <w:tcPr>
            <w:tcW w:w="9350" w:type="dxa"/>
          </w:tcPr>
          <w:p w14:paraId="0D18BE36" w14:textId="55CF7EC3" w:rsidR="00EB7F42" w:rsidRDefault="00CB6873" w:rsidP="00EB7F42">
            <w:pPr>
              <w:rPr>
                <w:rFonts w:cstheme="minorHAnsi"/>
              </w:rPr>
            </w:pPr>
            <w:r>
              <w:rPr>
                <w:rFonts w:cstheme="minorHAnsi"/>
                <w:noProof/>
              </w:rPr>
              <w:lastRenderedPageBreak/>
              <w:drawing>
                <wp:inline distT="0" distB="0" distL="0" distR="0" wp14:anchorId="143EDCF4" wp14:editId="3907B79E">
                  <wp:extent cx="5208369" cy="407918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RESARE Nav attributes.png"/>
                          <pic:cNvPicPr/>
                        </pic:nvPicPr>
                        <pic:blipFill>
                          <a:blip r:embed="rId236">
                            <a:extLst>
                              <a:ext uri="{28A0092B-C50C-407E-A947-70E740481C1C}">
                                <a14:useLocalDpi xmlns:a14="http://schemas.microsoft.com/office/drawing/2010/main" val="0"/>
                              </a:ext>
                            </a:extLst>
                          </a:blip>
                          <a:stretch>
                            <a:fillRect/>
                          </a:stretch>
                        </pic:blipFill>
                        <pic:spPr>
                          <a:xfrm>
                            <a:off x="0" y="0"/>
                            <a:ext cx="5208369" cy="4079184"/>
                          </a:xfrm>
                          <a:prstGeom prst="rect">
                            <a:avLst/>
                          </a:prstGeom>
                        </pic:spPr>
                      </pic:pic>
                    </a:graphicData>
                  </a:graphic>
                </wp:inline>
              </w:drawing>
            </w:r>
          </w:p>
          <w:p w14:paraId="1E410636" w14:textId="4E650114" w:rsidR="00CB6873" w:rsidRPr="00ED455F" w:rsidRDefault="00CB6873" w:rsidP="00EB7F42">
            <w:pPr>
              <w:rPr>
                <w:rFonts w:cstheme="minorHAnsi"/>
              </w:rPr>
            </w:pPr>
          </w:p>
        </w:tc>
      </w:tr>
      <w:tr w:rsidR="00C75D81" w:rsidRPr="00D90A3A" w14:paraId="1BD6A388" w14:textId="77777777" w:rsidTr="003613DB">
        <w:tc>
          <w:tcPr>
            <w:tcW w:w="9350" w:type="dxa"/>
          </w:tcPr>
          <w:p w14:paraId="08180078" w14:textId="7725D1E0" w:rsidR="00C75D81" w:rsidRDefault="00C75D81" w:rsidP="00EB7F42">
            <w:pPr>
              <w:rPr>
                <w:rFonts w:cstheme="minorHAnsi"/>
                <w:noProof/>
              </w:rPr>
            </w:pPr>
            <w:r>
              <w:rPr>
                <w:rFonts w:cstheme="minorHAnsi"/>
                <w:noProof/>
              </w:rPr>
              <w:drawing>
                <wp:inline distT="0" distB="0" distL="0" distR="0" wp14:anchorId="00F17F41" wp14:editId="69EE65FC">
                  <wp:extent cx="5800090" cy="3082866"/>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RESARE Nav assoc.png"/>
                          <pic:cNvPicPr/>
                        </pic:nvPicPr>
                        <pic:blipFill>
                          <a:blip r:embed="rId237">
                            <a:extLst>
                              <a:ext uri="{28A0092B-C50C-407E-A947-70E740481C1C}">
                                <a14:useLocalDpi xmlns:a14="http://schemas.microsoft.com/office/drawing/2010/main" val="0"/>
                              </a:ext>
                            </a:extLst>
                          </a:blip>
                          <a:stretch>
                            <a:fillRect/>
                          </a:stretch>
                        </pic:blipFill>
                        <pic:spPr>
                          <a:xfrm>
                            <a:off x="0" y="0"/>
                            <a:ext cx="5800090" cy="3082866"/>
                          </a:xfrm>
                          <a:prstGeom prst="rect">
                            <a:avLst/>
                          </a:prstGeom>
                        </pic:spPr>
                      </pic:pic>
                    </a:graphicData>
                  </a:graphic>
                </wp:inline>
              </w:drawing>
            </w:r>
          </w:p>
        </w:tc>
      </w:tr>
      <w:tr w:rsidR="00EB7F42" w:rsidRPr="00D90A3A" w14:paraId="7B911B9F" w14:textId="77777777" w:rsidTr="003613DB">
        <w:tc>
          <w:tcPr>
            <w:tcW w:w="9350" w:type="dxa"/>
          </w:tcPr>
          <w:p w14:paraId="298F140C" w14:textId="7DD0DD33" w:rsidR="002A281B" w:rsidRPr="00A66C15" w:rsidRDefault="002A281B" w:rsidP="002A281B">
            <w:pPr>
              <w:autoSpaceDE w:val="0"/>
              <w:autoSpaceDN w:val="0"/>
              <w:adjustRightInd w:val="0"/>
              <w:rPr>
                <w:rFonts w:cstheme="minorHAnsi"/>
                <w:sz w:val="20"/>
                <w:szCs w:val="20"/>
              </w:rPr>
            </w:pPr>
            <w:r w:rsidRPr="00A66C15">
              <w:rPr>
                <w:rFonts w:cstheme="minorHAnsi"/>
                <w:sz w:val="20"/>
                <w:szCs w:val="20"/>
              </w:rPr>
              <w:t>INT 1 Reference: L 3; N 21-22, 25, 31, 34, 63</w:t>
            </w:r>
          </w:p>
          <w:p w14:paraId="50C2E723" w14:textId="77777777" w:rsidR="00BE30F2" w:rsidRPr="00A66C15" w:rsidRDefault="00BE30F2" w:rsidP="002A281B">
            <w:pPr>
              <w:autoSpaceDE w:val="0"/>
              <w:autoSpaceDN w:val="0"/>
              <w:adjustRightInd w:val="0"/>
              <w:rPr>
                <w:rFonts w:cstheme="minorHAnsi"/>
                <w:sz w:val="20"/>
                <w:szCs w:val="20"/>
              </w:rPr>
            </w:pPr>
          </w:p>
          <w:p w14:paraId="7100D0A5" w14:textId="03B3C16E" w:rsidR="002A281B" w:rsidRPr="00A66C15" w:rsidRDefault="004127C0" w:rsidP="00BE30F2">
            <w:pPr>
              <w:autoSpaceDE w:val="0"/>
              <w:autoSpaceDN w:val="0"/>
              <w:adjustRightInd w:val="0"/>
              <w:rPr>
                <w:rFonts w:cstheme="minorHAnsi"/>
                <w:b/>
                <w:bCs/>
                <w:sz w:val="20"/>
                <w:szCs w:val="20"/>
              </w:rPr>
            </w:pPr>
            <w:r w:rsidRPr="00BD2D5B">
              <w:rPr>
                <w:rFonts w:cstheme="minorHAnsi"/>
                <w:b/>
                <w:bCs/>
                <w:sz w:val="20"/>
                <w:szCs w:val="20"/>
              </w:rPr>
              <w:t>5.19.1</w:t>
            </w:r>
            <w:r w:rsidR="002A281B" w:rsidRPr="00BD2D5B">
              <w:rPr>
                <w:rFonts w:cstheme="minorHAnsi"/>
                <w:b/>
                <w:bCs/>
                <w:sz w:val="20"/>
                <w:szCs w:val="20"/>
              </w:rPr>
              <w:t xml:space="preserve"> </w:t>
            </w:r>
            <w:r w:rsidR="002A281B" w:rsidRPr="00A66C15">
              <w:rPr>
                <w:rFonts w:cstheme="minorHAnsi"/>
                <w:b/>
                <w:bCs/>
                <w:sz w:val="20"/>
                <w:szCs w:val="20"/>
              </w:rPr>
              <w:t xml:space="preserve">Restricted areas in general </w:t>
            </w:r>
            <w:r w:rsidR="00BE30F2" w:rsidRPr="00A66C15">
              <w:rPr>
                <w:rFonts w:cstheme="minorHAnsi"/>
                <w:b/>
                <w:bCs/>
                <w:sz w:val="20"/>
                <w:szCs w:val="20"/>
              </w:rPr>
              <w:t>(see S-4 – B-422; B-430.2; B-431.4; B-435.7; B-435.11; B-437.1-7; B-439; B-439.2-4; B-441,1; B-445.9; B-445.11-12; B-446.4 and B-448.1)</w:t>
            </w:r>
          </w:p>
          <w:p w14:paraId="13B60947" w14:textId="59C38CE2" w:rsidR="002A281B" w:rsidRPr="00A66C15" w:rsidRDefault="002A281B" w:rsidP="002A281B">
            <w:pPr>
              <w:autoSpaceDE w:val="0"/>
              <w:autoSpaceDN w:val="0"/>
              <w:adjustRightInd w:val="0"/>
              <w:rPr>
                <w:rFonts w:cstheme="minorHAnsi"/>
                <w:sz w:val="20"/>
                <w:szCs w:val="20"/>
              </w:rPr>
            </w:pPr>
            <w:r w:rsidRPr="00A66C15">
              <w:rPr>
                <w:rFonts w:cstheme="minorHAnsi"/>
                <w:sz w:val="20"/>
                <w:szCs w:val="20"/>
              </w:rPr>
              <w:t xml:space="preserve">If it is required to encode a regulatory restricted area, it must be done using the feature </w:t>
            </w:r>
            <w:r w:rsidRPr="00A66C15">
              <w:rPr>
                <w:rFonts w:cstheme="minorHAnsi"/>
                <w:b/>
                <w:bCs/>
                <w:sz w:val="20"/>
                <w:szCs w:val="20"/>
              </w:rPr>
              <w:t>Restricted Area Regulatory</w:t>
            </w:r>
            <w:r w:rsidRPr="00A66C15">
              <w:rPr>
                <w:rFonts w:cstheme="minorHAnsi"/>
                <w:sz w:val="20"/>
                <w:szCs w:val="20"/>
              </w:rPr>
              <w:t xml:space="preserve">, or using other features having the attribute </w:t>
            </w:r>
            <w:r w:rsidRPr="00A66C15">
              <w:rPr>
                <w:rFonts w:cstheme="minorHAnsi"/>
                <w:b/>
                <w:bCs/>
                <w:sz w:val="20"/>
                <w:szCs w:val="20"/>
              </w:rPr>
              <w:t xml:space="preserve">restriction </w:t>
            </w:r>
            <w:r w:rsidRPr="00A66C15">
              <w:rPr>
                <w:rFonts w:cstheme="minorHAnsi"/>
                <w:sz w:val="20"/>
                <w:szCs w:val="20"/>
              </w:rPr>
              <w:t>(</w:t>
            </w:r>
            <w:r w:rsidRPr="00A66C15">
              <w:rPr>
                <w:rFonts w:cstheme="minorHAnsi"/>
                <w:b/>
                <w:bCs/>
                <w:sz w:val="20"/>
                <w:szCs w:val="20"/>
              </w:rPr>
              <w:t>Military Practice Area</w:t>
            </w:r>
            <w:r w:rsidR="00B10DC0" w:rsidRPr="00A66C15">
              <w:rPr>
                <w:rFonts w:cstheme="minorHAnsi"/>
                <w:b/>
                <w:bCs/>
                <w:sz w:val="20"/>
                <w:szCs w:val="20"/>
              </w:rPr>
              <w:t>, Piracy</w:t>
            </w:r>
            <w:r w:rsidR="004B2AAC" w:rsidRPr="00A66C15">
              <w:rPr>
                <w:rFonts w:cstheme="minorHAnsi"/>
                <w:b/>
                <w:bCs/>
                <w:sz w:val="20"/>
                <w:szCs w:val="20"/>
              </w:rPr>
              <w:t xml:space="preserve"> </w:t>
            </w:r>
            <w:r w:rsidR="00B10DC0" w:rsidRPr="00A66C15">
              <w:rPr>
                <w:rFonts w:cstheme="minorHAnsi"/>
                <w:b/>
                <w:bCs/>
                <w:sz w:val="20"/>
                <w:szCs w:val="20"/>
              </w:rPr>
              <w:t>Risk</w:t>
            </w:r>
            <w:r w:rsidR="004B2AAC" w:rsidRPr="00A66C15">
              <w:rPr>
                <w:rFonts w:cstheme="minorHAnsi"/>
                <w:b/>
                <w:bCs/>
                <w:sz w:val="20"/>
                <w:szCs w:val="20"/>
              </w:rPr>
              <w:t xml:space="preserve"> </w:t>
            </w:r>
            <w:r w:rsidR="00B10DC0" w:rsidRPr="00A66C15">
              <w:rPr>
                <w:rFonts w:cstheme="minorHAnsi"/>
                <w:b/>
                <w:bCs/>
                <w:sz w:val="20"/>
                <w:szCs w:val="20"/>
              </w:rPr>
              <w:t>Area</w:t>
            </w:r>
            <w:r w:rsidRPr="00A66C15">
              <w:rPr>
                <w:rFonts w:cstheme="minorHAnsi"/>
                <w:sz w:val="20"/>
                <w:szCs w:val="20"/>
              </w:rPr>
              <w:t>).</w:t>
            </w:r>
          </w:p>
          <w:p w14:paraId="498EB153" w14:textId="77777777" w:rsidR="002A281B" w:rsidRPr="00A66C15" w:rsidRDefault="002A281B" w:rsidP="002A281B">
            <w:pPr>
              <w:autoSpaceDE w:val="0"/>
              <w:autoSpaceDN w:val="0"/>
              <w:adjustRightInd w:val="0"/>
              <w:rPr>
                <w:rFonts w:cstheme="minorHAnsi"/>
                <w:sz w:val="20"/>
                <w:szCs w:val="20"/>
              </w:rPr>
            </w:pPr>
            <w:r w:rsidRPr="00A66C15">
              <w:rPr>
                <w:rFonts w:cstheme="minorHAnsi"/>
                <w:sz w:val="20"/>
                <w:szCs w:val="20"/>
              </w:rPr>
              <w:t>Remarks:</w:t>
            </w:r>
          </w:p>
          <w:p w14:paraId="657D5C71" w14:textId="3E00A0D4" w:rsidR="00BE30F2" w:rsidRPr="00A66C15" w:rsidRDefault="00BE30F2" w:rsidP="00BE30F2">
            <w:pPr>
              <w:pStyle w:val="ListParagraph"/>
              <w:numPr>
                <w:ilvl w:val="0"/>
                <w:numId w:val="8"/>
              </w:numPr>
              <w:autoSpaceDE w:val="0"/>
              <w:autoSpaceDN w:val="0"/>
              <w:adjustRightInd w:val="0"/>
              <w:rPr>
                <w:rFonts w:cstheme="minorHAnsi"/>
                <w:sz w:val="20"/>
                <w:szCs w:val="20"/>
              </w:rPr>
            </w:pPr>
            <w:r w:rsidRPr="00A66C15">
              <w:rPr>
                <w:rFonts w:cstheme="minorHAnsi"/>
                <w:b/>
                <w:bCs/>
                <w:sz w:val="20"/>
                <w:szCs w:val="20"/>
              </w:rPr>
              <w:t xml:space="preserve">Restricted Area Navigational </w:t>
            </w:r>
            <w:r w:rsidRPr="00A66C15">
              <w:rPr>
                <w:rFonts w:cstheme="minorHAnsi"/>
                <w:sz w:val="20"/>
                <w:szCs w:val="20"/>
              </w:rPr>
              <w:t xml:space="preserve">must only be encoded if one of the allowable values for </w:t>
            </w:r>
            <w:r w:rsidRPr="00A66C15">
              <w:rPr>
                <w:rFonts w:cstheme="minorHAnsi"/>
                <w:b/>
                <w:bCs/>
                <w:sz w:val="20"/>
                <w:szCs w:val="20"/>
              </w:rPr>
              <w:t xml:space="preserve">restriction </w:t>
            </w:r>
            <w:r w:rsidRPr="00A66C15">
              <w:rPr>
                <w:rFonts w:cstheme="minorHAnsi"/>
                <w:sz w:val="20"/>
                <w:szCs w:val="20"/>
              </w:rPr>
              <w:t>appl</w:t>
            </w:r>
            <w:r w:rsidR="00507375">
              <w:rPr>
                <w:rFonts w:cstheme="minorHAnsi"/>
                <w:sz w:val="20"/>
                <w:szCs w:val="20"/>
              </w:rPr>
              <w:t>ies</w:t>
            </w:r>
            <w:r w:rsidRPr="00A66C15">
              <w:rPr>
                <w:rFonts w:cstheme="minorHAnsi"/>
                <w:sz w:val="20"/>
                <w:szCs w:val="20"/>
              </w:rPr>
              <w:t xml:space="preserve"> for the area.</w:t>
            </w:r>
          </w:p>
          <w:p w14:paraId="5BF16B53" w14:textId="560AA1B4" w:rsidR="002A281B" w:rsidRPr="00A66C15" w:rsidRDefault="00BE30F2" w:rsidP="004F4120">
            <w:pPr>
              <w:pStyle w:val="ListParagraph"/>
              <w:numPr>
                <w:ilvl w:val="0"/>
                <w:numId w:val="8"/>
              </w:numPr>
              <w:autoSpaceDE w:val="0"/>
              <w:autoSpaceDN w:val="0"/>
              <w:adjustRightInd w:val="0"/>
              <w:rPr>
                <w:rFonts w:cstheme="minorHAnsi"/>
                <w:sz w:val="20"/>
                <w:szCs w:val="20"/>
              </w:rPr>
            </w:pPr>
            <w:r w:rsidRPr="00A66C15">
              <w:rPr>
                <w:rFonts w:cstheme="minorHAnsi"/>
                <w:sz w:val="20"/>
                <w:szCs w:val="20"/>
              </w:rPr>
              <w:t xml:space="preserve">The term “no anchoring area” is used to identify the IMO routeing measure of that name. Such areas, where required, must be encoded as </w:t>
            </w:r>
            <w:r w:rsidRPr="00A66C15">
              <w:rPr>
                <w:rFonts w:cstheme="minorHAnsi"/>
                <w:b/>
                <w:bCs/>
                <w:sz w:val="20"/>
                <w:szCs w:val="20"/>
              </w:rPr>
              <w:t xml:space="preserve">Restricted Area Navigational </w:t>
            </w:r>
            <w:r w:rsidRPr="00A66C15">
              <w:rPr>
                <w:rFonts w:cstheme="minorHAnsi"/>
                <w:sz w:val="20"/>
                <w:szCs w:val="20"/>
              </w:rPr>
              <w:t xml:space="preserve">with attribute </w:t>
            </w:r>
            <w:r w:rsidRPr="00A66C15">
              <w:rPr>
                <w:rFonts w:cstheme="minorHAnsi"/>
                <w:b/>
                <w:bCs/>
                <w:sz w:val="20"/>
                <w:szCs w:val="20"/>
              </w:rPr>
              <w:t xml:space="preserve">restriction </w:t>
            </w:r>
            <w:r w:rsidRPr="00A66C15">
              <w:rPr>
                <w:rFonts w:cstheme="minorHAnsi"/>
                <w:sz w:val="20"/>
                <w:szCs w:val="20"/>
              </w:rPr>
              <w:t xml:space="preserve">= </w:t>
            </w:r>
            <w:r w:rsidRPr="00A66C15">
              <w:rPr>
                <w:rFonts w:cstheme="minorHAnsi"/>
                <w:i/>
                <w:iCs/>
                <w:sz w:val="20"/>
                <w:szCs w:val="20"/>
              </w:rPr>
              <w:t xml:space="preserve">1 </w:t>
            </w:r>
            <w:r w:rsidRPr="00A66C15">
              <w:rPr>
                <w:rFonts w:cstheme="minorHAnsi"/>
                <w:sz w:val="20"/>
                <w:szCs w:val="20"/>
              </w:rPr>
              <w:t>(anchoring prohibited).</w:t>
            </w:r>
          </w:p>
          <w:p w14:paraId="2B306B4C" w14:textId="729B11D7" w:rsidR="00EB7F42" w:rsidRPr="00ED455F" w:rsidRDefault="002A281B" w:rsidP="002A281B">
            <w:pPr>
              <w:rPr>
                <w:rFonts w:cstheme="minorHAnsi"/>
              </w:rPr>
            </w:pPr>
            <w:r w:rsidRPr="00A66C15">
              <w:rPr>
                <w:rFonts w:cstheme="minorHAnsi"/>
                <w:sz w:val="20"/>
                <w:szCs w:val="20"/>
              </w:rPr>
              <w:t>Distinction</w:t>
            </w:r>
            <w:r w:rsidR="00B740BE" w:rsidRPr="00A66C15">
              <w:rPr>
                <w:rFonts w:cstheme="minorHAnsi"/>
                <w:sz w:val="20"/>
                <w:szCs w:val="20"/>
              </w:rPr>
              <w:t xml:space="preserve">: </w:t>
            </w:r>
            <w:r w:rsidRPr="00A66C15">
              <w:rPr>
                <w:rFonts w:cstheme="minorHAnsi"/>
                <w:sz w:val="20"/>
                <w:szCs w:val="20"/>
              </w:rPr>
              <w:t>military practice area; restricted area navigational</w:t>
            </w:r>
            <w:r w:rsidR="00B740BE" w:rsidRPr="00A66C15">
              <w:rPr>
                <w:rFonts w:cstheme="minorHAnsi"/>
                <w:sz w:val="20"/>
                <w:szCs w:val="20"/>
              </w:rPr>
              <w:t>.</w:t>
            </w:r>
          </w:p>
        </w:tc>
      </w:tr>
    </w:tbl>
    <w:p w14:paraId="15241990" w14:textId="77777777" w:rsidR="00EB7F42" w:rsidRPr="00ED455F" w:rsidRDefault="00EB7F42">
      <w:pPr>
        <w:rPr>
          <w:rFonts w:cstheme="minorHAnsi"/>
        </w:rPr>
      </w:pPr>
    </w:p>
    <w:p w14:paraId="3A9EC9A7" w14:textId="77AB505C" w:rsidR="00F4544D" w:rsidRPr="00A66C15" w:rsidRDefault="00F4544D" w:rsidP="00EC438D">
      <w:pPr>
        <w:pStyle w:val="Heading2"/>
        <w:rPr>
          <w:rFonts w:asciiTheme="minorHAnsi" w:hAnsiTheme="minorHAnsi" w:cstheme="minorHAnsi"/>
        </w:rPr>
      </w:pPr>
      <w:bookmarkStart w:id="392" w:name="_Toc531133518"/>
      <w:proofErr w:type="spellStart"/>
      <w:r w:rsidRPr="00A66C15">
        <w:rPr>
          <w:rFonts w:asciiTheme="minorHAnsi" w:hAnsiTheme="minorHAnsi" w:cstheme="minorHAnsi"/>
        </w:rPr>
        <w:t>Underkeel</w:t>
      </w:r>
      <w:proofErr w:type="spellEnd"/>
      <w:r w:rsidR="00EC06B0" w:rsidRPr="00A66C15">
        <w:rPr>
          <w:rFonts w:asciiTheme="minorHAnsi" w:hAnsiTheme="minorHAnsi" w:cstheme="minorHAnsi"/>
        </w:rPr>
        <w:t xml:space="preserve"> </w:t>
      </w:r>
      <w:r w:rsidRPr="00A66C15">
        <w:rPr>
          <w:rFonts w:asciiTheme="minorHAnsi" w:hAnsiTheme="minorHAnsi" w:cstheme="minorHAnsi"/>
        </w:rPr>
        <w:t>Clearance</w:t>
      </w:r>
      <w:r w:rsidR="00EC06B0" w:rsidRPr="00A66C15">
        <w:rPr>
          <w:rFonts w:asciiTheme="minorHAnsi" w:hAnsiTheme="minorHAnsi" w:cstheme="minorHAnsi"/>
        </w:rPr>
        <w:t xml:space="preserve"> </w:t>
      </w:r>
      <w:r w:rsidRPr="00A66C15">
        <w:rPr>
          <w:rFonts w:asciiTheme="minorHAnsi" w:hAnsiTheme="minorHAnsi" w:cstheme="minorHAnsi"/>
        </w:rPr>
        <w:t>Allowance</w:t>
      </w:r>
      <w:r w:rsidR="00EC06B0" w:rsidRPr="00A66C15">
        <w:rPr>
          <w:rFonts w:asciiTheme="minorHAnsi" w:hAnsiTheme="minorHAnsi" w:cstheme="minorHAnsi"/>
        </w:rPr>
        <w:t xml:space="preserve"> </w:t>
      </w:r>
      <w:r w:rsidRPr="00A66C15">
        <w:rPr>
          <w:rFonts w:asciiTheme="minorHAnsi" w:hAnsiTheme="minorHAnsi" w:cstheme="minorHAnsi"/>
        </w:rPr>
        <w:t>Area</w:t>
      </w:r>
      <w:bookmarkEnd w:id="392"/>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749843D5" w14:textId="77777777" w:rsidTr="003613DB">
        <w:trPr>
          <w:trHeight w:val="545"/>
        </w:trPr>
        <w:tc>
          <w:tcPr>
            <w:tcW w:w="9350" w:type="dxa"/>
            <w:hideMark/>
          </w:tcPr>
          <w:p w14:paraId="0BFFEF9E" w14:textId="3C0A6E6B" w:rsidR="00EB7F42" w:rsidRPr="00ED455F" w:rsidRDefault="00EB7F42" w:rsidP="00EB7F42">
            <w:pPr>
              <w:spacing w:after="120"/>
              <w:rPr>
                <w:rFonts w:cstheme="minorHAnsi"/>
                <w:sz w:val="20"/>
                <w:lang w:val="en-US"/>
              </w:rPr>
            </w:pPr>
            <w:r w:rsidRPr="00ED455F">
              <w:rPr>
                <w:rFonts w:cstheme="minorHAnsi"/>
                <w:b/>
                <w:sz w:val="20"/>
                <w:u w:val="single"/>
              </w:rPr>
              <w:t xml:space="preserve">IHO Definition: </w:t>
            </w:r>
            <w:r w:rsidR="00CD2B5F" w:rsidRPr="00A66C15">
              <w:rPr>
                <w:rFonts w:cstheme="minorHAnsi"/>
                <w:b/>
                <w:color w:val="000000"/>
                <w:sz w:val="19"/>
                <w:szCs w:val="19"/>
                <w:shd w:val="clear" w:color="auto" w:fill="FFFFFF"/>
              </w:rPr>
              <w:t xml:space="preserve">UNDERKEEL </w:t>
            </w:r>
            <w:r w:rsidR="00AC69D0" w:rsidRPr="00A66C15">
              <w:rPr>
                <w:rFonts w:cstheme="minorHAnsi"/>
                <w:b/>
                <w:color w:val="000000"/>
                <w:sz w:val="19"/>
                <w:szCs w:val="19"/>
                <w:shd w:val="clear" w:color="auto" w:fill="FFFFFF"/>
              </w:rPr>
              <w:t xml:space="preserve">CLEARANCE </w:t>
            </w:r>
            <w:r w:rsidR="00CD2B5F" w:rsidRPr="00A66C15">
              <w:rPr>
                <w:rFonts w:cstheme="minorHAnsi"/>
                <w:b/>
                <w:color w:val="000000"/>
                <w:sz w:val="19"/>
                <w:szCs w:val="19"/>
                <w:shd w:val="clear" w:color="auto" w:fill="FFFFFF"/>
              </w:rPr>
              <w:t>ALLOWANCE AREA</w:t>
            </w:r>
            <w:r w:rsidRPr="00ED455F">
              <w:rPr>
                <w:rFonts w:cstheme="minorHAnsi"/>
                <w:b/>
                <w:sz w:val="20"/>
              </w:rPr>
              <w:t xml:space="preserve">: </w:t>
            </w:r>
            <w:r w:rsidR="00E57C31" w:rsidRPr="00A66C15">
              <w:rPr>
                <w:rFonts w:cstheme="minorHAnsi"/>
                <w:color w:val="000000"/>
                <w:sz w:val="19"/>
                <w:szCs w:val="19"/>
                <w:shd w:val="clear" w:color="auto" w:fill="FFFFFF"/>
              </w:rPr>
              <w:t xml:space="preserve">An area for which an authority has stated </w:t>
            </w:r>
            <w:proofErr w:type="spellStart"/>
            <w:r w:rsidR="00E57C31" w:rsidRPr="00A66C15">
              <w:rPr>
                <w:rFonts w:cstheme="minorHAnsi"/>
                <w:color w:val="000000"/>
                <w:sz w:val="19"/>
                <w:szCs w:val="19"/>
                <w:shd w:val="clear" w:color="auto" w:fill="FFFFFF"/>
              </w:rPr>
              <w:t>underkeel</w:t>
            </w:r>
            <w:proofErr w:type="spellEnd"/>
            <w:r w:rsidR="00E57C31" w:rsidRPr="00A66C15">
              <w:rPr>
                <w:rFonts w:cstheme="minorHAnsi"/>
                <w:color w:val="000000"/>
                <w:sz w:val="19"/>
                <w:szCs w:val="19"/>
                <w:shd w:val="clear" w:color="auto" w:fill="FFFFFF"/>
              </w:rPr>
              <w:t xml:space="preserve"> allowance requirements.</w:t>
            </w:r>
          </w:p>
        </w:tc>
      </w:tr>
      <w:tr w:rsidR="00EB7F42" w:rsidRPr="00D90A3A" w14:paraId="17C9DEE6" w14:textId="77777777" w:rsidTr="003613DB">
        <w:trPr>
          <w:trHeight w:val="485"/>
        </w:trPr>
        <w:tc>
          <w:tcPr>
            <w:tcW w:w="9350" w:type="dxa"/>
            <w:hideMark/>
          </w:tcPr>
          <w:p w14:paraId="72A17336" w14:textId="6D27599F" w:rsidR="00EB7F42" w:rsidRPr="00A66C15" w:rsidRDefault="00EB7F42" w:rsidP="00EB7F42">
            <w:pPr>
              <w:spacing w:after="120"/>
              <w:rPr>
                <w:rFonts w:cstheme="minorHAnsi"/>
                <w:b/>
                <w:sz w:val="20"/>
              </w:rPr>
            </w:pPr>
            <w:r w:rsidRPr="00ED455F">
              <w:rPr>
                <w:rFonts w:cstheme="minorHAnsi"/>
                <w:b/>
                <w:sz w:val="20"/>
                <w:u w:val="single"/>
              </w:rPr>
              <w:t>S-</w:t>
            </w:r>
            <w:r w:rsidR="00CD2B5F" w:rsidRPr="00A66C15">
              <w:rPr>
                <w:rFonts w:cstheme="minorHAnsi"/>
                <w:b/>
                <w:sz w:val="20"/>
                <w:u w:val="single"/>
              </w:rPr>
              <w:t xml:space="preserve">127 </w:t>
            </w:r>
            <w:r w:rsidRPr="00A66C15">
              <w:rPr>
                <w:rFonts w:cstheme="minorHAnsi"/>
                <w:b/>
                <w:sz w:val="20"/>
                <w:u w:val="single"/>
              </w:rPr>
              <w:t xml:space="preserve">Geo Feature: </w:t>
            </w:r>
            <w:proofErr w:type="spellStart"/>
            <w:r w:rsidR="00CD2B5F" w:rsidRPr="00A66C15">
              <w:rPr>
                <w:rFonts w:cstheme="minorHAnsi"/>
                <w:b/>
                <w:sz w:val="19"/>
                <w:szCs w:val="19"/>
                <w:shd w:val="clear" w:color="auto" w:fill="FFFFFF"/>
              </w:rPr>
              <w:t>Underkeel</w:t>
            </w:r>
            <w:proofErr w:type="spellEnd"/>
            <w:r w:rsidR="00CD2B5F" w:rsidRPr="00A66C15">
              <w:rPr>
                <w:rFonts w:cstheme="minorHAnsi"/>
                <w:b/>
                <w:sz w:val="19"/>
                <w:szCs w:val="19"/>
                <w:shd w:val="clear" w:color="auto" w:fill="FFFFFF"/>
              </w:rPr>
              <w:t xml:space="preserve"> </w:t>
            </w:r>
            <w:r w:rsidR="00AC69D0" w:rsidRPr="00A66C15">
              <w:rPr>
                <w:rFonts w:cstheme="minorHAnsi"/>
                <w:b/>
                <w:sz w:val="19"/>
                <w:szCs w:val="19"/>
                <w:shd w:val="clear" w:color="auto" w:fill="FFFFFF"/>
              </w:rPr>
              <w:t xml:space="preserve">clearance </w:t>
            </w:r>
            <w:r w:rsidR="00CD2B5F" w:rsidRPr="00A66C15">
              <w:rPr>
                <w:rFonts w:cstheme="minorHAnsi"/>
                <w:b/>
                <w:sz w:val="19"/>
                <w:szCs w:val="19"/>
                <w:shd w:val="clear" w:color="auto" w:fill="FFFFFF"/>
              </w:rPr>
              <w:t>allowance area</w:t>
            </w:r>
            <w:r w:rsidR="00CD2B5F" w:rsidRPr="00ED455F">
              <w:rPr>
                <w:rFonts w:cstheme="minorHAnsi"/>
                <w:b/>
                <w:sz w:val="20"/>
              </w:rPr>
              <w:t xml:space="preserve"> (</w:t>
            </w:r>
            <w:r w:rsidR="00CD2B5F" w:rsidRPr="00A66C15">
              <w:rPr>
                <w:rFonts w:cstheme="minorHAnsi"/>
                <w:b/>
                <w:sz w:val="19"/>
                <w:szCs w:val="19"/>
                <w:shd w:val="clear" w:color="auto" w:fill="FFFFFF"/>
              </w:rPr>
              <w:t>UKAARE</w:t>
            </w:r>
            <w:r w:rsidR="00CD2B5F" w:rsidRPr="00ED455F">
              <w:rPr>
                <w:rFonts w:cstheme="minorHAnsi"/>
                <w:b/>
                <w:sz w:val="20"/>
              </w:rPr>
              <w:t>)</w:t>
            </w:r>
          </w:p>
          <w:p w14:paraId="106F457F" w14:textId="2F8E4DE5" w:rsidR="00CF7AEE" w:rsidRPr="00A66C15" w:rsidRDefault="00CF7AEE" w:rsidP="00CF7AEE">
            <w:pPr>
              <w:spacing w:after="120"/>
              <w:rPr>
                <w:rFonts w:cstheme="minorHAnsi"/>
                <w:b/>
                <w:sz w:val="20"/>
                <w:lang w:val="en-AU"/>
              </w:rPr>
            </w:pPr>
            <w:proofErr w:type="spellStart"/>
            <w:r w:rsidRPr="00A66C15">
              <w:rPr>
                <w:rFonts w:cstheme="minorHAnsi"/>
                <w:b/>
                <w:sz w:val="20"/>
                <w:lang w:val="en-AU"/>
              </w:rPr>
              <w:t>SuperType</w:t>
            </w:r>
            <w:proofErr w:type="spellEnd"/>
            <w:r w:rsidRPr="00A66C15">
              <w:rPr>
                <w:rFonts w:cstheme="minorHAnsi"/>
                <w:b/>
                <w:sz w:val="20"/>
                <w:lang w:val="en-AU"/>
              </w:rPr>
              <w:t xml:space="preserve">: </w:t>
            </w:r>
            <w:r w:rsidR="005F6B58">
              <w:rPr>
                <w:rFonts w:cstheme="minorHAnsi"/>
                <w:b/>
                <w:sz w:val="20"/>
                <w:lang w:val="en-AU"/>
              </w:rPr>
              <w:t>Feature</w:t>
            </w:r>
            <w:r w:rsidR="00961888">
              <w:rPr>
                <w:rFonts w:cstheme="minorHAnsi"/>
                <w:b/>
                <w:sz w:val="20"/>
                <w:lang w:val="en-AU"/>
              </w:rPr>
              <w:t xml:space="preserve"> </w:t>
            </w:r>
            <w:r w:rsidR="005F6B58">
              <w:rPr>
                <w:rFonts w:cstheme="minorHAnsi"/>
                <w:b/>
                <w:sz w:val="20"/>
                <w:lang w:val="en-AU"/>
              </w:rPr>
              <w:t>Type</w:t>
            </w:r>
            <w:r w:rsidRPr="00A66C15">
              <w:rPr>
                <w:rFonts w:cstheme="minorHAnsi"/>
                <w:sz w:val="20"/>
                <w:lang w:val="en-AU"/>
              </w:rPr>
              <w:t xml:space="preserve"> </w:t>
            </w:r>
            <w:r w:rsidRPr="00A66C15">
              <w:rPr>
                <w:rFonts w:cstheme="minorHAnsi"/>
                <w:b/>
                <w:sz w:val="20"/>
                <w:lang w:val="en-AU"/>
              </w:rPr>
              <w:t>(Abstract)</w:t>
            </w:r>
          </w:p>
        </w:tc>
      </w:tr>
      <w:tr w:rsidR="00EB7F42" w:rsidRPr="00D90A3A" w14:paraId="54960A77" w14:textId="77777777" w:rsidTr="003613DB">
        <w:trPr>
          <w:trHeight w:val="485"/>
        </w:trPr>
        <w:tc>
          <w:tcPr>
            <w:tcW w:w="9350" w:type="dxa"/>
            <w:hideMark/>
          </w:tcPr>
          <w:p w14:paraId="3678D527" w14:textId="5624D2C1" w:rsidR="00EB7F42" w:rsidRPr="00A66C15" w:rsidRDefault="00EB7F42" w:rsidP="00EB7F42">
            <w:pPr>
              <w:rPr>
                <w:rFonts w:cstheme="minorHAnsi"/>
                <w:sz w:val="20"/>
                <w:szCs w:val="24"/>
                <w:lang w:val="en-US"/>
              </w:rPr>
            </w:pPr>
            <w:r w:rsidRPr="00ED455F">
              <w:rPr>
                <w:rFonts w:cstheme="minorHAnsi"/>
                <w:b/>
                <w:sz w:val="20"/>
                <w:u w:val="single"/>
              </w:rPr>
              <w:t xml:space="preserve">Primitives: </w:t>
            </w:r>
            <w:r w:rsidRPr="00A66C15">
              <w:rPr>
                <w:rFonts w:cstheme="minorHAnsi"/>
                <w:b/>
                <w:sz w:val="20"/>
              </w:rPr>
              <w:t>Point, Surface</w:t>
            </w:r>
          </w:p>
        </w:tc>
      </w:tr>
      <w:tr w:rsidR="00EB7F42" w:rsidRPr="00D90A3A" w14:paraId="28D4CBE9" w14:textId="77777777" w:rsidTr="003613DB">
        <w:tc>
          <w:tcPr>
            <w:tcW w:w="9350" w:type="dxa"/>
          </w:tcPr>
          <w:p w14:paraId="0C587858" w14:textId="58B24EA4" w:rsidR="00EB7F42" w:rsidRDefault="004E7C39" w:rsidP="00EB7F42">
            <w:pPr>
              <w:rPr>
                <w:rFonts w:cstheme="minorHAnsi"/>
              </w:rPr>
            </w:pPr>
            <w:r>
              <w:rPr>
                <w:rFonts w:cstheme="minorHAnsi"/>
                <w:noProof/>
              </w:rPr>
              <w:drawing>
                <wp:inline distT="0" distB="0" distL="0" distR="0" wp14:anchorId="4B7FCC09" wp14:editId="4C134F1E">
                  <wp:extent cx="3706249" cy="3069823"/>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KCA attributes.png"/>
                          <pic:cNvPicPr/>
                        </pic:nvPicPr>
                        <pic:blipFill>
                          <a:blip r:embed="rId238">
                            <a:extLst>
                              <a:ext uri="{28A0092B-C50C-407E-A947-70E740481C1C}">
                                <a14:useLocalDpi xmlns:a14="http://schemas.microsoft.com/office/drawing/2010/main" val="0"/>
                              </a:ext>
                            </a:extLst>
                          </a:blip>
                          <a:stretch>
                            <a:fillRect/>
                          </a:stretch>
                        </pic:blipFill>
                        <pic:spPr>
                          <a:xfrm>
                            <a:off x="0" y="0"/>
                            <a:ext cx="3706249" cy="3069823"/>
                          </a:xfrm>
                          <a:prstGeom prst="rect">
                            <a:avLst/>
                          </a:prstGeom>
                        </pic:spPr>
                      </pic:pic>
                    </a:graphicData>
                  </a:graphic>
                </wp:inline>
              </w:drawing>
            </w:r>
          </w:p>
          <w:p w14:paraId="1B1C5425" w14:textId="1B884D85" w:rsidR="004E7C39" w:rsidRPr="00ED455F" w:rsidRDefault="004E7C39" w:rsidP="00EB7F42">
            <w:pPr>
              <w:rPr>
                <w:rFonts w:cstheme="minorHAnsi"/>
              </w:rPr>
            </w:pPr>
            <w:r>
              <w:rPr>
                <w:rFonts w:cstheme="minorHAnsi"/>
                <w:noProof/>
              </w:rPr>
              <w:lastRenderedPageBreak/>
              <w:drawing>
                <wp:inline distT="0" distB="0" distL="0" distR="0" wp14:anchorId="5712A8BA" wp14:editId="5DB1E330">
                  <wp:extent cx="5800008" cy="22225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KCA assoc.png"/>
                          <pic:cNvPicPr/>
                        </pic:nvPicPr>
                        <pic:blipFill>
                          <a:blip r:embed="rId239">
                            <a:extLst>
                              <a:ext uri="{28A0092B-C50C-407E-A947-70E740481C1C}">
                                <a14:useLocalDpi xmlns:a14="http://schemas.microsoft.com/office/drawing/2010/main" val="0"/>
                              </a:ext>
                            </a:extLst>
                          </a:blip>
                          <a:stretch>
                            <a:fillRect/>
                          </a:stretch>
                        </pic:blipFill>
                        <pic:spPr>
                          <a:xfrm>
                            <a:off x="0" y="0"/>
                            <a:ext cx="5800008" cy="2222500"/>
                          </a:xfrm>
                          <a:prstGeom prst="rect">
                            <a:avLst/>
                          </a:prstGeom>
                        </pic:spPr>
                      </pic:pic>
                    </a:graphicData>
                  </a:graphic>
                </wp:inline>
              </w:drawing>
            </w:r>
          </w:p>
        </w:tc>
      </w:tr>
      <w:tr w:rsidR="00EB7F42" w:rsidRPr="00D90A3A" w14:paraId="2DA32E7A" w14:textId="77777777" w:rsidTr="003613DB">
        <w:tc>
          <w:tcPr>
            <w:tcW w:w="9350" w:type="dxa"/>
          </w:tcPr>
          <w:p w14:paraId="22AF02D1" w14:textId="212EB827" w:rsidR="005D51A0" w:rsidRPr="005D51A0" w:rsidRDefault="005D51A0" w:rsidP="005D51A0">
            <w:pPr>
              <w:pStyle w:val="NormalWeb"/>
              <w:spacing w:before="120" w:after="120"/>
              <w:rPr>
                <w:rFonts w:cstheme="minorHAnsi"/>
                <w:b/>
                <w:bCs/>
                <w:sz w:val="20"/>
                <w:szCs w:val="22"/>
              </w:rPr>
            </w:pPr>
            <w:r w:rsidRPr="00BD2D5B">
              <w:rPr>
                <w:rFonts w:cstheme="minorHAnsi"/>
                <w:b/>
                <w:bCs/>
                <w:sz w:val="20"/>
                <w:szCs w:val="22"/>
              </w:rPr>
              <w:lastRenderedPageBreak/>
              <w:t>5.</w:t>
            </w:r>
            <w:r>
              <w:rPr>
                <w:rFonts w:cstheme="minorHAnsi"/>
                <w:b/>
                <w:bCs/>
                <w:sz w:val="20"/>
                <w:szCs w:val="22"/>
              </w:rPr>
              <w:t>20</w:t>
            </w:r>
            <w:r w:rsidRPr="00BD2D5B">
              <w:rPr>
                <w:rFonts w:cstheme="minorHAnsi"/>
                <w:b/>
                <w:bCs/>
                <w:sz w:val="20"/>
                <w:szCs w:val="22"/>
              </w:rPr>
              <w:t xml:space="preserve">.1 </w:t>
            </w:r>
            <w:proofErr w:type="spellStart"/>
            <w:r>
              <w:rPr>
                <w:rFonts w:cstheme="minorHAnsi"/>
                <w:b/>
                <w:bCs/>
                <w:sz w:val="20"/>
                <w:szCs w:val="22"/>
              </w:rPr>
              <w:t>Underkeel</w:t>
            </w:r>
            <w:proofErr w:type="spellEnd"/>
            <w:r>
              <w:rPr>
                <w:rFonts w:cstheme="minorHAnsi"/>
                <w:b/>
                <w:bCs/>
                <w:sz w:val="20"/>
                <w:szCs w:val="22"/>
              </w:rPr>
              <w:t xml:space="preserve"> clearance allowance areas</w:t>
            </w:r>
          </w:p>
          <w:p w14:paraId="06B8F1D6" w14:textId="269AFB7F"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rPr>
            </w:pPr>
            <w:r w:rsidRPr="00ED455F">
              <w:rPr>
                <w:rFonts w:cstheme="minorHAnsi"/>
                <w:sz w:val="20"/>
              </w:rPr>
              <w:t>I</w:t>
            </w:r>
            <w:r w:rsidR="00691355" w:rsidRPr="00A66C15">
              <w:rPr>
                <w:rFonts w:cstheme="minorHAnsi"/>
                <w:sz w:val="20"/>
              </w:rPr>
              <w:t xml:space="preserve">f it is required to encode an area with </w:t>
            </w:r>
            <w:proofErr w:type="spellStart"/>
            <w:r w:rsidR="00691355" w:rsidRPr="00A66C15">
              <w:rPr>
                <w:rFonts w:cstheme="minorHAnsi"/>
                <w:sz w:val="20"/>
              </w:rPr>
              <w:t>underkeel</w:t>
            </w:r>
            <w:proofErr w:type="spellEnd"/>
            <w:r w:rsidR="00691355" w:rsidRPr="00A66C15">
              <w:rPr>
                <w:rFonts w:cstheme="minorHAnsi"/>
                <w:sz w:val="20"/>
              </w:rPr>
              <w:t xml:space="preserve"> allowance requirements, it must be done using the feature </w:t>
            </w:r>
            <w:proofErr w:type="spellStart"/>
            <w:r w:rsidR="00691355" w:rsidRPr="00A66C15">
              <w:rPr>
                <w:rFonts w:cstheme="minorHAnsi"/>
                <w:b/>
                <w:sz w:val="20"/>
              </w:rPr>
              <w:t>Underkeel</w:t>
            </w:r>
            <w:proofErr w:type="spellEnd"/>
            <w:r w:rsidR="00691355" w:rsidRPr="00A66C15">
              <w:rPr>
                <w:rFonts w:cstheme="minorHAnsi"/>
                <w:b/>
                <w:sz w:val="20"/>
              </w:rPr>
              <w:t xml:space="preserve"> Clearance Allowance Area.</w:t>
            </w:r>
            <w:r w:rsidR="00691355" w:rsidRPr="00ED455F">
              <w:rPr>
                <w:rFonts w:cstheme="minorHAnsi"/>
                <w:sz w:val="20"/>
              </w:rPr>
              <w:t xml:space="preserve"> This feature class has the options to encode</w:t>
            </w:r>
            <w:r w:rsidR="00691355" w:rsidRPr="00A66C15">
              <w:rPr>
                <w:rFonts w:cstheme="minorHAnsi"/>
                <w:sz w:val="20"/>
              </w:rPr>
              <w:t xml:space="preserve"> a fixed allowance</w:t>
            </w:r>
            <w:r w:rsidR="001959B5" w:rsidRPr="00A66C15">
              <w:rPr>
                <w:rFonts w:cstheme="minorHAnsi"/>
                <w:sz w:val="20"/>
              </w:rPr>
              <w:t xml:space="preserve"> value</w:t>
            </w:r>
            <w:r w:rsidR="00691355" w:rsidRPr="00A66C15">
              <w:rPr>
                <w:rFonts w:cstheme="minorHAnsi"/>
                <w:sz w:val="20"/>
              </w:rPr>
              <w:t xml:space="preserve"> or a </w:t>
            </w:r>
            <w:r w:rsidR="001959B5" w:rsidRPr="00A66C15">
              <w:rPr>
                <w:rFonts w:cstheme="minorHAnsi"/>
                <w:sz w:val="20"/>
              </w:rPr>
              <w:t>variable allowance value as a percentage of the either the draught or the beam of the vessel.</w:t>
            </w:r>
            <w:r w:rsidRPr="00A66C15">
              <w:rPr>
                <w:rFonts w:cstheme="minorHAnsi"/>
                <w:sz w:val="20"/>
              </w:rPr>
              <w:t xml:space="preserve"> </w:t>
            </w:r>
          </w:p>
          <w:p w14:paraId="5E5571F7" w14:textId="77777777"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732D4187" w14:textId="7453A524" w:rsidR="00C646D3" w:rsidRPr="001706F8" w:rsidRDefault="001959B5" w:rsidP="00C646D3">
            <w:pPr>
              <w:pStyle w:val="ListParagraph"/>
              <w:numPr>
                <w:ilvl w:val="0"/>
                <w:numId w:val="1"/>
              </w:numPr>
              <w:rPr>
                <w:rFonts w:cstheme="minorHAnsi"/>
                <w:color w:val="000000"/>
                <w:sz w:val="20"/>
                <w:szCs w:val="20"/>
                <w:shd w:val="clear" w:color="auto" w:fill="FFFFFF"/>
              </w:rPr>
            </w:pPr>
            <w:r w:rsidRPr="001706F8">
              <w:rPr>
                <w:rFonts w:cstheme="minorHAnsi"/>
                <w:color w:val="000000"/>
                <w:sz w:val="20"/>
                <w:szCs w:val="20"/>
                <w:shd w:val="clear" w:color="auto" w:fill="FFFFFF"/>
              </w:rPr>
              <w:t xml:space="preserve">If it is required to encode a fixed </w:t>
            </w:r>
            <w:proofErr w:type="spellStart"/>
            <w:r w:rsidRPr="001706F8">
              <w:rPr>
                <w:rFonts w:cstheme="minorHAnsi"/>
                <w:color w:val="000000"/>
                <w:sz w:val="20"/>
                <w:szCs w:val="20"/>
                <w:shd w:val="clear" w:color="auto" w:fill="FFFFFF"/>
              </w:rPr>
              <w:t>u</w:t>
            </w:r>
            <w:r w:rsidR="00CD2B5F" w:rsidRPr="001706F8">
              <w:rPr>
                <w:rFonts w:cstheme="minorHAnsi"/>
                <w:color w:val="000000"/>
                <w:sz w:val="20"/>
                <w:szCs w:val="20"/>
                <w:shd w:val="clear" w:color="auto" w:fill="FFFFFF"/>
              </w:rPr>
              <w:t>nderkeel</w:t>
            </w:r>
            <w:proofErr w:type="spellEnd"/>
            <w:r w:rsidR="00CD2B5F" w:rsidRPr="001706F8">
              <w:rPr>
                <w:rFonts w:cstheme="minorHAnsi"/>
                <w:color w:val="000000"/>
                <w:sz w:val="20"/>
                <w:szCs w:val="20"/>
                <w:shd w:val="clear" w:color="auto" w:fill="FFFFFF"/>
              </w:rPr>
              <w:t xml:space="preserve"> allowance</w:t>
            </w:r>
            <w:r w:rsidRPr="001706F8">
              <w:rPr>
                <w:rFonts w:cstheme="minorHAnsi"/>
                <w:color w:val="000000"/>
                <w:sz w:val="20"/>
                <w:szCs w:val="20"/>
                <w:shd w:val="clear" w:color="auto" w:fill="FFFFFF"/>
              </w:rPr>
              <w:t xml:space="preserve">, this must be done using the attribute </w:t>
            </w:r>
            <w:proofErr w:type="spellStart"/>
            <w:r w:rsidR="00C646D3" w:rsidRPr="001706F8">
              <w:rPr>
                <w:rFonts w:cstheme="minorHAnsi"/>
                <w:b/>
                <w:color w:val="000000"/>
                <w:sz w:val="20"/>
                <w:szCs w:val="20"/>
                <w:shd w:val="clear" w:color="auto" w:fill="FFFFFF"/>
              </w:rPr>
              <w:t>Underkeel</w:t>
            </w:r>
            <w:proofErr w:type="spellEnd"/>
            <w:r w:rsidR="00C646D3" w:rsidRPr="001706F8">
              <w:rPr>
                <w:rFonts w:cstheme="minorHAnsi"/>
                <w:b/>
                <w:color w:val="000000"/>
                <w:sz w:val="20"/>
                <w:szCs w:val="20"/>
                <w:shd w:val="clear" w:color="auto" w:fill="FFFFFF"/>
              </w:rPr>
              <w:t xml:space="preserve"> allowance fixed</w:t>
            </w:r>
            <w:r w:rsidR="00C646D3" w:rsidRPr="001706F8">
              <w:rPr>
                <w:rFonts w:cstheme="minorHAnsi"/>
                <w:color w:val="000000"/>
                <w:sz w:val="20"/>
                <w:szCs w:val="20"/>
                <w:shd w:val="clear" w:color="auto" w:fill="FFFFFF"/>
              </w:rPr>
              <w:t xml:space="preserve">. The fixed </w:t>
            </w:r>
            <w:proofErr w:type="spellStart"/>
            <w:r w:rsidR="00C646D3" w:rsidRPr="001706F8">
              <w:rPr>
                <w:rFonts w:cstheme="minorHAnsi"/>
                <w:color w:val="000000"/>
                <w:sz w:val="20"/>
                <w:szCs w:val="20"/>
                <w:shd w:val="clear" w:color="auto" w:fill="FFFFFF"/>
              </w:rPr>
              <w:t>underkeel</w:t>
            </w:r>
            <w:proofErr w:type="spellEnd"/>
            <w:r w:rsidR="00C646D3" w:rsidRPr="001706F8">
              <w:rPr>
                <w:rFonts w:cstheme="minorHAnsi"/>
                <w:color w:val="000000"/>
                <w:sz w:val="20"/>
                <w:szCs w:val="20"/>
                <w:shd w:val="clear" w:color="auto" w:fill="FFFFFF"/>
              </w:rPr>
              <w:t xml:space="preserve"> allowance value must be encoded as metres, in a resolution of 0.1m</w:t>
            </w:r>
          </w:p>
          <w:p w14:paraId="78DB64C6" w14:textId="7510BAE4" w:rsidR="00C646D3" w:rsidRPr="001706F8" w:rsidRDefault="00C646D3" w:rsidP="00C646D3">
            <w:pPr>
              <w:pStyle w:val="ListParagraph"/>
              <w:numPr>
                <w:ilvl w:val="0"/>
                <w:numId w:val="1"/>
              </w:numPr>
              <w:rPr>
                <w:rFonts w:cstheme="minorHAnsi"/>
                <w:color w:val="000000"/>
                <w:sz w:val="20"/>
                <w:szCs w:val="20"/>
                <w:shd w:val="clear" w:color="auto" w:fill="FFFFFF"/>
              </w:rPr>
            </w:pPr>
            <w:r w:rsidRPr="001706F8">
              <w:rPr>
                <w:rFonts w:cstheme="minorHAnsi"/>
                <w:color w:val="000000"/>
                <w:sz w:val="20"/>
                <w:szCs w:val="20"/>
                <w:shd w:val="clear" w:color="auto" w:fill="FFFFFF"/>
              </w:rPr>
              <w:t xml:space="preserve">If it is required to encode a variable </w:t>
            </w:r>
            <w:proofErr w:type="spellStart"/>
            <w:r w:rsidRPr="001706F8">
              <w:rPr>
                <w:rFonts w:cstheme="minorHAnsi"/>
                <w:color w:val="000000"/>
                <w:sz w:val="20"/>
                <w:szCs w:val="20"/>
                <w:shd w:val="clear" w:color="auto" w:fill="FFFFFF"/>
              </w:rPr>
              <w:t>underkeel</w:t>
            </w:r>
            <w:proofErr w:type="spellEnd"/>
            <w:r w:rsidRPr="001706F8">
              <w:rPr>
                <w:rFonts w:cstheme="minorHAnsi"/>
                <w:color w:val="000000"/>
                <w:sz w:val="20"/>
                <w:szCs w:val="20"/>
                <w:shd w:val="clear" w:color="auto" w:fill="FFFFFF"/>
              </w:rPr>
              <w:t xml:space="preserve"> allowance as a factor of the ship</w:t>
            </w:r>
            <w:r w:rsidR="00785076" w:rsidRPr="001706F8">
              <w:rPr>
                <w:rFonts w:cstheme="minorHAnsi"/>
                <w:color w:val="000000"/>
                <w:sz w:val="20"/>
                <w:szCs w:val="20"/>
                <w:shd w:val="clear" w:color="auto" w:fill="FFFFFF"/>
              </w:rPr>
              <w:t>’</w:t>
            </w:r>
            <w:r w:rsidRPr="001706F8">
              <w:rPr>
                <w:rFonts w:cstheme="minorHAnsi"/>
                <w:color w:val="000000"/>
                <w:sz w:val="20"/>
                <w:szCs w:val="20"/>
                <w:shd w:val="clear" w:color="auto" w:fill="FFFFFF"/>
              </w:rPr>
              <w:t xml:space="preserve">s draught, this must be done using the attributes </w:t>
            </w:r>
            <w:proofErr w:type="spellStart"/>
            <w:r w:rsidRPr="001706F8">
              <w:rPr>
                <w:rFonts w:cstheme="minorHAnsi"/>
                <w:b/>
                <w:color w:val="000000"/>
                <w:sz w:val="20"/>
                <w:szCs w:val="20"/>
                <w:shd w:val="clear" w:color="auto" w:fill="FFFFFF"/>
              </w:rPr>
              <w:t>Underkeel</w:t>
            </w:r>
            <w:proofErr w:type="spellEnd"/>
            <w:r w:rsidRPr="001706F8">
              <w:rPr>
                <w:rFonts w:cstheme="minorHAnsi"/>
                <w:b/>
                <w:color w:val="000000"/>
                <w:sz w:val="20"/>
                <w:szCs w:val="20"/>
                <w:shd w:val="clear" w:color="auto" w:fill="FFFFFF"/>
              </w:rPr>
              <w:t xml:space="preserve"> allowance variable draught based</w:t>
            </w:r>
            <w:r w:rsidR="00CD2B5F" w:rsidRPr="001706F8">
              <w:rPr>
                <w:rFonts w:cstheme="minorHAnsi"/>
                <w:color w:val="000000"/>
                <w:sz w:val="20"/>
                <w:szCs w:val="20"/>
                <w:shd w:val="clear" w:color="auto" w:fill="FFFFFF"/>
              </w:rPr>
              <w:t xml:space="preserve"> </w:t>
            </w:r>
            <w:r w:rsidRPr="001706F8">
              <w:rPr>
                <w:rFonts w:cstheme="minorHAnsi"/>
                <w:color w:val="000000"/>
                <w:sz w:val="20"/>
                <w:szCs w:val="20"/>
                <w:shd w:val="clear" w:color="auto" w:fill="FFFFFF"/>
              </w:rPr>
              <w:t xml:space="preserve">and </w:t>
            </w:r>
            <w:r w:rsidRPr="001706F8">
              <w:rPr>
                <w:rFonts w:cstheme="minorHAnsi"/>
                <w:b/>
                <w:color w:val="000000"/>
                <w:sz w:val="20"/>
                <w:szCs w:val="20"/>
                <w:shd w:val="clear" w:color="auto" w:fill="FFFFFF"/>
              </w:rPr>
              <w:t>operation</w:t>
            </w:r>
            <w:r w:rsidRPr="001706F8">
              <w:rPr>
                <w:rFonts w:cstheme="minorHAnsi"/>
                <w:color w:val="000000"/>
                <w:sz w:val="20"/>
                <w:szCs w:val="20"/>
                <w:shd w:val="clear" w:color="auto" w:fill="FFFFFF"/>
              </w:rPr>
              <w:t>. The percentage of the draught is encoded in the</w:t>
            </w:r>
            <w:r w:rsidRPr="001706F8">
              <w:rPr>
                <w:rFonts w:cstheme="minorHAnsi"/>
                <w:sz w:val="20"/>
                <w:szCs w:val="20"/>
              </w:rPr>
              <w:t xml:space="preserve"> </w:t>
            </w:r>
            <w:proofErr w:type="spellStart"/>
            <w:r w:rsidRPr="001706F8">
              <w:rPr>
                <w:rFonts w:cstheme="minorHAnsi"/>
                <w:b/>
                <w:color w:val="000000"/>
                <w:sz w:val="20"/>
                <w:szCs w:val="20"/>
                <w:shd w:val="clear" w:color="auto" w:fill="FFFFFF"/>
              </w:rPr>
              <w:t>Underkeel</w:t>
            </w:r>
            <w:proofErr w:type="spellEnd"/>
            <w:r w:rsidRPr="001706F8">
              <w:rPr>
                <w:rFonts w:cstheme="minorHAnsi"/>
                <w:b/>
                <w:color w:val="000000"/>
                <w:sz w:val="20"/>
                <w:szCs w:val="20"/>
                <w:shd w:val="clear" w:color="auto" w:fill="FFFFFF"/>
              </w:rPr>
              <w:t xml:space="preserve"> allowance variable draught based</w:t>
            </w:r>
            <w:r w:rsidRPr="001706F8">
              <w:rPr>
                <w:rFonts w:cstheme="minorHAnsi"/>
                <w:color w:val="000000"/>
                <w:sz w:val="20"/>
                <w:szCs w:val="20"/>
                <w:shd w:val="clear" w:color="auto" w:fill="FFFFFF"/>
              </w:rPr>
              <w:t xml:space="preserve">, and the </w:t>
            </w:r>
            <w:r w:rsidRPr="001706F8">
              <w:rPr>
                <w:rFonts w:cstheme="minorHAnsi"/>
                <w:b/>
                <w:color w:val="000000"/>
                <w:sz w:val="20"/>
                <w:szCs w:val="20"/>
                <w:shd w:val="clear" w:color="auto" w:fill="FFFFFF"/>
              </w:rPr>
              <w:t>operation</w:t>
            </w:r>
            <w:r w:rsidRPr="001706F8">
              <w:rPr>
                <w:rFonts w:cstheme="minorHAnsi"/>
                <w:color w:val="000000"/>
                <w:sz w:val="20"/>
                <w:szCs w:val="20"/>
                <w:shd w:val="clear" w:color="auto" w:fill="FFFFFF"/>
              </w:rPr>
              <w:t xml:space="preserve"> attribute is used to indicate is it is the largest value of the draught that is used. </w:t>
            </w:r>
          </w:p>
          <w:p w14:paraId="52F5C788" w14:textId="4132038D" w:rsidR="00CD2B5F" w:rsidRPr="001706F8" w:rsidRDefault="00C646D3" w:rsidP="00AB1493">
            <w:pPr>
              <w:pStyle w:val="ListParagraph"/>
              <w:numPr>
                <w:ilvl w:val="0"/>
                <w:numId w:val="1"/>
              </w:numPr>
              <w:rPr>
                <w:rFonts w:cstheme="minorHAnsi"/>
                <w:color w:val="000000"/>
                <w:sz w:val="20"/>
                <w:szCs w:val="20"/>
                <w:shd w:val="clear" w:color="auto" w:fill="FFFFFF"/>
              </w:rPr>
            </w:pPr>
            <w:r w:rsidRPr="001706F8">
              <w:rPr>
                <w:rFonts w:cstheme="minorHAnsi"/>
                <w:color w:val="000000"/>
                <w:sz w:val="20"/>
                <w:szCs w:val="20"/>
                <w:shd w:val="clear" w:color="auto" w:fill="FFFFFF"/>
              </w:rPr>
              <w:t xml:space="preserve">If it is required to encode a variable </w:t>
            </w:r>
            <w:proofErr w:type="spellStart"/>
            <w:r w:rsidRPr="001706F8">
              <w:rPr>
                <w:rFonts w:cstheme="minorHAnsi"/>
                <w:color w:val="000000"/>
                <w:sz w:val="20"/>
                <w:szCs w:val="20"/>
                <w:shd w:val="clear" w:color="auto" w:fill="FFFFFF"/>
              </w:rPr>
              <w:t>underkeel</w:t>
            </w:r>
            <w:proofErr w:type="spellEnd"/>
            <w:r w:rsidRPr="001706F8">
              <w:rPr>
                <w:rFonts w:cstheme="minorHAnsi"/>
                <w:color w:val="000000"/>
                <w:sz w:val="20"/>
                <w:szCs w:val="20"/>
                <w:shd w:val="clear" w:color="auto" w:fill="FFFFFF"/>
              </w:rPr>
              <w:t xml:space="preserve"> allowance as a factor of the ship</w:t>
            </w:r>
            <w:r w:rsidR="00785076" w:rsidRPr="001706F8">
              <w:rPr>
                <w:rFonts w:cstheme="minorHAnsi"/>
                <w:color w:val="000000"/>
                <w:sz w:val="20"/>
                <w:szCs w:val="20"/>
                <w:shd w:val="clear" w:color="auto" w:fill="FFFFFF"/>
              </w:rPr>
              <w:t>’</w:t>
            </w:r>
            <w:r w:rsidRPr="001706F8">
              <w:rPr>
                <w:rFonts w:cstheme="minorHAnsi"/>
                <w:color w:val="000000"/>
                <w:sz w:val="20"/>
                <w:szCs w:val="20"/>
                <w:shd w:val="clear" w:color="auto" w:fill="FFFFFF"/>
              </w:rPr>
              <w:t xml:space="preserve">s </w:t>
            </w:r>
            <w:r w:rsidR="00AE0D98" w:rsidRPr="001706F8">
              <w:rPr>
                <w:rFonts w:cstheme="minorHAnsi"/>
                <w:color w:val="000000"/>
                <w:sz w:val="20"/>
                <w:szCs w:val="20"/>
                <w:shd w:val="clear" w:color="auto" w:fill="FFFFFF"/>
              </w:rPr>
              <w:t>beam</w:t>
            </w:r>
            <w:r w:rsidRPr="001706F8">
              <w:rPr>
                <w:rFonts w:cstheme="minorHAnsi"/>
                <w:color w:val="000000"/>
                <w:sz w:val="20"/>
                <w:szCs w:val="20"/>
                <w:shd w:val="clear" w:color="auto" w:fill="FFFFFF"/>
              </w:rPr>
              <w:t xml:space="preserve">, this must be done using the attributes </w:t>
            </w:r>
            <w:proofErr w:type="spellStart"/>
            <w:r w:rsidRPr="001706F8">
              <w:rPr>
                <w:rFonts w:cstheme="minorHAnsi"/>
                <w:b/>
                <w:color w:val="000000"/>
                <w:sz w:val="20"/>
                <w:szCs w:val="20"/>
                <w:shd w:val="clear" w:color="auto" w:fill="FFFFFF"/>
              </w:rPr>
              <w:t>Underkeel</w:t>
            </w:r>
            <w:proofErr w:type="spellEnd"/>
            <w:r w:rsidRPr="001706F8">
              <w:rPr>
                <w:rFonts w:cstheme="minorHAnsi"/>
                <w:b/>
                <w:color w:val="000000"/>
                <w:sz w:val="20"/>
                <w:szCs w:val="20"/>
                <w:shd w:val="clear" w:color="auto" w:fill="FFFFFF"/>
              </w:rPr>
              <w:t xml:space="preserve"> allowance variable </w:t>
            </w:r>
            <w:r w:rsidR="00AE0D98" w:rsidRPr="001706F8">
              <w:rPr>
                <w:rFonts w:cstheme="minorHAnsi"/>
                <w:b/>
                <w:color w:val="000000"/>
                <w:sz w:val="20"/>
                <w:szCs w:val="20"/>
                <w:shd w:val="clear" w:color="auto" w:fill="FFFFFF"/>
              </w:rPr>
              <w:t>beam</w:t>
            </w:r>
            <w:r w:rsidRPr="001706F8">
              <w:rPr>
                <w:rFonts w:cstheme="minorHAnsi"/>
                <w:b/>
                <w:color w:val="000000"/>
                <w:sz w:val="20"/>
                <w:szCs w:val="20"/>
                <w:shd w:val="clear" w:color="auto" w:fill="FFFFFF"/>
              </w:rPr>
              <w:t xml:space="preserve"> based</w:t>
            </w:r>
            <w:r w:rsidRPr="001706F8">
              <w:rPr>
                <w:rFonts w:cstheme="minorHAnsi"/>
                <w:color w:val="000000"/>
                <w:sz w:val="20"/>
                <w:szCs w:val="20"/>
                <w:shd w:val="clear" w:color="auto" w:fill="FFFFFF"/>
              </w:rPr>
              <w:t xml:space="preserve"> and </w:t>
            </w:r>
            <w:r w:rsidRPr="001706F8">
              <w:rPr>
                <w:rFonts w:cstheme="minorHAnsi"/>
                <w:b/>
                <w:color w:val="000000"/>
                <w:sz w:val="20"/>
                <w:szCs w:val="20"/>
                <w:shd w:val="clear" w:color="auto" w:fill="FFFFFF"/>
              </w:rPr>
              <w:t>operation</w:t>
            </w:r>
            <w:r w:rsidRPr="001706F8">
              <w:rPr>
                <w:rFonts w:cstheme="minorHAnsi"/>
                <w:color w:val="000000"/>
                <w:sz w:val="20"/>
                <w:szCs w:val="20"/>
                <w:shd w:val="clear" w:color="auto" w:fill="FFFFFF"/>
              </w:rPr>
              <w:t xml:space="preserve">. The percentage of the </w:t>
            </w:r>
            <w:r w:rsidR="00AE0D98" w:rsidRPr="001706F8">
              <w:rPr>
                <w:rFonts w:cstheme="minorHAnsi"/>
                <w:color w:val="000000"/>
                <w:sz w:val="20"/>
                <w:szCs w:val="20"/>
                <w:shd w:val="clear" w:color="auto" w:fill="FFFFFF"/>
              </w:rPr>
              <w:t>beam</w:t>
            </w:r>
            <w:r w:rsidRPr="001706F8">
              <w:rPr>
                <w:rFonts w:cstheme="minorHAnsi"/>
                <w:color w:val="000000"/>
                <w:sz w:val="20"/>
                <w:szCs w:val="20"/>
                <w:shd w:val="clear" w:color="auto" w:fill="FFFFFF"/>
              </w:rPr>
              <w:t xml:space="preserve"> is encoded in the</w:t>
            </w:r>
            <w:r w:rsidRPr="001706F8">
              <w:rPr>
                <w:rFonts w:cstheme="minorHAnsi"/>
                <w:sz w:val="20"/>
                <w:szCs w:val="20"/>
              </w:rPr>
              <w:t xml:space="preserve"> </w:t>
            </w:r>
            <w:proofErr w:type="spellStart"/>
            <w:r w:rsidRPr="001706F8">
              <w:rPr>
                <w:rFonts w:cstheme="minorHAnsi"/>
                <w:b/>
                <w:color w:val="000000"/>
                <w:sz w:val="20"/>
                <w:szCs w:val="20"/>
                <w:shd w:val="clear" w:color="auto" w:fill="FFFFFF"/>
              </w:rPr>
              <w:t>Underkeel</w:t>
            </w:r>
            <w:proofErr w:type="spellEnd"/>
            <w:r w:rsidRPr="001706F8">
              <w:rPr>
                <w:rFonts w:cstheme="minorHAnsi"/>
                <w:b/>
                <w:color w:val="000000"/>
                <w:sz w:val="20"/>
                <w:szCs w:val="20"/>
                <w:shd w:val="clear" w:color="auto" w:fill="FFFFFF"/>
              </w:rPr>
              <w:t xml:space="preserve"> allowance variable </w:t>
            </w:r>
            <w:r w:rsidR="00AE0D98" w:rsidRPr="001706F8">
              <w:rPr>
                <w:rFonts w:cstheme="minorHAnsi"/>
                <w:b/>
                <w:color w:val="000000"/>
                <w:sz w:val="20"/>
                <w:szCs w:val="20"/>
                <w:shd w:val="clear" w:color="auto" w:fill="FFFFFF"/>
              </w:rPr>
              <w:t>beam</w:t>
            </w:r>
            <w:r w:rsidRPr="001706F8">
              <w:rPr>
                <w:rFonts w:cstheme="minorHAnsi"/>
                <w:b/>
                <w:color w:val="000000"/>
                <w:sz w:val="20"/>
                <w:szCs w:val="20"/>
                <w:shd w:val="clear" w:color="auto" w:fill="FFFFFF"/>
              </w:rPr>
              <w:t xml:space="preserve"> based</w:t>
            </w:r>
            <w:r w:rsidRPr="001706F8">
              <w:rPr>
                <w:rFonts w:cstheme="minorHAnsi"/>
                <w:color w:val="000000"/>
                <w:sz w:val="20"/>
                <w:szCs w:val="20"/>
                <w:shd w:val="clear" w:color="auto" w:fill="FFFFFF"/>
              </w:rPr>
              <w:t xml:space="preserve">, and the </w:t>
            </w:r>
            <w:r w:rsidRPr="001706F8">
              <w:rPr>
                <w:rFonts w:cstheme="minorHAnsi"/>
                <w:b/>
                <w:color w:val="000000"/>
                <w:sz w:val="20"/>
                <w:szCs w:val="20"/>
                <w:shd w:val="clear" w:color="auto" w:fill="FFFFFF"/>
              </w:rPr>
              <w:t>operation</w:t>
            </w:r>
            <w:r w:rsidRPr="001706F8">
              <w:rPr>
                <w:rFonts w:cstheme="minorHAnsi"/>
                <w:color w:val="000000"/>
                <w:sz w:val="20"/>
                <w:szCs w:val="20"/>
                <w:shd w:val="clear" w:color="auto" w:fill="FFFFFF"/>
              </w:rPr>
              <w:t xml:space="preserve"> attribute is used to indicate is it is the largest </w:t>
            </w:r>
            <w:r w:rsidR="00AE0D98" w:rsidRPr="001706F8">
              <w:rPr>
                <w:rFonts w:cstheme="minorHAnsi"/>
                <w:color w:val="000000"/>
                <w:sz w:val="20"/>
                <w:szCs w:val="20"/>
                <w:shd w:val="clear" w:color="auto" w:fill="FFFFFF"/>
              </w:rPr>
              <w:t>width</w:t>
            </w:r>
            <w:r w:rsidRPr="001706F8">
              <w:rPr>
                <w:rFonts w:cstheme="minorHAnsi"/>
                <w:color w:val="000000"/>
                <w:sz w:val="20"/>
                <w:szCs w:val="20"/>
                <w:shd w:val="clear" w:color="auto" w:fill="FFFFFF"/>
              </w:rPr>
              <w:t xml:space="preserve"> of the </w:t>
            </w:r>
            <w:r w:rsidR="00AE0D98" w:rsidRPr="001706F8">
              <w:rPr>
                <w:rFonts w:cstheme="minorHAnsi"/>
                <w:color w:val="000000"/>
                <w:sz w:val="20"/>
                <w:szCs w:val="20"/>
                <w:shd w:val="clear" w:color="auto" w:fill="FFFFFF"/>
              </w:rPr>
              <w:t>beam</w:t>
            </w:r>
            <w:r w:rsidRPr="001706F8">
              <w:rPr>
                <w:rFonts w:cstheme="minorHAnsi"/>
                <w:color w:val="000000"/>
                <w:sz w:val="20"/>
                <w:szCs w:val="20"/>
                <w:shd w:val="clear" w:color="auto" w:fill="FFFFFF"/>
              </w:rPr>
              <w:t xml:space="preserve"> that is used. </w:t>
            </w:r>
          </w:p>
          <w:p w14:paraId="7FB4F7E5" w14:textId="6ED03ADD" w:rsidR="00AE0D98" w:rsidRPr="001706F8" w:rsidRDefault="00AE0D98" w:rsidP="00AE0D98">
            <w:pPr>
              <w:pStyle w:val="ListParagraph"/>
              <w:numPr>
                <w:ilvl w:val="0"/>
                <w:numId w:val="1"/>
              </w:numPr>
              <w:rPr>
                <w:rFonts w:cstheme="minorHAnsi"/>
                <w:color w:val="000000"/>
                <w:sz w:val="20"/>
                <w:szCs w:val="20"/>
                <w:shd w:val="clear" w:color="auto" w:fill="FFFFFF"/>
              </w:rPr>
            </w:pPr>
            <w:r w:rsidRPr="001706F8">
              <w:rPr>
                <w:rFonts w:cstheme="minorHAnsi"/>
                <w:color w:val="000000"/>
                <w:sz w:val="20"/>
                <w:szCs w:val="20"/>
                <w:shd w:val="clear" w:color="auto" w:fill="FFFFFF"/>
              </w:rPr>
              <w:t xml:space="preserve">If it is required to encode a water level trend that is a condition of the </w:t>
            </w:r>
            <w:proofErr w:type="spellStart"/>
            <w:r w:rsidRPr="001706F8">
              <w:rPr>
                <w:rFonts w:cstheme="minorHAnsi"/>
                <w:color w:val="000000"/>
                <w:sz w:val="20"/>
                <w:szCs w:val="20"/>
                <w:shd w:val="clear" w:color="auto" w:fill="FFFFFF"/>
              </w:rPr>
              <w:t>underkeel</w:t>
            </w:r>
            <w:proofErr w:type="spellEnd"/>
            <w:r w:rsidRPr="001706F8">
              <w:rPr>
                <w:rFonts w:cstheme="minorHAnsi"/>
                <w:color w:val="000000"/>
                <w:sz w:val="20"/>
                <w:szCs w:val="20"/>
                <w:shd w:val="clear" w:color="auto" w:fill="FFFFFF"/>
              </w:rPr>
              <w:t xml:space="preserve"> allowance, this must be done using the attribute </w:t>
            </w:r>
            <w:r w:rsidRPr="001706F8">
              <w:rPr>
                <w:rFonts w:cstheme="minorHAnsi"/>
                <w:b/>
                <w:color w:val="000000"/>
                <w:sz w:val="20"/>
                <w:szCs w:val="20"/>
                <w:shd w:val="clear" w:color="auto" w:fill="FFFFFF"/>
              </w:rPr>
              <w:t>water level trend</w:t>
            </w:r>
            <w:r w:rsidRPr="001706F8">
              <w:rPr>
                <w:rFonts w:cstheme="minorHAnsi"/>
                <w:color w:val="000000"/>
                <w:sz w:val="20"/>
                <w:szCs w:val="20"/>
                <w:shd w:val="clear" w:color="auto" w:fill="FFFFFF"/>
              </w:rPr>
              <w:t>.</w:t>
            </w:r>
          </w:p>
          <w:p w14:paraId="456F34C2" w14:textId="660D3729" w:rsidR="00AE0D98" w:rsidRPr="001706F8" w:rsidRDefault="00AE0D98" w:rsidP="00AE0D98">
            <w:pPr>
              <w:pStyle w:val="ListParagraph"/>
              <w:numPr>
                <w:ilvl w:val="0"/>
                <w:numId w:val="1"/>
              </w:numPr>
              <w:rPr>
                <w:rFonts w:cstheme="minorHAnsi"/>
                <w:color w:val="000000"/>
                <w:sz w:val="20"/>
                <w:szCs w:val="20"/>
                <w:shd w:val="clear" w:color="auto" w:fill="FFFFFF"/>
              </w:rPr>
            </w:pPr>
            <w:r w:rsidRPr="001706F8">
              <w:rPr>
                <w:rFonts w:cstheme="minorHAnsi"/>
                <w:color w:val="000000"/>
                <w:sz w:val="20"/>
                <w:szCs w:val="20"/>
                <w:shd w:val="clear" w:color="auto" w:fill="FFFFFF"/>
              </w:rPr>
              <w:t xml:space="preserve">If there are different </w:t>
            </w:r>
            <w:proofErr w:type="spellStart"/>
            <w:r w:rsidRPr="001706F8">
              <w:rPr>
                <w:rFonts w:cstheme="minorHAnsi"/>
                <w:color w:val="000000"/>
                <w:sz w:val="20"/>
                <w:szCs w:val="20"/>
                <w:shd w:val="clear" w:color="auto" w:fill="FFFFFF"/>
              </w:rPr>
              <w:t>underkeel</w:t>
            </w:r>
            <w:proofErr w:type="spellEnd"/>
            <w:r w:rsidRPr="001706F8">
              <w:rPr>
                <w:rFonts w:cstheme="minorHAnsi"/>
                <w:color w:val="000000"/>
                <w:sz w:val="20"/>
                <w:szCs w:val="20"/>
                <w:shd w:val="clear" w:color="auto" w:fill="FFFFFF"/>
              </w:rPr>
              <w:t xml:space="preserve"> allowance conditions depending on the water level trend, several overlapping instances of </w:t>
            </w:r>
            <w:proofErr w:type="spellStart"/>
            <w:r w:rsidRPr="00D0267B">
              <w:rPr>
                <w:rFonts w:cstheme="minorHAnsi"/>
                <w:b/>
                <w:sz w:val="20"/>
                <w:szCs w:val="20"/>
              </w:rPr>
              <w:t>Underkeel</w:t>
            </w:r>
            <w:proofErr w:type="spellEnd"/>
            <w:r w:rsidRPr="00D0267B">
              <w:rPr>
                <w:rFonts w:cstheme="minorHAnsi"/>
                <w:b/>
                <w:sz w:val="20"/>
                <w:szCs w:val="20"/>
              </w:rPr>
              <w:t xml:space="preserve"> Clearance Allowance Area</w:t>
            </w:r>
            <w:r w:rsidRPr="00D0267B">
              <w:rPr>
                <w:rFonts w:cstheme="minorHAnsi"/>
                <w:sz w:val="20"/>
                <w:szCs w:val="20"/>
              </w:rPr>
              <w:t xml:space="preserve"> must be encoded to capture all conditions.</w:t>
            </w:r>
          </w:p>
          <w:p w14:paraId="77BA4EEE" w14:textId="77777777" w:rsidR="00CD2B5F" w:rsidRPr="00ED455F" w:rsidRDefault="00CD2B5F" w:rsidP="00EB7F42">
            <w:pPr>
              <w:rPr>
                <w:rFonts w:cstheme="minorHAnsi"/>
                <w:sz w:val="20"/>
                <w:u w:val="single"/>
              </w:rPr>
            </w:pPr>
          </w:p>
          <w:p w14:paraId="5B92E68A" w14:textId="73EB9973" w:rsidR="00EB7F42" w:rsidRPr="00A66C15" w:rsidRDefault="00EB7F42" w:rsidP="00EB7F42">
            <w:pPr>
              <w:rPr>
                <w:rFonts w:cstheme="minorHAnsi"/>
              </w:rPr>
            </w:pPr>
            <w:r w:rsidRPr="00A66C15">
              <w:rPr>
                <w:rFonts w:cstheme="minorHAnsi"/>
                <w:sz w:val="20"/>
                <w:u w:val="single"/>
              </w:rPr>
              <w:t>Distinction:</w:t>
            </w:r>
            <w:r w:rsidRPr="00A66C15">
              <w:rPr>
                <w:rFonts w:cstheme="minorHAnsi"/>
                <w:color w:val="FF0000"/>
                <w:sz w:val="20"/>
              </w:rPr>
              <w:t xml:space="preserve">  </w:t>
            </w:r>
            <w:proofErr w:type="spellStart"/>
            <w:r w:rsidR="00CD2B5F" w:rsidRPr="00A66C15">
              <w:rPr>
                <w:rFonts w:cstheme="minorHAnsi"/>
              </w:rPr>
              <w:t>Underkeel</w:t>
            </w:r>
            <w:proofErr w:type="spellEnd"/>
            <w:r w:rsidR="00CD2B5F" w:rsidRPr="00A66C15">
              <w:rPr>
                <w:rFonts w:cstheme="minorHAnsi"/>
              </w:rPr>
              <w:t xml:space="preserve"> Clearance Management Area</w:t>
            </w:r>
            <w:r w:rsidR="00BD4FCE" w:rsidRPr="00A66C15">
              <w:rPr>
                <w:rFonts w:cstheme="minorHAnsi"/>
              </w:rPr>
              <w:t>, Waterway area</w:t>
            </w:r>
          </w:p>
        </w:tc>
      </w:tr>
    </w:tbl>
    <w:p w14:paraId="0236D116" w14:textId="77777777" w:rsidR="00EB7F42" w:rsidRPr="00ED455F" w:rsidRDefault="00EB7F42">
      <w:pPr>
        <w:rPr>
          <w:rFonts w:cstheme="minorHAnsi"/>
        </w:rPr>
      </w:pPr>
    </w:p>
    <w:p w14:paraId="4DAB6178" w14:textId="683AB8D6" w:rsidR="00F4544D" w:rsidRPr="00A66C15" w:rsidRDefault="00F4544D" w:rsidP="00EC438D">
      <w:pPr>
        <w:pStyle w:val="Heading2"/>
        <w:rPr>
          <w:rFonts w:asciiTheme="minorHAnsi" w:hAnsiTheme="minorHAnsi" w:cstheme="minorHAnsi"/>
        </w:rPr>
      </w:pPr>
      <w:bookmarkStart w:id="393" w:name="_Toc531133519"/>
      <w:proofErr w:type="spellStart"/>
      <w:r w:rsidRPr="00A66C15">
        <w:rPr>
          <w:rFonts w:asciiTheme="minorHAnsi" w:hAnsiTheme="minorHAnsi" w:cstheme="minorHAnsi"/>
        </w:rPr>
        <w:t>Underkeel</w:t>
      </w:r>
      <w:proofErr w:type="spellEnd"/>
      <w:r w:rsidR="00EC06B0" w:rsidRPr="00A66C15">
        <w:rPr>
          <w:rFonts w:asciiTheme="minorHAnsi" w:hAnsiTheme="minorHAnsi" w:cstheme="minorHAnsi"/>
        </w:rPr>
        <w:t xml:space="preserve"> </w:t>
      </w:r>
      <w:r w:rsidRPr="00A66C15">
        <w:rPr>
          <w:rFonts w:asciiTheme="minorHAnsi" w:hAnsiTheme="minorHAnsi" w:cstheme="minorHAnsi"/>
        </w:rPr>
        <w:t>Clearance</w:t>
      </w:r>
      <w:r w:rsidR="00EC06B0" w:rsidRPr="00A66C15">
        <w:rPr>
          <w:rFonts w:asciiTheme="minorHAnsi" w:hAnsiTheme="minorHAnsi" w:cstheme="minorHAnsi"/>
        </w:rPr>
        <w:t xml:space="preserve"> </w:t>
      </w:r>
      <w:r w:rsidRPr="00A66C15">
        <w:rPr>
          <w:rFonts w:asciiTheme="minorHAnsi" w:hAnsiTheme="minorHAnsi" w:cstheme="minorHAnsi"/>
        </w:rPr>
        <w:t>Management</w:t>
      </w:r>
      <w:r w:rsidR="00EC06B0" w:rsidRPr="00A66C15">
        <w:rPr>
          <w:rFonts w:asciiTheme="minorHAnsi" w:hAnsiTheme="minorHAnsi" w:cstheme="minorHAnsi"/>
        </w:rPr>
        <w:t xml:space="preserve"> </w:t>
      </w:r>
      <w:r w:rsidRPr="00A66C15">
        <w:rPr>
          <w:rFonts w:asciiTheme="minorHAnsi" w:hAnsiTheme="minorHAnsi" w:cstheme="minorHAnsi"/>
        </w:rPr>
        <w:t>Area</w:t>
      </w:r>
      <w:bookmarkEnd w:id="39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0B6387A6" w14:textId="77777777" w:rsidTr="003613DB">
        <w:trPr>
          <w:trHeight w:val="545"/>
        </w:trPr>
        <w:tc>
          <w:tcPr>
            <w:tcW w:w="9350" w:type="dxa"/>
            <w:hideMark/>
          </w:tcPr>
          <w:p w14:paraId="223CA3C5" w14:textId="034DF980" w:rsidR="00EB7F42" w:rsidRPr="00A66C15" w:rsidRDefault="00EB7F42" w:rsidP="00446009">
            <w:pPr>
              <w:rPr>
                <w:rFonts w:cstheme="minorHAnsi"/>
              </w:rPr>
            </w:pPr>
            <w:r w:rsidRPr="00ED455F">
              <w:rPr>
                <w:rFonts w:cstheme="minorHAnsi"/>
                <w:sz w:val="20"/>
                <w:u w:val="single"/>
              </w:rPr>
              <w:t xml:space="preserve">IHO Definition: </w:t>
            </w:r>
            <w:r w:rsidR="00446009" w:rsidRPr="00A66C15">
              <w:rPr>
                <w:rFonts w:cstheme="minorHAnsi"/>
              </w:rPr>
              <w:t>UNDERKEEL CLEARANCE MANAGEMENT AREA</w:t>
            </w:r>
            <w:r w:rsidRPr="00A66C15">
              <w:rPr>
                <w:rFonts w:cstheme="minorHAnsi"/>
                <w:b/>
                <w:sz w:val="20"/>
              </w:rPr>
              <w:t xml:space="preserve">: </w:t>
            </w:r>
            <w:r w:rsidR="00FE5F51" w:rsidRPr="00A66C15">
              <w:rPr>
                <w:rFonts w:cstheme="minorHAnsi"/>
                <w:sz w:val="20"/>
              </w:rPr>
              <w:t xml:space="preserve">An area for which an authority permits use of dynamic </w:t>
            </w:r>
            <w:proofErr w:type="spellStart"/>
            <w:r w:rsidR="00FE5F51" w:rsidRPr="00A66C15">
              <w:rPr>
                <w:rFonts w:cstheme="minorHAnsi"/>
                <w:sz w:val="20"/>
              </w:rPr>
              <w:t>underkeel</w:t>
            </w:r>
            <w:proofErr w:type="spellEnd"/>
            <w:r w:rsidR="00FE5F51" w:rsidRPr="00A66C15">
              <w:rPr>
                <w:rFonts w:cstheme="minorHAnsi"/>
                <w:sz w:val="20"/>
              </w:rPr>
              <w:t xml:space="preserve"> clearance information or provides dynamic information related to </w:t>
            </w:r>
            <w:proofErr w:type="spellStart"/>
            <w:r w:rsidR="00FE5F51" w:rsidRPr="00A66C15">
              <w:rPr>
                <w:rFonts w:cstheme="minorHAnsi"/>
                <w:sz w:val="20"/>
              </w:rPr>
              <w:t>underkeel</w:t>
            </w:r>
            <w:proofErr w:type="spellEnd"/>
            <w:r w:rsidR="00FE5F51" w:rsidRPr="00A66C15">
              <w:rPr>
                <w:rFonts w:cstheme="minorHAnsi"/>
                <w:sz w:val="20"/>
              </w:rPr>
              <w:t xml:space="preserve"> clearances</w:t>
            </w:r>
            <w:r w:rsidRPr="00A66C15">
              <w:rPr>
                <w:rFonts w:cstheme="minorHAnsi"/>
                <w:sz w:val="20"/>
              </w:rPr>
              <w:t>.</w:t>
            </w:r>
            <w:r w:rsidRPr="00ED455F">
              <w:rPr>
                <w:rFonts w:cstheme="minorHAnsi"/>
                <w:sz w:val="20"/>
              </w:rPr>
              <w:t xml:space="preserve"> (</w:t>
            </w:r>
            <w:r w:rsidR="0074460D" w:rsidRPr="00A66C15">
              <w:rPr>
                <w:rFonts w:cstheme="minorHAnsi"/>
                <w:sz w:val="20"/>
              </w:rPr>
              <w:t>NIPWG</w:t>
            </w:r>
            <w:r w:rsidRPr="00ED455F">
              <w:rPr>
                <w:rFonts w:cstheme="minorHAnsi"/>
                <w:sz w:val="20"/>
              </w:rPr>
              <w:t>).</w:t>
            </w:r>
          </w:p>
        </w:tc>
      </w:tr>
      <w:tr w:rsidR="00446009" w:rsidRPr="00D90A3A" w14:paraId="3078F012" w14:textId="77777777" w:rsidTr="003613DB">
        <w:trPr>
          <w:trHeight w:val="485"/>
        </w:trPr>
        <w:tc>
          <w:tcPr>
            <w:tcW w:w="9350" w:type="dxa"/>
            <w:hideMark/>
          </w:tcPr>
          <w:p w14:paraId="7682C59A" w14:textId="65C55838" w:rsidR="00CF7AEE" w:rsidRPr="00C03F96" w:rsidRDefault="004974E4" w:rsidP="00446009">
            <w:pPr>
              <w:rPr>
                <w:rFonts w:cstheme="minorHAnsi"/>
                <w:b/>
                <w:sz w:val="20"/>
              </w:rPr>
            </w:pPr>
            <w:r w:rsidRPr="00ED455F">
              <w:rPr>
                <w:rFonts w:cstheme="minorHAnsi"/>
                <w:b/>
                <w:sz w:val="20"/>
                <w:u w:val="single"/>
              </w:rPr>
              <w:t>S-127</w:t>
            </w:r>
            <w:r w:rsidR="00446009" w:rsidRPr="00A66C15">
              <w:rPr>
                <w:rFonts w:cstheme="minorHAnsi"/>
                <w:b/>
                <w:sz w:val="20"/>
                <w:u w:val="single"/>
              </w:rPr>
              <w:t xml:space="preserve"> </w:t>
            </w:r>
            <w:r w:rsidR="00EB7F42" w:rsidRPr="00A66C15">
              <w:rPr>
                <w:rFonts w:cstheme="minorHAnsi"/>
                <w:b/>
                <w:sz w:val="20"/>
                <w:u w:val="single"/>
              </w:rPr>
              <w:t xml:space="preserve">Geo Feature: </w:t>
            </w:r>
            <w:proofErr w:type="spellStart"/>
            <w:r w:rsidR="00446009" w:rsidRPr="00A66C15">
              <w:rPr>
                <w:rFonts w:cstheme="minorHAnsi"/>
              </w:rPr>
              <w:t>Underkeel</w:t>
            </w:r>
            <w:proofErr w:type="spellEnd"/>
            <w:r w:rsidR="00446009" w:rsidRPr="00A66C15">
              <w:rPr>
                <w:rFonts w:cstheme="minorHAnsi"/>
              </w:rPr>
              <w:t xml:space="preserve"> Clearance Management Area</w:t>
            </w:r>
          </w:p>
          <w:p w14:paraId="04579EEF" w14:textId="26ED3E7B" w:rsidR="00CF7AEE" w:rsidRPr="00A66C15" w:rsidRDefault="00CF7AEE" w:rsidP="00446009">
            <w:pPr>
              <w:rPr>
                <w:rFonts w:cstheme="minorHAnsi"/>
              </w:rPr>
            </w:pPr>
            <w:proofErr w:type="spellStart"/>
            <w:r w:rsidRPr="00A66C15">
              <w:rPr>
                <w:rFonts w:cstheme="minorHAnsi"/>
                <w:b/>
                <w:sz w:val="20"/>
                <w:lang w:val="en-AU"/>
              </w:rPr>
              <w:lastRenderedPageBreak/>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EB7F42" w:rsidRPr="00D90A3A" w14:paraId="256035EA" w14:textId="77777777" w:rsidTr="003613DB">
        <w:trPr>
          <w:trHeight w:val="485"/>
        </w:trPr>
        <w:tc>
          <w:tcPr>
            <w:tcW w:w="9350" w:type="dxa"/>
            <w:hideMark/>
          </w:tcPr>
          <w:p w14:paraId="2A9EB3B0" w14:textId="33831639" w:rsidR="00EB7F42" w:rsidRPr="00ED455F" w:rsidRDefault="00EB7F42" w:rsidP="00EB7F42">
            <w:pPr>
              <w:rPr>
                <w:rFonts w:cstheme="minorHAnsi"/>
                <w:color w:val="FF0000"/>
                <w:sz w:val="20"/>
                <w:szCs w:val="24"/>
                <w:lang w:val="en-US"/>
              </w:rPr>
            </w:pPr>
            <w:r w:rsidRPr="00ED455F">
              <w:rPr>
                <w:rFonts w:cstheme="minorHAnsi"/>
                <w:b/>
                <w:sz w:val="20"/>
                <w:u w:val="single"/>
              </w:rPr>
              <w:lastRenderedPageBreak/>
              <w:t xml:space="preserve">Primitives: </w:t>
            </w:r>
            <w:r w:rsidRPr="00A66C15">
              <w:rPr>
                <w:rFonts w:cstheme="minorHAnsi"/>
                <w:sz w:val="20"/>
              </w:rPr>
              <w:t xml:space="preserve">Allowable geometric primitive(s) </w:t>
            </w:r>
            <w:r w:rsidRPr="00A66C15">
              <w:rPr>
                <w:rFonts w:cstheme="minorHAnsi"/>
                <w:b/>
                <w:sz w:val="20"/>
              </w:rPr>
              <w:t>Surface</w:t>
            </w:r>
          </w:p>
        </w:tc>
      </w:tr>
      <w:tr w:rsidR="00EB7F42" w:rsidRPr="00D90A3A" w14:paraId="7FD159F8" w14:textId="77777777" w:rsidTr="003613DB">
        <w:tc>
          <w:tcPr>
            <w:tcW w:w="9350" w:type="dxa"/>
          </w:tcPr>
          <w:p w14:paraId="143A4AFD" w14:textId="20668850" w:rsidR="00EB7F42" w:rsidRDefault="004E7C39" w:rsidP="00EB7F42">
            <w:pPr>
              <w:rPr>
                <w:rFonts w:cstheme="minorHAnsi"/>
              </w:rPr>
            </w:pPr>
            <w:r>
              <w:rPr>
                <w:rFonts w:cstheme="minorHAnsi"/>
                <w:noProof/>
              </w:rPr>
              <w:drawing>
                <wp:inline distT="0" distB="0" distL="0" distR="0" wp14:anchorId="18881AA4" wp14:editId="25E8DE8A">
                  <wp:extent cx="4161597" cy="200076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UKCM Area attributes.png"/>
                          <pic:cNvPicPr/>
                        </pic:nvPicPr>
                        <pic:blipFill>
                          <a:blip r:embed="rId240">
                            <a:extLst>
                              <a:ext uri="{28A0092B-C50C-407E-A947-70E740481C1C}">
                                <a14:useLocalDpi xmlns:a14="http://schemas.microsoft.com/office/drawing/2010/main" val="0"/>
                              </a:ext>
                            </a:extLst>
                          </a:blip>
                          <a:stretch>
                            <a:fillRect/>
                          </a:stretch>
                        </pic:blipFill>
                        <pic:spPr>
                          <a:xfrm>
                            <a:off x="0" y="0"/>
                            <a:ext cx="4161597" cy="2000768"/>
                          </a:xfrm>
                          <a:prstGeom prst="rect">
                            <a:avLst/>
                          </a:prstGeom>
                        </pic:spPr>
                      </pic:pic>
                    </a:graphicData>
                  </a:graphic>
                </wp:inline>
              </w:drawing>
            </w:r>
          </w:p>
          <w:p w14:paraId="770116B7" w14:textId="69276BB1" w:rsidR="004E7C39" w:rsidRPr="00ED455F" w:rsidRDefault="004E7C39" w:rsidP="00EB7F42">
            <w:pPr>
              <w:rPr>
                <w:rFonts w:cstheme="minorHAnsi"/>
              </w:rPr>
            </w:pPr>
            <w:r>
              <w:rPr>
                <w:rFonts w:cstheme="minorHAnsi"/>
                <w:noProof/>
              </w:rPr>
              <w:drawing>
                <wp:inline distT="0" distB="0" distL="0" distR="0" wp14:anchorId="285B5625" wp14:editId="0C4C4E13">
                  <wp:extent cx="5800090" cy="3799811"/>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UKCM Area assoc.png"/>
                          <pic:cNvPicPr/>
                        </pic:nvPicPr>
                        <pic:blipFill>
                          <a:blip r:embed="rId241">
                            <a:extLst>
                              <a:ext uri="{28A0092B-C50C-407E-A947-70E740481C1C}">
                                <a14:useLocalDpi xmlns:a14="http://schemas.microsoft.com/office/drawing/2010/main" val="0"/>
                              </a:ext>
                            </a:extLst>
                          </a:blip>
                          <a:stretch>
                            <a:fillRect/>
                          </a:stretch>
                        </pic:blipFill>
                        <pic:spPr>
                          <a:xfrm>
                            <a:off x="0" y="0"/>
                            <a:ext cx="5800090" cy="3799811"/>
                          </a:xfrm>
                          <a:prstGeom prst="rect">
                            <a:avLst/>
                          </a:prstGeom>
                        </pic:spPr>
                      </pic:pic>
                    </a:graphicData>
                  </a:graphic>
                </wp:inline>
              </w:drawing>
            </w:r>
          </w:p>
        </w:tc>
      </w:tr>
      <w:tr w:rsidR="00EB7F42" w:rsidRPr="00D90A3A" w14:paraId="64225510" w14:textId="77777777" w:rsidTr="003613DB">
        <w:tc>
          <w:tcPr>
            <w:tcW w:w="9350" w:type="dxa"/>
          </w:tcPr>
          <w:p w14:paraId="0923B36A" w14:textId="21B70EF3" w:rsidR="005D51A0" w:rsidRPr="005D51A0" w:rsidRDefault="005D51A0" w:rsidP="005D51A0">
            <w:pPr>
              <w:pStyle w:val="NormalWeb"/>
              <w:spacing w:before="120" w:after="120"/>
              <w:rPr>
                <w:rFonts w:cstheme="minorHAnsi"/>
                <w:b/>
                <w:bCs/>
                <w:sz w:val="20"/>
                <w:szCs w:val="22"/>
              </w:rPr>
            </w:pPr>
            <w:r w:rsidRPr="00BD2D5B">
              <w:rPr>
                <w:rFonts w:cstheme="minorHAnsi"/>
                <w:b/>
                <w:bCs/>
                <w:sz w:val="20"/>
                <w:szCs w:val="22"/>
              </w:rPr>
              <w:t>5.</w:t>
            </w:r>
            <w:r>
              <w:rPr>
                <w:rFonts w:cstheme="minorHAnsi"/>
                <w:b/>
                <w:bCs/>
                <w:sz w:val="20"/>
                <w:szCs w:val="22"/>
              </w:rPr>
              <w:t>21</w:t>
            </w:r>
            <w:r w:rsidRPr="00BD2D5B">
              <w:rPr>
                <w:rFonts w:cstheme="minorHAnsi"/>
                <w:b/>
                <w:bCs/>
                <w:sz w:val="20"/>
                <w:szCs w:val="22"/>
              </w:rPr>
              <w:t xml:space="preserve">.1 </w:t>
            </w:r>
            <w:proofErr w:type="spellStart"/>
            <w:r>
              <w:rPr>
                <w:rFonts w:cstheme="minorHAnsi"/>
                <w:b/>
                <w:bCs/>
                <w:sz w:val="20"/>
                <w:szCs w:val="22"/>
              </w:rPr>
              <w:t>Underkeel</w:t>
            </w:r>
            <w:proofErr w:type="spellEnd"/>
            <w:r>
              <w:rPr>
                <w:rFonts w:cstheme="minorHAnsi"/>
                <w:b/>
                <w:bCs/>
                <w:sz w:val="20"/>
                <w:szCs w:val="22"/>
              </w:rPr>
              <w:t xml:space="preserve"> clearance management areas</w:t>
            </w:r>
          </w:p>
          <w:p w14:paraId="79C39F2C" w14:textId="185B7EFF"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color w:val="FF0000"/>
                <w:sz w:val="20"/>
              </w:rPr>
            </w:pPr>
            <w:r w:rsidRPr="00ED455F">
              <w:rPr>
                <w:rFonts w:cstheme="minorHAnsi"/>
                <w:sz w:val="20"/>
              </w:rPr>
              <w:lastRenderedPageBreak/>
              <w:t>I</w:t>
            </w:r>
            <w:r w:rsidR="001C0B0F" w:rsidRPr="00A66C15">
              <w:rPr>
                <w:rFonts w:cstheme="minorHAnsi"/>
                <w:sz w:val="20"/>
              </w:rPr>
              <w:t>f it is required to encode a</w:t>
            </w:r>
            <w:r w:rsidR="00785076">
              <w:rPr>
                <w:rFonts w:cstheme="minorHAnsi"/>
                <w:sz w:val="20"/>
              </w:rPr>
              <w:t>n</w:t>
            </w:r>
            <w:r w:rsidR="003D538A" w:rsidRPr="00A66C15">
              <w:rPr>
                <w:rFonts w:cstheme="minorHAnsi"/>
                <w:sz w:val="20"/>
              </w:rPr>
              <w:t xml:space="preserve"> </w:t>
            </w:r>
            <w:proofErr w:type="spellStart"/>
            <w:r w:rsidR="003D538A" w:rsidRPr="00A66C15">
              <w:rPr>
                <w:rFonts w:cstheme="minorHAnsi"/>
                <w:sz w:val="20"/>
              </w:rPr>
              <w:t>underkeel</w:t>
            </w:r>
            <w:proofErr w:type="spellEnd"/>
            <w:r w:rsidR="003D538A" w:rsidRPr="00A66C15">
              <w:rPr>
                <w:rFonts w:cstheme="minorHAnsi"/>
                <w:sz w:val="20"/>
              </w:rPr>
              <w:t xml:space="preserve"> clearance management area where an appropriate authority has permitted the use of dynamic </w:t>
            </w:r>
            <w:proofErr w:type="spellStart"/>
            <w:r w:rsidR="003D538A" w:rsidRPr="00A66C15">
              <w:rPr>
                <w:rFonts w:cstheme="minorHAnsi"/>
                <w:sz w:val="20"/>
              </w:rPr>
              <w:t>underkeel</w:t>
            </w:r>
            <w:proofErr w:type="spellEnd"/>
            <w:r w:rsidR="003D538A" w:rsidRPr="00A66C15">
              <w:rPr>
                <w:rFonts w:cstheme="minorHAnsi"/>
                <w:sz w:val="20"/>
              </w:rPr>
              <w:t xml:space="preserve"> clearance information, it must be done using </w:t>
            </w:r>
            <w:proofErr w:type="spellStart"/>
            <w:r w:rsidR="003D538A" w:rsidRPr="00A66C15">
              <w:rPr>
                <w:rFonts w:cstheme="minorHAnsi"/>
                <w:b/>
                <w:sz w:val="20"/>
              </w:rPr>
              <w:t>Underkeel</w:t>
            </w:r>
            <w:proofErr w:type="spellEnd"/>
            <w:r w:rsidR="003D538A" w:rsidRPr="00A66C15">
              <w:rPr>
                <w:rFonts w:cstheme="minorHAnsi"/>
                <w:b/>
                <w:sz w:val="20"/>
              </w:rPr>
              <w:t xml:space="preserve"> Clearance Management Area.</w:t>
            </w:r>
            <w:r w:rsidRPr="00A66C15">
              <w:rPr>
                <w:rFonts w:cstheme="minorHAnsi"/>
                <w:sz w:val="20"/>
              </w:rPr>
              <w:t xml:space="preserve"> </w:t>
            </w:r>
            <w:r w:rsidR="003D538A" w:rsidRPr="00A66C15">
              <w:rPr>
                <w:rFonts w:cstheme="minorHAnsi"/>
                <w:sz w:val="20"/>
              </w:rPr>
              <w:t xml:space="preserve">The attribute </w:t>
            </w:r>
            <w:proofErr w:type="spellStart"/>
            <w:r w:rsidR="003D538A" w:rsidRPr="00A66C15">
              <w:rPr>
                <w:rFonts w:cstheme="minorHAnsi"/>
                <w:b/>
                <w:sz w:val="20"/>
              </w:rPr>
              <w:t>dynamicResource</w:t>
            </w:r>
            <w:proofErr w:type="spellEnd"/>
            <w:r w:rsidR="003D538A" w:rsidRPr="00ED455F">
              <w:rPr>
                <w:rFonts w:cstheme="minorHAnsi"/>
                <w:sz w:val="20"/>
              </w:rPr>
              <w:t xml:space="preserve"> is used to indicate wha</w:t>
            </w:r>
            <w:r w:rsidR="003D538A" w:rsidRPr="00A66C15">
              <w:rPr>
                <w:rFonts w:cstheme="minorHAnsi"/>
                <w:sz w:val="20"/>
              </w:rPr>
              <w:t xml:space="preserve">t kind of dynamic </w:t>
            </w:r>
            <w:proofErr w:type="spellStart"/>
            <w:r w:rsidR="003D538A" w:rsidRPr="00A66C15">
              <w:rPr>
                <w:rFonts w:cstheme="minorHAnsi"/>
                <w:sz w:val="20"/>
              </w:rPr>
              <w:t>underkeel</w:t>
            </w:r>
            <w:proofErr w:type="spellEnd"/>
            <w:r w:rsidR="003D538A" w:rsidRPr="00A66C15">
              <w:rPr>
                <w:rFonts w:cstheme="minorHAnsi"/>
                <w:sz w:val="20"/>
              </w:rPr>
              <w:t xml:space="preserve"> clearance information is provided. </w:t>
            </w:r>
          </w:p>
          <w:p w14:paraId="60BE4515" w14:textId="32F8E19C" w:rsidR="00EB7F42" w:rsidRPr="00A66C15" w:rsidRDefault="00365C1B"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A66C15">
              <w:rPr>
                <w:rFonts w:cstheme="minorHAnsi"/>
                <w:sz w:val="20"/>
              </w:rPr>
              <w:t xml:space="preserve">If the value of </w:t>
            </w:r>
            <w:proofErr w:type="spellStart"/>
            <w:r w:rsidRPr="00A66C15">
              <w:rPr>
                <w:rFonts w:cstheme="minorHAnsi"/>
                <w:b/>
                <w:sz w:val="20"/>
              </w:rPr>
              <w:t>dynamicResource</w:t>
            </w:r>
            <w:proofErr w:type="spellEnd"/>
            <w:r w:rsidRPr="00A66C15">
              <w:rPr>
                <w:rFonts w:cstheme="minorHAnsi"/>
                <w:sz w:val="20"/>
              </w:rPr>
              <w:t xml:space="preserve"> is either </w:t>
            </w:r>
            <w:r w:rsidR="003D538A" w:rsidRPr="00ED455F">
              <w:rPr>
                <w:rFonts w:cstheme="minorHAnsi"/>
                <w:sz w:val="20"/>
              </w:rPr>
              <w:t>2:</w:t>
            </w:r>
            <w:r w:rsidRPr="00A66C15">
              <w:rPr>
                <w:rFonts w:cstheme="minorHAnsi"/>
                <w:sz w:val="20"/>
              </w:rPr>
              <w:t xml:space="preserve">mandatory </w:t>
            </w:r>
            <w:r w:rsidR="003D538A" w:rsidRPr="00ED455F">
              <w:rPr>
                <w:rFonts w:cstheme="minorHAnsi"/>
                <w:sz w:val="20"/>
              </w:rPr>
              <w:t xml:space="preserve">external dynamic </w:t>
            </w:r>
            <w:r w:rsidRPr="00A66C15">
              <w:rPr>
                <w:rFonts w:cstheme="minorHAnsi"/>
                <w:sz w:val="20"/>
              </w:rPr>
              <w:t xml:space="preserve">or </w:t>
            </w:r>
            <w:r w:rsidR="003D538A" w:rsidRPr="00ED455F">
              <w:rPr>
                <w:rFonts w:cstheme="minorHAnsi"/>
                <w:sz w:val="20"/>
              </w:rPr>
              <w:t>3:</w:t>
            </w:r>
            <w:r w:rsidRPr="00A66C15">
              <w:rPr>
                <w:rFonts w:cstheme="minorHAnsi"/>
                <w:sz w:val="20"/>
              </w:rPr>
              <w:t xml:space="preserve">optional external dynamic, the external source must be encoded in an associated </w:t>
            </w:r>
            <w:r w:rsidRPr="00A66C15">
              <w:rPr>
                <w:rFonts w:cstheme="minorHAnsi"/>
                <w:b/>
                <w:sz w:val="20"/>
              </w:rPr>
              <w:t>Contact</w:t>
            </w:r>
            <w:r w:rsidR="0094585A">
              <w:rPr>
                <w:rFonts w:cstheme="minorHAnsi"/>
                <w:b/>
                <w:sz w:val="20"/>
              </w:rPr>
              <w:t xml:space="preserve"> </w:t>
            </w:r>
            <w:r w:rsidRPr="00A66C15">
              <w:rPr>
                <w:rFonts w:cstheme="minorHAnsi"/>
                <w:b/>
                <w:sz w:val="20"/>
              </w:rPr>
              <w:t>Details</w:t>
            </w:r>
            <w:r w:rsidRPr="00A66C15">
              <w:rPr>
                <w:rFonts w:cstheme="minorHAnsi"/>
                <w:sz w:val="20"/>
              </w:rPr>
              <w:t xml:space="preserve"> instance.</w:t>
            </w:r>
          </w:p>
          <w:p w14:paraId="5DE2E2C4" w14:textId="0AFD14A9" w:rsidR="00EB7F42" w:rsidRPr="00A66C15" w:rsidRDefault="00EB7F42" w:rsidP="00EB7F42">
            <w:pPr>
              <w:rPr>
                <w:rFonts w:cstheme="minorHAnsi"/>
              </w:rPr>
            </w:pPr>
            <w:r w:rsidRPr="00A66C15">
              <w:rPr>
                <w:rFonts w:cstheme="minorHAnsi"/>
                <w:sz w:val="20"/>
                <w:u w:val="single"/>
              </w:rPr>
              <w:t>Distinction:</w:t>
            </w:r>
            <w:r w:rsidRPr="00A66C15">
              <w:rPr>
                <w:rFonts w:cstheme="minorHAnsi"/>
                <w:color w:val="FF0000"/>
                <w:sz w:val="20"/>
              </w:rPr>
              <w:t xml:space="preserve">  </w:t>
            </w:r>
            <w:proofErr w:type="spellStart"/>
            <w:r w:rsidR="00446009" w:rsidRPr="00A66C15">
              <w:rPr>
                <w:rFonts w:cstheme="minorHAnsi"/>
              </w:rPr>
              <w:t>Underkeel</w:t>
            </w:r>
            <w:proofErr w:type="spellEnd"/>
            <w:r w:rsidR="00446009" w:rsidRPr="00A66C15">
              <w:rPr>
                <w:rFonts w:cstheme="minorHAnsi"/>
              </w:rPr>
              <w:t xml:space="preserve"> Clearance Allowance Area</w:t>
            </w:r>
            <w:r w:rsidR="00BD4FCE" w:rsidRPr="00ED455F">
              <w:rPr>
                <w:rFonts w:cstheme="minorHAnsi"/>
              </w:rPr>
              <w:t>, Waterway area</w:t>
            </w:r>
          </w:p>
        </w:tc>
      </w:tr>
    </w:tbl>
    <w:p w14:paraId="2FD1E4A0" w14:textId="77777777" w:rsidR="00EB7F42" w:rsidRPr="00ED455F" w:rsidRDefault="00EB7F42">
      <w:pPr>
        <w:rPr>
          <w:rFonts w:cstheme="minorHAnsi"/>
        </w:rPr>
      </w:pPr>
    </w:p>
    <w:p w14:paraId="32E12FBB" w14:textId="14263B2E" w:rsidR="00F4544D" w:rsidRPr="00A66C15" w:rsidRDefault="00F4544D" w:rsidP="00EC438D">
      <w:pPr>
        <w:pStyle w:val="Heading2"/>
        <w:rPr>
          <w:rFonts w:asciiTheme="minorHAnsi" w:hAnsiTheme="minorHAnsi" w:cstheme="minorHAnsi"/>
        </w:rPr>
      </w:pPr>
      <w:bookmarkStart w:id="394" w:name="_Toc531133520"/>
      <w:r w:rsidRPr="00A66C15">
        <w:rPr>
          <w:rFonts w:asciiTheme="minorHAnsi" w:hAnsiTheme="minorHAnsi" w:cstheme="minorHAnsi"/>
        </w:rPr>
        <w:t>Piracy</w:t>
      </w:r>
      <w:r w:rsidR="00EC06B0" w:rsidRPr="00A66C15">
        <w:rPr>
          <w:rFonts w:asciiTheme="minorHAnsi" w:hAnsiTheme="minorHAnsi" w:cstheme="minorHAnsi"/>
        </w:rPr>
        <w:t xml:space="preserve"> </w:t>
      </w:r>
      <w:r w:rsidRPr="00A66C15">
        <w:rPr>
          <w:rFonts w:asciiTheme="minorHAnsi" w:hAnsiTheme="minorHAnsi" w:cstheme="minorHAnsi"/>
        </w:rPr>
        <w:t>Risk</w:t>
      </w:r>
      <w:r w:rsidR="00EC06B0" w:rsidRPr="00A66C15">
        <w:rPr>
          <w:rFonts w:asciiTheme="minorHAnsi" w:hAnsiTheme="minorHAnsi" w:cstheme="minorHAnsi"/>
        </w:rPr>
        <w:t xml:space="preserve"> </w:t>
      </w:r>
      <w:r w:rsidRPr="00A66C15">
        <w:rPr>
          <w:rFonts w:asciiTheme="minorHAnsi" w:hAnsiTheme="minorHAnsi" w:cstheme="minorHAnsi"/>
        </w:rPr>
        <w:t>Area</w:t>
      </w:r>
      <w:bookmarkEnd w:id="394"/>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519A3EA4" w14:textId="77777777" w:rsidTr="003613DB">
        <w:trPr>
          <w:trHeight w:val="545"/>
        </w:trPr>
        <w:tc>
          <w:tcPr>
            <w:tcW w:w="9350" w:type="dxa"/>
            <w:hideMark/>
          </w:tcPr>
          <w:p w14:paraId="6AD6E84A" w14:textId="4CD00283" w:rsidR="00EB7F42" w:rsidRPr="00ED455F" w:rsidRDefault="00EB7F42" w:rsidP="00446009">
            <w:pPr>
              <w:rPr>
                <w:rFonts w:cstheme="minorHAnsi"/>
                <w:b/>
              </w:rPr>
            </w:pPr>
            <w:r w:rsidRPr="00ED455F">
              <w:rPr>
                <w:rFonts w:cstheme="minorHAnsi"/>
                <w:sz w:val="20"/>
                <w:u w:val="single"/>
              </w:rPr>
              <w:t xml:space="preserve">IHO Definition: </w:t>
            </w:r>
            <w:r w:rsidR="00446009" w:rsidRPr="00A66C15">
              <w:rPr>
                <w:rFonts w:cstheme="minorHAnsi"/>
                <w:b/>
              </w:rPr>
              <w:t>PIRACY AND ARMED ROBBERY RISK AREA</w:t>
            </w:r>
            <w:r w:rsidRPr="00ED455F">
              <w:rPr>
                <w:rFonts w:cstheme="minorHAnsi"/>
                <w:b/>
                <w:sz w:val="20"/>
              </w:rPr>
              <w:t xml:space="preserve">: </w:t>
            </w:r>
            <w:r w:rsidR="00446009" w:rsidRPr="00A66C15">
              <w:rPr>
                <w:rFonts w:cstheme="minorHAnsi"/>
                <w:color w:val="000000"/>
                <w:sz w:val="19"/>
                <w:szCs w:val="19"/>
                <w:shd w:val="clear" w:color="auto" w:fill="FFFFFF"/>
              </w:rPr>
              <w:t>An area where there is an increased risk of piracy or armed robbery.</w:t>
            </w:r>
          </w:p>
        </w:tc>
      </w:tr>
      <w:tr w:rsidR="00EB7F42" w:rsidRPr="00D90A3A" w14:paraId="3A93183B" w14:textId="77777777" w:rsidTr="003613DB">
        <w:trPr>
          <w:trHeight w:val="485"/>
        </w:trPr>
        <w:tc>
          <w:tcPr>
            <w:tcW w:w="9350" w:type="dxa"/>
            <w:hideMark/>
          </w:tcPr>
          <w:p w14:paraId="6640692B" w14:textId="545D596E" w:rsidR="00EB7F42" w:rsidRPr="00A66C15" w:rsidRDefault="00EB7F42" w:rsidP="00EB7F42">
            <w:pPr>
              <w:spacing w:after="120"/>
              <w:rPr>
                <w:rFonts w:cstheme="minorHAnsi"/>
                <w:b/>
                <w:sz w:val="20"/>
              </w:rPr>
            </w:pPr>
            <w:r w:rsidRPr="00ED455F">
              <w:rPr>
                <w:rFonts w:cstheme="minorHAnsi"/>
                <w:b/>
                <w:sz w:val="20"/>
                <w:u w:val="single"/>
              </w:rPr>
              <w:t>S-</w:t>
            </w:r>
            <w:r w:rsidR="00446009" w:rsidRPr="00A66C15">
              <w:rPr>
                <w:rFonts w:cstheme="minorHAnsi"/>
                <w:b/>
                <w:sz w:val="20"/>
                <w:u w:val="single"/>
              </w:rPr>
              <w:t xml:space="preserve">127 </w:t>
            </w:r>
            <w:r w:rsidRPr="00A66C15">
              <w:rPr>
                <w:rFonts w:cstheme="minorHAnsi"/>
                <w:b/>
                <w:sz w:val="20"/>
                <w:u w:val="single"/>
              </w:rPr>
              <w:t xml:space="preserve">Geo Feature: </w:t>
            </w:r>
            <w:r w:rsidR="00446009" w:rsidRPr="00A66C15">
              <w:rPr>
                <w:rFonts w:cstheme="minorHAnsi"/>
                <w:sz w:val="19"/>
                <w:szCs w:val="19"/>
                <w:shd w:val="clear" w:color="auto" w:fill="FFFFFF"/>
              </w:rPr>
              <w:t xml:space="preserve">Piracy </w:t>
            </w:r>
            <w:r w:rsidR="004B2AAC" w:rsidRPr="00A66C15">
              <w:rPr>
                <w:rFonts w:cstheme="minorHAnsi"/>
                <w:sz w:val="19"/>
                <w:szCs w:val="19"/>
                <w:shd w:val="clear" w:color="auto" w:fill="FFFFFF"/>
              </w:rPr>
              <w:t>R</w:t>
            </w:r>
            <w:r w:rsidR="00446009" w:rsidRPr="00A66C15">
              <w:rPr>
                <w:rFonts w:cstheme="minorHAnsi"/>
                <w:sz w:val="19"/>
                <w:szCs w:val="19"/>
                <w:shd w:val="clear" w:color="auto" w:fill="FFFFFF"/>
              </w:rPr>
              <w:t xml:space="preserve">isk </w:t>
            </w:r>
            <w:r w:rsidR="004B2AAC" w:rsidRPr="00A66C15">
              <w:rPr>
                <w:rFonts w:cstheme="minorHAnsi"/>
                <w:sz w:val="19"/>
                <w:szCs w:val="19"/>
                <w:shd w:val="clear" w:color="auto" w:fill="FFFFFF"/>
              </w:rPr>
              <w:t>Area</w:t>
            </w:r>
            <w:r w:rsidR="004B2AAC" w:rsidRPr="00ED455F">
              <w:rPr>
                <w:rFonts w:cstheme="minorHAnsi"/>
                <w:b/>
                <w:sz w:val="20"/>
              </w:rPr>
              <w:t xml:space="preserve"> </w:t>
            </w:r>
            <w:r w:rsidRPr="00A66C15">
              <w:rPr>
                <w:rFonts w:cstheme="minorHAnsi"/>
                <w:b/>
                <w:sz w:val="20"/>
              </w:rPr>
              <w:t>(</w:t>
            </w:r>
            <w:r w:rsidR="00446009" w:rsidRPr="00A66C15">
              <w:rPr>
                <w:rFonts w:cstheme="minorHAnsi"/>
                <w:sz w:val="19"/>
                <w:szCs w:val="19"/>
                <w:shd w:val="clear" w:color="auto" w:fill="FFFFFF"/>
              </w:rPr>
              <w:t>PIRARE</w:t>
            </w:r>
            <w:r w:rsidRPr="00ED455F">
              <w:rPr>
                <w:rFonts w:cstheme="minorHAnsi"/>
                <w:b/>
                <w:sz w:val="20"/>
              </w:rPr>
              <w:t xml:space="preserve">)  </w:t>
            </w:r>
          </w:p>
          <w:p w14:paraId="2561F8D0" w14:textId="500F8BF5" w:rsidR="00CF7AEE" w:rsidRPr="00A66C15" w:rsidRDefault="00CF7AEE" w:rsidP="00EB7F42">
            <w:pPr>
              <w:spacing w:after="120"/>
              <w:rPr>
                <w:rFonts w:cstheme="minorHAnsi"/>
                <w:b/>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EB7F42" w:rsidRPr="00D90A3A" w14:paraId="29EA234A" w14:textId="77777777" w:rsidTr="003613DB">
        <w:trPr>
          <w:trHeight w:val="485"/>
        </w:trPr>
        <w:tc>
          <w:tcPr>
            <w:tcW w:w="9350" w:type="dxa"/>
            <w:hideMark/>
          </w:tcPr>
          <w:p w14:paraId="38157304" w14:textId="233D039E" w:rsidR="00EB7F42" w:rsidRPr="00A66C15" w:rsidRDefault="00EB7F42" w:rsidP="00EB7F42">
            <w:pPr>
              <w:rPr>
                <w:rFonts w:cstheme="minorHAnsi"/>
                <w:sz w:val="20"/>
                <w:szCs w:val="24"/>
                <w:lang w:val="en-US"/>
              </w:rPr>
            </w:pPr>
            <w:r w:rsidRPr="00ED455F">
              <w:rPr>
                <w:rFonts w:cstheme="minorHAnsi"/>
                <w:b/>
                <w:sz w:val="20"/>
                <w:u w:val="single"/>
              </w:rPr>
              <w:t>Primitives:</w:t>
            </w:r>
            <w:r w:rsidRPr="00A66C15">
              <w:rPr>
                <w:rFonts w:cstheme="minorHAnsi"/>
                <w:b/>
                <w:sz w:val="20"/>
              </w:rPr>
              <w:t xml:space="preserve"> Surface</w:t>
            </w:r>
          </w:p>
        </w:tc>
      </w:tr>
      <w:tr w:rsidR="00EB7F42" w:rsidRPr="00D90A3A" w14:paraId="6249B453" w14:textId="77777777" w:rsidTr="003613DB">
        <w:tc>
          <w:tcPr>
            <w:tcW w:w="9350" w:type="dxa"/>
          </w:tcPr>
          <w:p w14:paraId="43DE1CD4" w14:textId="44680864" w:rsidR="00EB7F42" w:rsidRDefault="00B97DD5" w:rsidP="00EB7F42">
            <w:pPr>
              <w:rPr>
                <w:rFonts w:cstheme="minorHAnsi"/>
              </w:rPr>
            </w:pPr>
            <w:r>
              <w:rPr>
                <w:rFonts w:cstheme="minorHAnsi"/>
                <w:noProof/>
              </w:rPr>
              <w:drawing>
                <wp:inline distT="0" distB="0" distL="0" distR="0" wp14:anchorId="6616BF70" wp14:editId="7DABA458">
                  <wp:extent cx="4651248" cy="30454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racyRiskArea attributes.png"/>
                          <pic:cNvPicPr/>
                        </pic:nvPicPr>
                        <pic:blipFill>
                          <a:blip r:embed="rId242">
                            <a:extLst>
                              <a:ext uri="{28A0092B-C50C-407E-A947-70E740481C1C}">
                                <a14:useLocalDpi xmlns:a14="http://schemas.microsoft.com/office/drawing/2010/main" val="0"/>
                              </a:ext>
                            </a:extLst>
                          </a:blip>
                          <a:stretch>
                            <a:fillRect/>
                          </a:stretch>
                        </pic:blipFill>
                        <pic:spPr>
                          <a:xfrm>
                            <a:off x="0" y="0"/>
                            <a:ext cx="4651248" cy="3045460"/>
                          </a:xfrm>
                          <a:prstGeom prst="rect">
                            <a:avLst/>
                          </a:prstGeom>
                        </pic:spPr>
                      </pic:pic>
                    </a:graphicData>
                  </a:graphic>
                </wp:inline>
              </w:drawing>
            </w:r>
          </w:p>
          <w:p w14:paraId="1658A8A0" w14:textId="47DC5C75" w:rsidR="00B97DD5" w:rsidRPr="00ED455F" w:rsidRDefault="00B97DD5" w:rsidP="00EB7F42">
            <w:pPr>
              <w:rPr>
                <w:rFonts w:cstheme="minorHAnsi"/>
              </w:rPr>
            </w:pPr>
            <w:r>
              <w:rPr>
                <w:rFonts w:cstheme="minorHAnsi"/>
                <w:noProof/>
              </w:rPr>
              <w:lastRenderedPageBreak/>
              <w:drawing>
                <wp:inline distT="0" distB="0" distL="0" distR="0" wp14:anchorId="6BD3D1F0" wp14:editId="79328B76">
                  <wp:extent cx="5800090" cy="3748838"/>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racyRiskArea assoc.png"/>
                          <pic:cNvPicPr/>
                        </pic:nvPicPr>
                        <pic:blipFill>
                          <a:blip r:embed="rId243">
                            <a:extLst>
                              <a:ext uri="{28A0092B-C50C-407E-A947-70E740481C1C}">
                                <a14:useLocalDpi xmlns:a14="http://schemas.microsoft.com/office/drawing/2010/main" val="0"/>
                              </a:ext>
                            </a:extLst>
                          </a:blip>
                          <a:stretch>
                            <a:fillRect/>
                          </a:stretch>
                        </pic:blipFill>
                        <pic:spPr>
                          <a:xfrm>
                            <a:off x="0" y="0"/>
                            <a:ext cx="5800090" cy="3748838"/>
                          </a:xfrm>
                          <a:prstGeom prst="rect">
                            <a:avLst/>
                          </a:prstGeom>
                        </pic:spPr>
                      </pic:pic>
                    </a:graphicData>
                  </a:graphic>
                </wp:inline>
              </w:drawing>
            </w:r>
          </w:p>
        </w:tc>
      </w:tr>
      <w:tr w:rsidR="00EB7F42" w:rsidRPr="00D90A3A" w14:paraId="2101AD69" w14:textId="77777777" w:rsidTr="003613DB">
        <w:tc>
          <w:tcPr>
            <w:tcW w:w="9350" w:type="dxa"/>
          </w:tcPr>
          <w:p w14:paraId="5733FB37" w14:textId="62CBA3B2" w:rsidR="005D51A0" w:rsidRPr="005D51A0" w:rsidRDefault="005D51A0" w:rsidP="005D51A0">
            <w:pPr>
              <w:pStyle w:val="NormalWeb"/>
              <w:spacing w:before="120" w:after="120"/>
              <w:rPr>
                <w:rFonts w:cstheme="minorHAnsi"/>
                <w:b/>
                <w:bCs/>
                <w:sz w:val="20"/>
                <w:szCs w:val="22"/>
              </w:rPr>
            </w:pPr>
            <w:r w:rsidRPr="00BD2D5B">
              <w:rPr>
                <w:rFonts w:cstheme="minorHAnsi"/>
                <w:b/>
                <w:bCs/>
                <w:sz w:val="20"/>
                <w:szCs w:val="22"/>
              </w:rPr>
              <w:lastRenderedPageBreak/>
              <w:t>5.</w:t>
            </w:r>
            <w:r w:rsidR="000225F5">
              <w:rPr>
                <w:rFonts w:cstheme="minorHAnsi"/>
                <w:b/>
                <w:bCs/>
                <w:sz w:val="20"/>
                <w:szCs w:val="22"/>
              </w:rPr>
              <w:t>22</w:t>
            </w:r>
            <w:r w:rsidRPr="00BD2D5B">
              <w:rPr>
                <w:rFonts w:cstheme="minorHAnsi"/>
                <w:b/>
                <w:bCs/>
                <w:sz w:val="20"/>
                <w:szCs w:val="22"/>
              </w:rPr>
              <w:t xml:space="preserve">.1 </w:t>
            </w:r>
            <w:r>
              <w:rPr>
                <w:rFonts w:cstheme="minorHAnsi"/>
                <w:b/>
                <w:bCs/>
                <w:sz w:val="20"/>
                <w:szCs w:val="22"/>
              </w:rPr>
              <w:t>Piracy risk areas</w:t>
            </w:r>
            <w:r w:rsidRPr="000225F5">
              <w:rPr>
                <w:rFonts w:cstheme="minorHAnsi"/>
                <w:bCs/>
                <w:sz w:val="20"/>
                <w:szCs w:val="22"/>
              </w:rPr>
              <w:t xml:space="preserve"> (</w:t>
            </w:r>
            <w:r w:rsidR="000225F5" w:rsidRPr="000225F5">
              <w:rPr>
                <w:rFonts w:cstheme="minorHAnsi"/>
                <w:bCs/>
                <w:sz w:val="20"/>
                <w:szCs w:val="22"/>
              </w:rPr>
              <w:t xml:space="preserve">see </w:t>
            </w:r>
            <w:r w:rsidRPr="00C14A9D">
              <w:rPr>
                <w:rFonts w:eastAsia="Times New Roman" w:cstheme="minorHAnsi"/>
                <w:color w:val="000000"/>
                <w:sz w:val="20"/>
                <w:szCs w:val="20"/>
                <w:lang w:eastAsia="en-CA"/>
              </w:rPr>
              <w:t>UNCLOS Part V11</w:t>
            </w:r>
            <w:r>
              <w:rPr>
                <w:rFonts w:eastAsia="Times New Roman" w:cstheme="minorHAnsi"/>
                <w:color w:val="000000"/>
                <w:sz w:val="20"/>
                <w:szCs w:val="20"/>
                <w:lang w:eastAsia="en-CA"/>
              </w:rPr>
              <w:t>)</w:t>
            </w:r>
          </w:p>
          <w:p w14:paraId="4266D0F9" w14:textId="4485736C" w:rsidR="00446009" w:rsidRPr="00C14A9D" w:rsidRDefault="00446009" w:rsidP="00A66C15">
            <w:p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An area where there is a raised risk of piracy or armed robbery. Piracy consists of any of the following acts:</w:t>
            </w:r>
          </w:p>
          <w:p w14:paraId="7D6BB652" w14:textId="6324B248" w:rsidR="00446009" w:rsidRPr="00C14A9D" w:rsidRDefault="00446009" w:rsidP="00A66C15">
            <w:pPr>
              <w:pStyle w:val="ListParagraph"/>
              <w:numPr>
                <w:ilvl w:val="0"/>
                <w:numId w:val="9"/>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any illegal acts of violence or detention, or any act of depredation, committed for private ends by the crew or the passengers of a private ship or a private aircraft, and directed:</w:t>
            </w:r>
          </w:p>
          <w:p w14:paraId="74E8258A" w14:textId="77777777" w:rsidR="00446009" w:rsidRPr="00C14A9D" w:rsidRDefault="00446009" w:rsidP="00A66C15">
            <w:pPr>
              <w:pStyle w:val="ListParagraph"/>
              <w:numPr>
                <w:ilvl w:val="1"/>
                <w:numId w:val="11"/>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on the high seas, against another ship or aircraft, or against persons or property on board such ship or air-craft;</w:t>
            </w:r>
          </w:p>
          <w:p w14:paraId="7E140269" w14:textId="33D3A2F0" w:rsidR="00446009" w:rsidRPr="00C14A9D" w:rsidRDefault="00446009" w:rsidP="00A66C15">
            <w:pPr>
              <w:pStyle w:val="ListParagraph"/>
              <w:numPr>
                <w:ilvl w:val="1"/>
                <w:numId w:val="11"/>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against a ship, aircraft, persons or property in a place outside the jurisdiction of any State;</w:t>
            </w:r>
          </w:p>
          <w:p w14:paraId="60AD8435" w14:textId="01E06E56" w:rsidR="00446009" w:rsidRPr="00C14A9D" w:rsidRDefault="00446009" w:rsidP="00A66C15">
            <w:pPr>
              <w:pStyle w:val="ListParagraph"/>
              <w:numPr>
                <w:ilvl w:val="0"/>
                <w:numId w:val="9"/>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any act of voluntary participation in the operation of a ship or of an aircraft with knowledge of facts making it a pirate ship or aircraft;</w:t>
            </w:r>
          </w:p>
          <w:p w14:paraId="7BB5CE13" w14:textId="0FC4E832" w:rsidR="00446009" w:rsidRPr="00C14A9D" w:rsidRDefault="00446009" w:rsidP="00A66C15">
            <w:pPr>
              <w:pStyle w:val="ListParagraph"/>
              <w:numPr>
                <w:ilvl w:val="0"/>
                <w:numId w:val="9"/>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any act of inciting or of intentionally facilitating an act described in subparagraph (a) or (b).</w:t>
            </w:r>
          </w:p>
          <w:p w14:paraId="08AFB387" w14:textId="77777777" w:rsidR="00446009" w:rsidRPr="00C14A9D" w:rsidRDefault="00446009" w:rsidP="00A66C15">
            <w:p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(United Nations Convention on the Law of the Sea – Article 101)</w:t>
            </w:r>
          </w:p>
          <w:p w14:paraId="57870900" w14:textId="77777777" w:rsidR="00446009" w:rsidRPr="00C14A9D" w:rsidRDefault="00446009" w:rsidP="00A66C15">
            <w:p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Armed robbery takes place within the jurisdiction of a State.</w:t>
            </w:r>
          </w:p>
          <w:p w14:paraId="72711F5C" w14:textId="5EEE121B" w:rsidR="00446009" w:rsidRPr="00C14A9D" w:rsidRDefault="00446009" w:rsidP="00A66C15">
            <w:p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Regular bulletins come from the IMB Piracy Reporting Centre – Kuala Lumpur.</w:t>
            </w:r>
          </w:p>
          <w:p w14:paraId="6111C828" w14:textId="1DEE9C17" w:rsidR="00B10DC0" w:rsidRPr="00C14A9D" w:rsidRDefault="00B10DC0" w:rsidP="00A66C15">
            <w:pPr>
              <w:shd w:val="clear" w:color="auto" w:fill="FFFFFF"/>
              <w:spacing w:before="96" w:after="120"/>
              <w:rPr>
                <w:rFonts w:eastAsia="Times New Roman" w:cstheme="minorHAnsi"/>
                <w:b/>
                <w:color w:val="000000"/>
                <w:sz w:val="20"/>
                <w:szCs w:val="20"/>
                <w:lang w:eastAsia="en-CA"/>
              </w:rPr>
            </w:pPr>
            <w:r w:rsidRPr="00C14A9D">
              <w:rPr>
                <w:rFonts w:eastAsia="Times New Roman" w:cstheme="minorHAnsi"/>
                <w:color w:val="000000"/>
                <w:sz w:val="20"/>
                <w:szCs w:val="20"/>
                <w:lang w:eastAsia="en-CA"/>
              </w:rPr>
              <w:t xml:space="preserve">When it is required to encode an area with risk of piracy or </w:t>
            </w:r>
            <w:r w:rsidR="004B2AAC" w:rsidRPr="00C14A9D">
              <w:rPr>
                <w:rFonts w:eastAsia="Times New Roman" w:cstheme="minorHAnsi"/>
                <w:color w:val="000000"/>
                <w:sz w:val="20"/>
                <w:szCs w:val="20"/>
                <w:lang w:eastAsia="en-CA"/>
              </w:rPr>
              <w:t xml:space="preserve">armed robbery, it must be </w:t>
            </w:r>
            <w:r w:rsidR="00785076" w:rsidRPr="00C14A9D">
              <w:rPr>
                <w:rFonts w:eastAsia="Times New Roman" w:cstheme="minorHAnsi"/>
                <w:color w:val="000000"/>
                <w:sz w:val="20"/>
                <w:szCs w:val="20"/>
                <w:lang w:eastAsia="en-CA"/>
              </w:rPr>
              <w:t xml:space="preserve">done </w:t>
            </w:r>
            <w:r w:rsidR="004B2AAC" w:rsidRPr="00C14A9D">
              <w:rPr>
                <w:rFonts w:eastAsia="Times New Roman" w:cstheme="minorHAnsi"/>
                <w:color w:val="000000"/>
                <w:sz w:val="20"/>
                <w:szCs w:val="20"/>
                <w:lang w:eastAsia="en-CA"/>
              </w:rPr>
              <w:t xml:space="preserve">using a </w:t>
            </w:r>
            <w:r w:rsidR="004B2AAC" w:rsidRPr="00C14A9D">
              <w:rPr>
                <w:rFonts w:eastAsia="Times New Roman" w:cstheme="minorHAnsi"/>
                <w:b/>
                <w:color w:val="000000"/>
                <w:sz w:val="20"/>
                <w:szCs w:val="20"/>
                <w:lang w:eastAsia="en-CA"/>
              </w:rPr>
              <w:t>Piracy Risk Area.</w:t>
            </w:r>
          </w:p>
          <w:p w14:paraId="02662491" w14:textId="77777777" w:rsidR="004B2AAC" w:rsidRPr="00C14A9D" w:rsidRDefault="004B2AAC">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szCs w:val="20"/>
                <w:u w:val="single"/>
              </w:rPr>
            </w:pPr>
            <w:r w:rsidRPr="00C14A9D">
              <w:rPr>
                <w:rFonts w:cstheme="minorHAnsi"/>
                <w:sz w:val="20"/>
                <w:szCs w:val="20"/>
                <w:u w:val="single"/>
              </w:rPr>
              <w:t>Remarks:</w:t>
            </w:r>
          </w:p>
          <w:p w14:paraId="1D05BD09" w14:textId="5377CBBB" w:rsidR="004B2AAC" w:rsidRPr="00C14A9D" w:rsidRDefault="004B2AAC" w:rsidP="00A66C15">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C14A9D">
              <w:rPr>
                <w:rFonts w:eastAsia="Times New Roman" w:cstheme="minorHAnsi"/>
                <w:color w:val="000000"/>
                <w:sz w:val="20"/>
                <w:szCs w:val="20"/>
                <w:lang w:eastAsia="en-CA"/>
              </w:rPr>
              <w:t xml:space="preserve">If it required to encode any ship reporting requirements within the Piracy Risk Area, this must be done using an associated Ship Report information type. </w:t>
            </w:r>
          </w:p>
          <w:p w14:paraId="28E62AB8" w14:textId="6E3977BD" w:rsidR="00EB7F42" w:rsidRPr="00A66C15" w:rsidRDefault="00EB7F42" w:rsidP="00A66C15">
            <w:pPr>
              <w:shd w:val="clear" w:color="auto" w:fill="FFFFFF"/>
              <w:spacing w:before="96" w:after="120"/>
              <w:rPr>
                <w:rFonts w:eastAsia="Times New Roman" w:cstheme="minorHAnsi"/>
                <w:color w:val="000000"/>
                <w:sz w:val="19"/>
                <w:szCs w:val="19"/>
                <w:lang w:eastAsia="en-CA"/>
              </w:rPr>
            </w:pPr>
            <w:r w:rsidRPr="00C14A9D">
              <w:rPr>
                <w:rFonts w:cstheme="minorHAnsi"/>
                <w:sz w:val="20"/>
                <w:szCs w:val="20"/>
                <w:u w:val="single"/>
              </w:rPr>
              <w:t>Distinction:</w:t>
            </w:r>
            <w:r w:rsidRPr="00C14A9D">
              <w:rPr>
                <w:rFonts w:cstheme="minorHAnsi"/>
                <w:color w:val="FF0000"/>
                <w:sz w:val="20"/>
                <w:szCs w:val="20"/>
              </w:rPr>
              <w:t xml:space="preserve">  </w:t>
            </w:r>
            <w:r w:rsidR="00B10DC0" w:rsidRPr="00C14A9D">
              <w:rPr>
                <w:rFonts w:eastAsia="Times New Roman" w:cstheme="minorHAnsi"/>
                <w:color w:val="000000"/>
                <w:sz w:val="20"/>
                <w:szCs w:val="20"/>
                <w:lang w:eastAsia="en-CA"/>
              </w:rPr>
              <w:t>ISPS Code Security Level.</w:t>
            </w:r>
          </w:p>
        </w:tc>
      </w:tr>
    </w:tbl>
    <w:p w14:paraId="19B90A90" w14:textId="77777777" w:rsidR="00EB7F42" w:rsidRPr="00ED455F" w:rsidRDefault="00EB7F42">
      <w:pPr>
        <w:rPr>
          <w:rFonts w:cstheme="minorHAnsi"/>
        </w:rPr>
      </w:pPr>
    </w:p>
    <w:p w14:paraId="6E0F5992" w14:textId="06F26CF3" w:rsidR="00F4544D" w:rsidRPr="00A66C15" w:rsidRDefault="007D442D" w:rsidP="00EC438D">
      <w:pPr>
        <w:pStyle w:val="Heading2"/>
        <w:rPr>
          <w:rFonts w:asciiTheme="minorHAnsi" w:hAnsiTheme="minorHAnsi" w:cstheme="minorHAnsi"/>
        </w:rPr>
      </w:pPr>
      <w:bookmarkStart w:id="395" w:name="_Toc531133521"/>
      <w:r w:rsidRPr="00A66C15">
        <w:rPr>
          <w:rFonts w:asciiTheme="minorHAnsi" w:hAnsiTheme="minorHAnsi" w:cstheme="minorHAnsi"/>
        </w:rPr>
        <w:lastRenderedPageBreak/>
        <w:t xml:space="preserve">Place of </w:t>
      </w:r>
      <w:r w:rsidR="00F4544D" w:rsidRPr="00A66C15">
        <w:rPr>
          <w:rFonts w:asciiTheme="minorHAnsi" w:hAnsiTheme="minorHAnsi" w:cstheme="minorHAnsi"/>
        </w:rPr>
        <w:t>Refuge</w:t>
      </w:r>
      <w:bookmarkEnd w:id="395"/>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64AE075E" w14:textId="77777777" w:rsidTr="003613DB">
        <w:trPr>
          <w:trHeight w:val="545"/>
        </w:trPr>
        <w:tc>
          <w:tcPr>
            <w:tcW w:w="9350" w:type="dxa"/>
            <w:hideMark/>
          </w:tcPr>
          <w:p w14:paraId="41DA0992" w14:textId="58E9708D" w:rsidR="00EB7F42" w:rsidRPr="00A66C15" w:rsidRDefault="00EB7F42" w:rsidP="00CB3417">
            <w:pPr>
              <w:rPr>
                <w:rFonts w:cstheme="minorHAnsi"/>
              </w:rPr>
            </w:pPr>
            <w:r w:rsidRPr="00ED455F">
              <w:rPr>
                <w:rFonts w:cstheme="minorHAnsi"/>
                <w:sz w:val="20"/>
                <w:u w:val="single"/>
              </w:rPr>
              <w:t xml:space="preserve">IHO Definition: </w:t>
            </w:r>
            <w:r w:rsidR="007D442D" w:rsidRPr="00A66C15">
              <w:rPr>
                <w:rFonts w:cstheme="minorHAnsi"/>
                <w:b/>
              </w:rPr>
              <w:t xml:space="preserve">PLACE OF </w:t>
            </w:r>
            <w:r w:rsidR="00CB3417" w:rsidRPr="00A66C15">
              <w:rPr>
                <w:rFonts w:cstheme="minorHAnsi"/>
                <w:b/>
              </w:rPr>
              <w:t>REFUGE</w:t>
            </w:r>
            <w:r w:rsidRPr="00A66C15">
              <w:rPr>
                <w:rFonts w:cstheme="minorHAnsi"/>
                <w:b/>
                <w:sz w:val="20"/>
              </w:rPr>
              <w:t xml:space="preserve">: </w:t>
            </w:r>
            <w:r w:rsidR="005A2CD0" w:rsidRPr="00A66C15">
              <w:rPr>
                <w:rFonts w:cstheme="minorHAnsi"/>
              </w:rPr>
              <w:t>A place where a ship in need of assistance can take action to enable it to stabilize its condition and reduce the hazards to navigation, and to protect human life and the environment.</w:t>
            </w:r>
            <w:r w:rsidRPr="00A66C15">
              <w:rPr>
                <w:rFonts w:cstheme="minorHAnsi"/>
                <w:sz w:val="20"/>
              </w:rPr>
              <w:t xml:space="preserve"> (</w:t>
            </w:r>
            <w:r w:rsidR="005A2CD0" w:rsidRPr="00A66C15">
              <w:rPr>
                <w:rFonts w:cstheme="minorHAnsi"/>
                <w:sz w:val="20"/>
              </w:rPr>
              <w:t>NIPWG</w:t>
            </w:r>
            <w:r w:rsidRPr="00ED455F">
              <w:rPr>
                <w:rFonts w:cstheme="minorHAnsi"/>
                <w:sz w:val="20"/>
              </w:rPr>
              <w:t>).</w:t>
            </w:r>
          </w:p>
        </w:tc>
      </w:tr>
      <w:tr w:rsidR="00EB7F42" w:rsidRPr="00D90A3A" w14:paraId="39BBEE9A" w14:textId="77777777" w:rsidTr="003613DB">
        <w:trPr>
          <w:trHeight w:val="485"/>
        </w:trPr>
        <w:tc>
          <w:tcPr>
            <w:tcW w:w="9350" w:type="dxa"/>
            <w:hideMark/>
          </w:tcPr>
          <w:p w14:paraId="587CD0E0" w14:textId="42840988" w:rsidR="00EB7F42" w:rsidRPr="00A66C15" w:rsidRDefault="00EB7F42" w:rsidP="00EB7F42">
            <w:pPr>
              <w:spacing w:after="120"/>
              <w:rPr>
                <w:rFonts w:cstheme="minorHAnsi"/>
                <w:b/>
                <w:sz w:val="20"/>
              </w:rPr>
            </w:pPr>
            <w:r w:rsidRPr="00ED455F">
              <w:rPr>
                <w:rFonts w:cstheme="minorHAnsi"/>
                <w:b/>
                <w:sz w:val="20"/>
                <w:u w:val="single"/>
              </w:rPr>
              <w:t>S-</w:t>
            </w:r>
            <w:r w:rsidR="00CB3417" w:rsidRPr="00A66C15">
              <w:rPr>
                <w:rFonts w:cstheme="minorHAnsi"/>
                <w:b/>
                <w:sz w:val="20"/>
                <w:u w:val="single"/>
              </w:rPr>
              <w:t xml:space="preserve">127 </w:t>
            </w:r>
            <w:r w:rsidRPr="00A66C15">
              <w:rPr>
                <w:rFonts w:cstheme="minorHAnsi"/>
                <w:b/>
                <w:sz w:val="20"/>
                <w:u w:val="single"/>
              </w:rPr>
              <w:t>Geo Feature</w:t>
            </w:r>
            <w:r w:rsidRPr="00ED455F">
              <w:rPr>
                <w:rFonts w:cstheme="minorHAnsi"/>
                <w:b/>
                <w:sz w:val="20"/>
                <w:u w:val="single"/>
              </w:rPr>
              <w:t xml:space="preserve">: </w:t>
            </w:r>
            <w:r w:rsidR="008A5EFC" w:rsidRPr="00A66C15">
              <w:rPr>
                <w:rFonts w:cstheme="minorHAnsi"/>
                <w:b/>
                <w:sz w:val="20"/>
              </w:rPr>
              <w:t>Place of refuge</w:t>
            </w:r>
            <w:r w:rsidR="008A5EFC" w:rsidRPr="00A66C15" w:rsidDel="008A5EFC">
              <w:rPr>
                <w:rFonts w:cstheme="minorHAnsi"/>
                <w:b/>
                <w:sz w:val="20"/>
              </w:rPr>
              <w:t xml:space="preserve"> </w:t>
            </w:r>
          </w:p>
          <w:p w14:paraId="035D9F7B" w14:textId="4765F3F2" w:rsidR="008A5EFC" w:rsidRPr="00A66C15" w:rsidRDefault="008A5EFC" w:rsidP="00EB7F42">
            <w:pPr>
              <w:spacing w:after="120"/>
              <w:rPr>
                <w:rFonts w:cstheme="minorHAnsi"/>
                <w:b/>
                <w:color w:val="FF0000"/>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EB7F42" w:rsidRPr="00D90A3A" w14:paraId="6FC9DD49" w14:textId="77777777" w:rsidTr="003613DB">
        <w:trPr>
          <w:trHeight w:val="485"/>
        </w:trPr>
        <w:tc>
          <w:tcPr>
            <w:tcW w:w="9350" w:type="dxa"/>
            <w:hideMark/>
          </w:tcPr>
          <w:p w14:paraId="79BD5745" w14:textId="54B3CF8F" w:rsidR="00EB7F42" w:rsidRPr="00A66C15" w:rsidRDefault="00EB7F42" w:rsidP="00EB7F42">
            <w:pPr>
              <w:rPr>
                <w:rFonts w:cstheme="minorHAnsi"/>
                <w:color w:val="FF0000"/>
                <w:sz w:val="20"/>
                <w:szCs w:val="24"/>
                <w:lang w:val="en-US"/>
              </w:rPr>
            </w:pPr>
            <w:r w:rsidRPr="00ED455F">
              <w:rPr>
                <w:rFonts w:cstheme="minorHAnsi"/>
                <w:b/>
                <w:sz w:val="20"/>
                <w:u w:val="single"/>
              </w:rPr>
              <w:t>Primitives:</w:t>
            </w:r>
            <w:r w:rsidR="008A5EFC" w:rsidRPr="00A66C15">
              <w:rPr>
                <w:rFonts w:cstheme="minorHAnsi"/>
                <w:b/>
                <w:bCs/>
                <w:sz w:val="20"/>
                <w:szCs w:val="20"/>
              </w:rPr>
              <w:t xml:space="preserve"> Point, Surface</w:t>
            </w:r>
          </w:p>
        </w:tc>
      </w:tr>
      <w:tr w:rsidR="004D3453" w:rsidRPr="00D90A3A" w14:paraId="66226152" w14:textId="77777777" w:rsidTr="003613DB">
        <w:tc>
          <w:tcPr>
            <w:tcW w:w="9350" w:type="dxa"/>
          </w:tcPr>
          <w:p w14:paraId="4A5CD349" w14:textId="151FA5F2" w:rsidR="004D3453" w:rsidRDefault="004D3453" w:rsidP="00EB7F42">
            <w:pPr>
              <w:rPr>
                <w:rFonts w:cstheme="minorHAnsi"/>
                <w:noProof/>
              </w:rPr>
            </w:pPr>
            <w:r>
              <w:rPr>
                <w:noProof/>
              </w:rPr>
              <w:drawing>
                <wp:inline distT="0" distB="0" distL="0" distR="0" wp14:anchorId="7A2DF80C" wp14:editId="3F786C54">
                  <wp:extent cx="3268980" cy="2946118"/>
                  <wp:effectExtent l="0" t="0" r="762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3282604" cy="2958396"/>
                          </a:xfrm>
                          <a:prstGeom prst="rect">
                            <a:avLst/>
                          </a:prstGeom>
                          <a:ln>
                            <a:noFill/>
                          </a:ln>
                          <a:extLst>
                            <a:ext uri="{53640926-AAD7-44D8-BBD7-CCE9431645EC}">
                              <a14:shadowObscured xmlns:a14="http://schemas.microsoft.com/office/drawing/2010/main"/>
                            </a:ext>
                          </a:extLst>
                        </pic:spPr>
                      </pic:pic>
                    </a:graphicData>
                  </a:graphic>
                </wp:inline>
              </w:drawing>
            </w:r>
          </w:p>
        </w:tc>
      </w:tr>
      <w:tr w:rsidR="00EB7F42" w:rsidRPr="00D90A3A" w14:paraId="30BAC49C" w14:textId="77777777" w:rsidTr="003613DB">
        <w:tc>
          <w:tcPr>
            <w:tcW w:w="9350" w:type="dxa"/>
          </w:tcPr>
          <w:p w14:paraId="6D8FC863" w14:textId="76BA34D1" w:rsidR="00EB7F42" w:rsidRDefault="00B97DD5" w:rsidP="00EB7F42">
            <w:pPr>
              <w:rPr>
                <w:rFonts w:cstheme="minorHAnsi"/>
              </w:rPr>
            </w:pPr>
            <w:r>
              <w:rPr>
                <w:rFonts w:cstheme="minorHAnsi"/>
                <w:noProof/>
              </w:rPr>
              <w:drawing>
                <wp:inline distT="0" distB="0" distL="0" distR="0" wp14:anchorId="6089403E" wp14:editId="76439519">
                  <wp:extent cx="3571969" cy="204443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laceOfRefuge attributes.png"/>
                          <pic:cNvPicPr/>
                        </pic:nvPicPr>
                        <pic:blipFill>
                          <a:blip r:embed="rId245">
                            <a:extLst>
                              <a:ext uri="{28A0092B-C50C-407E-A947-70E740481C1C}">
                                <a14:useLocalDpi xmlns:a14="http://schemas.microsoft.com/office/drawing/2010/main" val="0"/>
                              </a:ext>
                            </a:extLst>
                          </a:blip>
                          <a:stretch>
                            <a:fillRect/>
                          </a:stretch>
                        </pic:blipFill>
                        <pic:spPr>
                          <a:xfrm>
                            <a:off x="0" y="0"/>
                            <a:ext cx="3571969" cy="2044432"/>
                          </a:xfrm>
                          <a:prstGeom prst="rect">
                            <a:avLst/>
                          </a:prstGeom>
                        </pic:spPr>
                      </pic:pic>
                    </a:graphicData>
                  </a:graphic>
                </wp:inline>
              </w:drawing>
            </w:r>
          </w:p>
          <w:p w14:paraId="2E3B3707" w14:textId="0B5F9D36" w:rsidR="00B97DD5" w:rsidRPr="00ED455F" w:rsidRDefault="00B97DD5" w:rsidP="00EB7F42">
            <w:pPr>
              <w:rPr>
                <w:rFonts w:cstheme="minorHAnsi"/>
              </w:rPr>
            </w:pPr>
            <w:r>
              <w:rPr>
                <w:rFonts w:cstheme="minorHAnsi"/>
                <w:noProof/>
              </w:rPr>
              <w:lastRenderedPageBreak/>
              <w:drawing>
                <wp:inline distT="0" distB="0" distL="0" distR="0" wp14:anchorId="6E1EEA45" wp14:editId="1DD34EC1">
                  <wp:extent cx="5800090" cy="3748838"/>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laceOfRefuge assoc.png"/>
                          <pic:cNvPicPr/>
                        </pic:nvPicPr>
                        <pic:blipFill>
                          <a:blip r:embed="rId246">
                            <a:extLst>
                              <a:ext uri="{28A0092B-C50C-407E-A947-70E740481C1C}">
                                <a14:useLocalDpi xmlns:a14="http://schemas.microsoft.com/office/drawing/2010/main" val="0"/>
                              </a:ext>
                            </a:extLst>
                          </a:blip>
                          <a:stretch>
                            <a:fillRect/>
                          </a:stretch>
                        </pic:blipFill>
                        <pic:spPr>
                          <a:xfrm>
                            <a:off x="0" y="0"/>
                            <a:ext cx="5800090" cy="3748838"/>
                          </a:xfrm>
                          <a:prstGeom prst="rect">
                            <a:avLst/>
                          </a:prstGeom>
                        </pic:spPr>
                      </pic:pic>
                    </a:graphicData>
                  </a:graphic>
                </wp:inline>
              </w:drawing>
            </w:r>
          </w:p>
        </w:tc>
      </w:tr>
      <w:tr w:rsidR="00EB7F42" w:rsidRPr="00D90A3A" w14:paraId="0D9B5C09" w14:textId="77777777" w:rsidTr="003613DB">
        <w:tc>
          <w:tcPr>
            <w:tcW w:w="9350" w:type="dxa"/>
          </w:tcPr>
          <w:p w14:paraId="3335E4A7" w14:textId="2210452C" w:rsidR="00EB7F42" w:rsidRPr="00A66C15" w:rsidRDefault="004127C0" w:rsidP="00A66C15">
            <w:pPr>
              <w:spacing w:after="120"/>
              <w:rPr>
                <w:rFonts w:cstheme="minorHAnsi"/>
                <w:b/>
                <w:bCs/>
                <w:sz w:val="20"/>
              </w:rPr>
            </w:pPr>
            <w:r w:rsidRPr="00BD2D5B">
              <w:rPr>
                <w:rFonts w:cstheme="minorHAnsi"/>
                <w:b/>
                <w:bCs/>
                <w:sz w:val="20"/>
              </w:rPr>
              <w:lastRenderedPageBreak/>
              <w:t>5.23.1</w:t>
            </w:r>
            <w:r w:rsidR="00EB7F42" w:rsidRPr="00BD2D5B">
              <w:rPr>
                <w:rFonts w:cstheme="minorHAnsi"/>
                <w:b/>
                <w:bCs/>
                <w:sz w:val="20"/>
              </w:rPr>
              <w:t xml:space="preserve">  </w:t>
            </w:r>
            <w:r w:rsidR="008A5EFC" w:rsidRPr="00A66C15">
              <w:rPr>
                <w:rFonts w:cstheme="minorHAnsi"/>
                <w:b/>
                <w:bCs/>
                <w:sz w:val="20"/>
              </w:rPr>
              <w:t xml:space="preserve">Place of refuge </w:t>
            </w:r>
            <w:r w:rsidR="00EB7F42" w:rsidRPr="00A66C15">
              <w:rPr>
                <w:rFonts w:cstheme="minorHAnsi"/>
                <w:b/>
                <w:bCs/>
                <w:sz w:val="20"/>
              </w:rPr>
              <w:t>(see S-4 – B-</w:t>
            </w:r>
            <w:r w:rsidR="008A5EFC" w:rsidRPr="00A66C15">
              <w:rPr>
                <w:rFonts w:cstheme="minorHAnsi"/>
                <w:b/>
                <w:bCs/>
                <w:sz w:val="20"/>
              </w:rPr>
              <w:t>493.4</w:t>
            </w:r>
            <w:r w:rsidR="00EB7F42" w:rsidRPr="00A66C15">
              <w:rPr>
                <w:rFonts w:cstheme="minorHAnsi"/>
                <w:b/>
                <w:bCs/>
                <w:sz w:val="20"/>
              </w:rPr>
              <w:t>)</w:t>
            </w:r>
          </w:p>
          <w:p w14:paraId="69E8EAA8" w14:textId="6662725F" w:rsidR="004D3453" w:rsidRDefault="00EB7F42" w:rsidP="006A7306">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ED455F">
              <w:rPr>
                <w:rFonts w:cstheme="minorHAnsi"/>
                <w:sz w:val="20"/>
              </w:rPr>
              <w:t>I</w:t>
            </w:r>
            <w:r w:rsidR="006A7306" w:rsidRPr="00A66C15">
              <w:rPr>
                <w:rFonts w:cstheme="minorHAnsi"/>
                <w:sz w:val="20"/>
              </w:rPr>
              <w:t xml:space="preserve">f it is required to encode a place refuge for a ship or mariners, it must be done using the feature class </w:t>
            </w:r>
            <w:r w:rsidR="006A7306" w:rsidRPr="00A66C15">
              <w:rPr>
                <w:rFonts w:cstheme="minorHAnsi"/>
                <w:b/>
                <w:sz w:val="20"/>
              </w:rPr>
              <w:t>Place of refuge</w:t>
            </w:r>
            <w:r w:rsidR="006A7306" w:rsidRPr="00A66C15">
              <w:rPr>
                <w:rFonts w:cstheme="minorHAnsi"/>
                <w:sz w:val="20"/>
              </w:rPr>
              <w:t>.</w:t>
            </w:r>
            <w:r w:rsidR="006A7306" w:rsidRPr="00ED455F">
              <w:rPr>
                <w:rFonts w:cstheme="minorHAnsi"/>
                <w:sz w:val="20"/>
              </w:rPr>
              <w:t xml:space="preserve"> </w:t>
            </w:r>
            <w:r w:rsidR="006A7306" w:rsidRPr="00A66C15">
              <w:rPr>
                <w:rFonts w:cstheme="minorHAnsi"/>
                <w:sz w:val="20"/>
              </w:rPr>
              <w:t xml:space="preserve"> If the place of refuge is equipped with communication equipment, the VHF communication channel can be described in the attribute </w:t>
            </w:r>
            <w:proofErr w:type="spellStart"/>
            <w:r w:rsidR="006A7306" w:rsidRPr="00A66C15">
              <w:rPr>
                <w:rFonts w:cstheme="minorHAnsi"/>
                <w:b/>
                <w:sz w:val="20"/>
              </w:rPr>
              <w:t>communicationChannel</w:t>
            </w:r>
            <w:proofErr w:type="spellEnd"/>
            <w:r w:rsidR="006A7306" w:rsidRPr="00A66C15">
              <w:rPr>
                <w:rFonts w:cstheme="minorHAnsi"/>
                <w:sz w:val="20"/>
              </w:rPr>
              <w:t>.</w:t>
            </w:r>
            <w:r w:rsidR="004D3453">
              <w:rPr>
                <w:rFonts w:cstheme="minorHAnsi"/>
                <w:sz w:val="20"/>
              </w:rPr>
              <w:t xml:space="preserve"> </w:t>
            </w:r>
            <w:r w:rsidR="00950EAD">
              <w:rPr>
                <w:rFonts w:cstheme="minorHAnsi"/>
                <w:sz w:val="20"/>
              </w:rPr>
              <w:t xml:space="preserve">Communication information for authorities located at other places (or whose location is irrelevant or unknown) may be encoded in an associated </w:t>
            </w:r>
            <w:r w:rsidR="00950EAD" w:rsidRPr="00950EAD">
              <w:rPr>
                <w:rFonts w:cstheme="minorHAnsi"/>
                <w:b/>
                <w:sz w:val="20"/>
              </w:rPr>
              <w:t>Contact</w:t>
            </w:r>
            <w:r w:rsidR="00961888">
              <w:rPr>
                <w:rFonts w:cstheme="minorHAnsi"/>
                <w:b/>
                <w:sz w:val="20"/>
              </w:rPr>
              <w:t xml:space="preserve"> </w:t>
            </w:r>
            <w:r w:rsidR="00950EAD" w:rsidRPr="00950EAD">
              <w:rPr>
                <w:rFonts w:cstheme="minorHAnsi"/>
                <w:b/>
                <w:sz w:val="20"/>
              </w:rPr>
              <w:t>Details</w:t>
            </w:r>
            <w:r w:rsidR="00950EAD">
              <w:rPr>
                <w:rFonts w:cstheme="minorHAnsi"/>
                <w:sz w:val="20"/>
              </w:rPr>
              <w:t xml:space="preserve"> object.</w:t>
            </w:r>
          </w:p>
          <w:p w14:paraId="3EB52531" w14:textId="57BAA80F" w:rsidR="006A7306" w:rsidRDefault="004D3453" w:rsidP="006A7306">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Pr>
                <w:rFonts w:cstheme="minorHAnsi"/>
                <w:sz w:val="20"/>
              </w:rPr>
              <w:t xml:space="preserve">Where possible the full extent of the place of refuge area should be encoded using surface geometry. When it is not possible to define the area, point geometry can be placed in a central </w:t>
            </w:r>
            <w:r w:rsidR="004D5466">
              <w:rPr>
                <w:rFonts w:cstheme="minorHAnsi"/>
                <w:sz w:val="20"/>
              </w:rPr>
              <w:t>place of the area.</w:t>
            </w:r>
          </w:p>
          <w:p w14:paraId="799971AA" w14:textId="5368611D" w:rsidR="00860187" w:rsidRDefault="005E547C" w:rsidP="006A7306">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Pr>
                <w:rFonts w:cstheme="minorHAnsi"/>
                <w:sz w:val="20"/>
              </w:rPr>
              <w:t>Authorities may designate a</w:t>
            </w:r>
            <w:r w:rsidR="00AD611A">
              <w:rPr>
                <w:rFonts w:cstheme="minorHAnsi"/>
                <w:sz w:val="20"/>
              </w:rPr>
              <w:t xml:space="preserve">ny other </w:t>
            </w:r>
            <w:r>
              <w:rPr>
                <w:rFonts w:cstheme="minorHAnsi"/>
                <w:sz w:val="20"/>
              </w:rPr>
              <w:t xml:space="preserve">location (port, harbour, a sheltered place along the coastline, etc.) as a place of refuge for a specific occurrence without designating </w:t>
            </w:r>
            <w:r w:rsidR="00AD611A">
              <w:rPr>
                <w:rFonts w:cstheme="minorHAnsi"/>
                <w:sz w:val="20"/>
              </w:rPr>
              <w:t xml:space="preserve">it </w:t>
            </w:r>
            <w:r>
              <w:rPr>
                <w:rFonts w:cstheme="minorHAnsi"/>
                <w:sz w:val="20"/>
              </w:rPr>
              <w:t xml:space="preserve">as a </w:t>
            </w:r>
            <w:r w:rsidR="00AD611A">
              <w:rPr>
                <w:rFonts w:cstheme="minorHAnsi"/>
                <w:sz w:val="20"/>
              </w:rPr>
              <w:t xml:space="preserve">permanent or </w:t>
            </w:r>
            <w:r>
              <w:rPr>
                <w:rFonts w:cstheme="minorHAnsi"/>
                <w:sz w:val="20"/>
              </w:rPr>
              <w:t xml:space="preserve">general place of refuge. Such places should not normally be encoded as </w:t>
            </w:r>
            <w:r w:rsidR="00AD611A" w:rsidRPr="00AD611A">
              <w:rPr>
                <w:rFonts w:cstheme="minorHAnsi"/>
                <w:b/>
                <w:sz w:val="20"/>
              </w:rPr>
              <w:t>Place</w:t>
            </w:r>
            <w:r w:rsidR="00961888">
              <w:rPr>
                <w:rFonts w:cstheme="minorHAnsi"/>
                <w:b/>
                <w:sz w:val="20"/>
              </w:rPr>
              <w:t xml:space="preserve"> </w:t>
            </w:r>
            <w:r w:rsidR="00AD611A" w:rsidRPr="00AD611A">
              <w:rPr>
                <w:rFonts w:cstheme="minorHAnsi"/>
                <w:b/>
                <w:sz w:val="20"/>
              </w:rPr>
              <w:t>Of</w:t>
            </w:r>
            <w:r w:rsidR="00961888">
              <w:rPr>
                <w:rFonts w:cstheme="minorHAnsi"/>
                <w:b/>
                <w:sz w:val="20"/>
              </w:rPr>
              <w:t xml:space="preserve"> </w:t>
            </w:r>
            <w:r w:rsidR="00AD611A" w:rsidRPr="00AD611A">
              <w:rPr>
                <w:rFonts w:cstheme="minorHAnsi"/>
                <w:b/>
                <w:sz w:val="20"/>
              </w:rPr>
              <w:t>Refuge</w:t>
            </w:r>
            <w:r w:rsidR="00AD611A">
              <w:rPr>
                <w:rFonts w:cstheme="minorHAnsi"/>
                <w:sz w:val="20"/>
              </w:rPr>
              <w:t xml:space="preserve"> features</w:t>
            </w:r>
            <w:r>
              <w:rPr>
                <w:rFonts w:cstheme="minorHAnsi"/>
                <w:sz w:val="20"/>
              </w:rPr>
              <w:t xml:space="preserve"> without consulting the </w:t>
            </w:r>
            <w:r w:rsidR="00AD611A">
              <w:rPr>
                <w:rFonts w:cstheme="minorHAnsi"/>
                <w:sz w:val="20"/>
              </w:rPr>
              <w:t xml:space="preserve">responsible </w:t>
            </w:r>
            <w:r>
              <w:rPr>
                <w:rFonts w:cstheme="minorHAnsi"/>
                <w:sz w:val="20"/>
              </w:rPr>
              <w:t>authority.</w:t>
            </w:r>
          </w:p>
          <w:p w14:paraId="2ECE2D34" w14:textId="10F3DEF0" w:rsidR="005E547C" w:rsidRPr="00A66C15" w:rsidRDefault="00860187" w:rsidP="006A7306">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Pr>
                <w:rFonts w:cstheme="minorHAnsi"/>
                <w:sz w:val="20"/>
              </w:rPr>
              <w:t>T</w:t>
            </w:r>
            <w:r w:rsidR="00AD611A">
              <w:rPr>
                <w:rFonts w:cstheme="minorHAnsi"/>
                <w:sz w:val="20"/>
              </w:rPr>
              <w:t xml:space="preserve">he </w:t>
            </w:r>
            <w:r w:rsidR="00950EAD">
              <w:rPr>
                <w:rFonts w:cstheme="minorHAnsi"/>
                <w:sz w:val="20"/>
              </w:rPr>
              <w:t xml:space="preserve">relevant </w:t>
            </w:r>
            <w:r w:rsidR="00AD611A">
              <w:rPr>
                <w:rFonts w:cstheme="minorHAnsi"/>
                <w:sz w:val="20"/>
              </w:rPr>
              <w:t xml:space="preserve">IMO </w:t>
            </w:r>
            <w:r w:rsidR="00950EAD">
              <w:rPr>
                <w:rFonts w:cstheme="minorHAnsi"/>
                <w:sz w:val="20"/>
              </w:rPr>
              <w:t xml:space="preserve">circular and policies issued by maritime </w:t>
            </w:r>
            <w:r w:rsidR="00926672">
              <w:rPr>
                <w:rFonts w:cstheme="minorHAnsi"/>
                <w:sz w:val="20"/>
              </w:rPr>
              <w:t>authorities</w:t>
            </w:r>
            <w:r w:rsidR="00950EAD">
              <w:rPr>
                <w:rFonts w:cstheme="minorHAnsi"/>
                <w:sz w:val="20"/>
              </w:rPr>
              <w:t xml:space="preserve"> on places of refuge make it abundantly clear that designated places are not the only possibilities for refuge</w:t>
            </w:r>
            <w:r>
              <w:rPr>
                <w:rFonts w:cstheme="minorHAnsi"/>
                <w:sz w:val="20"/>
              </w:rPr>
              <w:t xml:space="preserve">, </w:t>
            </w:r>
            <w:r w:rsidR="00926672">
              <w:rPr>
                <w:rFonts w:cstheme="minorHAnsi"/>
                <w:sz w:val="20"/>
              </w:rPr>
              <w:t>h</w:t>
            </w:r>
            <w:r>
              <w:rPr>
                <w:rFonts w:cstheme="minorHAnsi"/>
                <w:sz w:val="20"/>
              </w:rPr>
              <w:t>owever,</w:t>
            </w:r>
            <w:r w:rsidR="00950EAD">
              <w:rPr>
                <w:rFonts w:cstheme="minorHAnsi"/>
                <w:sz w:val="20"/>
              </w:rPr>
              <w:t xml:space="preserve"> data p</w:t>
            </w:r>
            <w:r w:rsidR="00AD611A">
              <w:rPr>
                <w:rFonts w:cstheme="minorHAnsi"/>
                <w:sz w:val="20"/>
              </w:rPr>
              <w:t>roducers may</w:t>
            </w:r>
            <w:r w:rsidR="00950EAD">
              <w:rPr>
                <w:rFonts w:cstheme="minorHAnsi"/>
                <w:sz w:val="20"/>
              </w:rPr>
              <w:t xml:space="preserve">, </w:t>
            </w:r>
            <w:r w:rsidR="00926672">
              <w:rPr>
                <w:rFonts w:cstheme="minorHAnsi"/>
                <w:sz w:val="20"/>
              </w:rPr>
              <w:t>as a pre</w:t>
            </w:r>
            <w:r w:rsidR="00950EAD">
              <w:rPr>
                <w:rFonts w:cstheme="minorHAnsi"/>
                <w:sz w:val="20"/>
              </w:rPr>
              <w:t>caution,</w:t>
            </w:r>
            <w:r w:rsidR="00AD611A">
              <w:rPr>
                <w:rFonts w:cstheme="minorHAnsi"/>
                <w:sz w:val="20"/>
              </w:rPr>
              <w:t xml:space="preserve"> include general information about places of refuge with their datasets</w:t>
            </w:r>
            <w:r>
              <w:rPr>
                <w:rFonts w:cstheme="minorHAnsi"/>
                <w:sz w:val="20"/>
              </w:rPr>
              <w:t>. Such general information may be encoded</w:t>
            </w:r>
            <w:r w:rsidR="00AD611A">
              <w:rPr>
                <w:rFonts w:cstheme="minorHAnsi"/>
                <w:sz w:val="20"/>
              </w:rPr>
              <w:t xml:space="preserve"> </w:t>
            </w:r>
            <w:r>
              <w:rPr>
                <w:rFonts w:cstheme="minorHAnsi"/>
                <w:sz w:val="20"/>
              </w:rPr>
              <w:t>as</w:t>
            </w:r>
            <w:r w:rsidR="00AD611A">
              <w:rPr>
                <w:rFonts w:cstheme="minorHAnsi"/>
                <w:sz w:val="20"/>
              </w:rPr>
              <w:t xml:space="preserve"> a note advising mariners that other places of refuge may be arranged for a particular incident with the consent of the appropriate authorities.</w:t>
            </w:r>
            <w:r w:rsidR="00950EAD">
              <w:rPr>
                <w:rFonts w:cstheme="minorHAnsi"/>
                <w:sz w:val="20"/>
              </w:rPr>
              <w:t xml:space="preserve"> Such a note might be encoded as a </w:t>
            </w:r>
            <w:r w:rsidR="00950EAD" w:rsidRPr="00950EAD">
              <w:rPr>
                <w:rFonts w:cstheme="minorHAnsi"/>
                <w:b/>
                <w:sz w:val="20"/>
              </w:rPr>
              <w:t>Nautical</w:t>
            </w:r>
            <w:r w:rsidR="0094585A">
              <w:rPr>
                <w:rFonts w:cstheme="minorHAnsi"/>
                <w:b/>
                <w:sz w:val="20"/>
              </w:rPr>
              <w:t xml:space="preserve"> </w:t>
            </w:r>
            <w:r w:rsidR="00950EAD" w:rsidRPr="00950EAD">
              <w:rPr>
                <w:rFonts w:cstheme="minorHAnsi"/>
                <w:b/>
                <w:sz w:val="20"/>
              </w:rPr>
              <w:t>Information</w:t>
            </w:r>
            <w:r w:rsidR="00950EAD">
              <w:rPr>
                <w:rFonts w:cstheme="minorHAnsi"/>
                <w:sz w:val="20"/>
              </w:rPr>
              <w:t xml:space="preserve"> object associated to appropriate geographic features</w:t>
            </w:r>
            <w:r>
              <w:rPr>
                <w:rFonts w:cstheme="minorHAnsi"/>
                <w:sz w:val="20"/>
              </w:rPr>
              <w:t>.</w:t>
            </w:r>
          </w:p>
          <w:p w14:paraId="34F3F218" w14:textId="50001AD1" w:rsidR="00EB7F42" w:rsidRPr="00ED455F" w:rsidRDefault="00EB7F42" w:rsidP="00A66C15">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rPr>
            </w:pPr>
            <w:r w:rsidRPr="00ED455F">
              <w:rPr>
                <w:rFonts w:cstheme="minorHAnsi"/>
                <w:sz w:val="20"/>
                <w:u w:val="single"/>
              </w:rPr>
              <w:t>Distinction:</w:t>
            </w:r>
            <w:r w:rsidRPr="00A66C15">
              <w:rPr>
                <w:rFonts w:cstheme="minorHAnsi"/>
                <w:color w:val="FF0000"/>
                <w:sz w:val="20"/>
              </w:rPr>
              <w:t xml:space="preserve">  </w:t>
            </w:r>
            <w:r w:rsidR="006A7306" w:rsidRPr="00A66C15">
              <w:rPr>
                <w:rFonts w:cstheme="minorHAnsi"/>
                <w:sz w:val="20"/>
              </w:rPr>
              <w:t>Nil</w:t>
            </w:r>
          </w:p>
        </w:tc>
      </w:tr>
    </w:tbl>
    <w:p w14:paraId="6B01DF22" w14:textId="77777777" w:rsidR="00EB7F42" w:rsidRPr="00ED455F" w:rsidRDefault="00EB7F42">
      <w:pPr>
        <w:rPr>
          <w:rFonts w:cstheme="minorHAnsi"/>
        </w:rPr>
      </w:pPr>
    </w:p>
    <w:p w14:paraId="0F820C10" w14:textId="1C268C87" w:rsidR="00F4544D" w:rsidRPr="00A66C15" w:rsidRDefault="00F4544D" w:rsidP="00EC438D">
      <w:pPr>
        <w:pStyle w:val="Heading2"/>
        <w:rPr>
          <w:rFonts w:asciiTheme="minorHAnsi" w:hAnsiTheme="minorHAnsi" w:cstheme="minorHAnsi"/>
        </w:rPr>
      </w:pPr>
      <w:bookmarkStart w:id="396" w:name="_Ref531052397"/>
      <w:bookmarkStart w:id="397" w:name="_Toc531133522"/>
      <w:r w:rsidRPr="00A66C15">
        <w:rPr>
          <w:rFonts w:asciiTheme="minorHAnsi" w:hAnsiTheme="minorHAnsi" w:cstheme="minorHAnsi"/>
        </w:rPr>
        <w:lastRenderedPageBreak/>
        <w:t>Vessel</w:t>
      </w:r>
      <w:r w:rsidR="00EC06B0" w:rsidRPr="00A66C15">
        <w:rPr>
          <w:rFonts w:asciiTheme="minorHAnsi" w:hAnsiTheme="minorHAnsi" w:cstheme="minorHAnsi"/>
        </w:rPr>
        <w:t xml:space="preserve"> </w:t>
      </w:r>
      <w:r w:rsidRPr="00A66C15">
        <w:rPr>
          <w:rFonts w:asciiTheme="minorHAnsi" w:hAnsiTheme="minorHAnsi" w:cstheme="minorHAnsi"/>
        </w:rPr>
        <w:t>Traffic</w:t>
      </w:r>
      <w:r w:rsidR="00EC06B0" w:rsidRPr="00A66C15">
        <w:rPr>
          <w:rFonts w:asciiTheme="minorHAnsi" w:hAnsiTheme="minorHAnsi" w:cstheme="minorHAnsi"/>
        </w:rPr>
        <w:t xml:space="preserve"> </w:t>
      </w:r>
      <w:r w:rsidRPr="00A66C15">
        <w:rPr>
          <w:rFonts w:asciiTheme="minorHAnsi" w:hAnsiTheme="minorHAnsi" w:cstheme="minorHAnsi"/>
        </w:rPr>
        <w:t>Service</w:t>
      </w:r>
      <w:r w:rsidR="00EC06B0" w:rsidRPr="00A66C15">
        <w:rPr>
          <w:rFonts w:asciiTheme="minorHAnsi" w:hAnsiTheme="minorHAnsi" w:cstheme="minorHAnsi"/>
        </w:rPr>
        <w:t xml:space="preserve"> </w:t>
      </w:r>
      <w:r w:rsidRPr="00A66C15">
        <w:rPr>
          <w:rFonts w:asciiTheme="minorHAnsi" w:hAnsiTheme="minorHAnsi" w:cstheme="minorHAnsi"/>
        </w:rPr>
        <w:t>Area</w:t>
      </w:r>
      <w:bookmarkEnd w:id="396"/>
      <w:bookmarkEnd w:id="39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EB7F42" w:rsidRPr="00D90A3A" w14:paraId="516284DC" w14:textId="77777777" w:rsidTr="003613DB">
        <w:trPr>
          <w:trHeight w:val="545"/>
        </w:trPr>
        <w:tc>
          <w:tcPr>
            <w:tcW w:w="9350" w:type="dxa"/>
            <w:hideMark/>
          </w:tcPr>
          <w:p w14:paraId="614C90F9" w14:textId="3F1D12E3" w:rsidR="00EB7F42" w:rsidRPr="00A66C15" w:rsidRDefault="00EB7F42" w:rsidP="00EB7F42">
            <w:pPr>
              <w:spacing w:after="120"/>
              <w:rPr>
                <w:rFonts w:cstheme="minorHAnsi"/>
                <w:sz w:val="20"/>
                <w:lang w:val="en-US"/>
              </w:rPr>
            </w:pPr>
            <w:r w:rsidRPr="00ED455F">
              <w:rPr>
                <w:rFonts w:cstheme="minorHAnsi"/>
                <w:sz w:val="20"/>
                <w:u w:val="single"/>
              </w:rPr>
              <w:t xml:space="preserve">IHO Definition: </w:t>
            </w:r>
            <w:r w:rsidR="002043EA" w:rsidRPr="00A66C15">
              <w:rPr>
                <w:rFonts w:cstheme="minorHAnsi"/>
                <w:b/>
                <w:sz w:val="20"/>
              </w:rPr>
              <w:t>Vessel Traffic Service Area</w:t>
            </w:r>
            <w:r w:rsidRPr="00ED455F">
              <w:rPr>
                <w:rFonts w:cstheme="minorHAnsi"/>
                <w:b/>
                <w:sz w:val="20"/>
              </w:rPr>
              <w:t xml:space="preserve">: </w:t>
            </w:r>
            <w:r w:rsidR="002043EA" w:rsidRPr="00A66C15">
              <w:rPr>
                <w:rFonts w:cstheme="minorHAnsi"/>
                <w:sz w:val="20"/>
              </w:rPr>
              <w:t>The area of any service implemented by a relevant authority primarily designed to improve safety and efficiency of traffic flow and the protection of the environment. It may range from simple information messages, to extensive organisation of the traffic involving national or regional schemes.</w:t>
            </w:r>
            <w:r w:rsidRPr="00ED455F">
              <w:rPr>
                <w:rFonts w:cstheme="minorHAnsi"/>
                <w:sz w:val="20"/>
              </w:rPr>
              <w:t xml:space="preserve"> (</w:t>
            </w:r>
            <w:r w:rsidR="002043EA" w:rsidRPr="00ED455F">
              <w:rPr>
                <w:rFonts w:cstheme="minorHAnsi"/>
                <w:sz w:val="20"/>
              </w:rPr>
              <w:t>NIPWG</w:t>
            </w:r>
            <w:r w:rsidRPr="00A66C15">
              <w:rPr>
                <w:rFonts w:cstheme="minorHAnsi"/>
                <w:sz w:val="20"/>
              </w:rPr>
              <w:t>).</w:t>
            </w:r>
          </w:p>
        </w:tc>
      </w:tr>
      <w:tr w:rsidR="00EB7F42" w:rsidRPr="00D90A3A" w14:paraId="67ED0121" w14:textId="77777777" w:rsidTr="003613DB">
        <w:trPr>
          <w:trHeight w:val="485"/>
        </w:trPr>
        <w:tc>
          <w:tcPr>
            <w:tcW w:w="9350" w:type="dxa"/>
            <w:hideMark/>
          </w:tcPr>
          <w:p w14:paraId="3BA3A19E" w14:textId="4253904C" w:rsidR="009447EE" w:rsidRPr="00A66C15" w:rsidRDefault="009447EE" w:rsidP="009447EE">
            <w:pPr>
              <w:spacing w:after="120"/>
              <w:rPr>
                <w:rFonts w:cstheme="minorHAnsi"/>
                <w:b/>
                <w:sz w:val="20"/>
              </w:rPr>
            </w:pPr>
            <w:r w:rsidRPr="00ED455F">
              <w:rPr>
                <w:rFonts w:cstheme="minorHAnsi"/>
                <w:b/>
                <w:sz w:val="20"/>
                <w:u w:val="single"/>
              </w:rPr>
              <w:t xml:space="preserve">S-127 Geo Feature: </w:t>
            </w:r>
            <w:r w:rsidRPr="00A66C15">
              <w:rPr>
                <w:rFonts w:cstheme="minorHAnsi"/>
                <w:b/>
                <w:sz w:val="20"/>
              </w:rPr>
              <w:t>Vessel Traffic Service Area</w:t>
            </w:r>
          </w:p>
          <w:p w14:paraId="4B8FD50C" w14:textId="2D078588" w:rsidR="00EB7F42" w:rsidRPr="00A66C15" w:rsidRDefault="009447EE" w:rsidP="009447EE">
            <w:pPr>
              <w:spacing w:after="120"/>
              <w:rPr>
                <w:rFonts w:cstheme="minorHAnsi"/>
                <w:b/>
                <w:color w:val="FF0000"/>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EB7F42" w:rsidRPr="00D90A3A" w14:paraId="670559C5" w14:textId="77777777" w:rsidTr="003613DB">
        <w:trPr>
          <w:trHeight w:val="485"/>
        </w:trPr>
        <w:tc>
          <w:tcPr>
            <w:tcW w:w="9350" w:type="dxa"/>
            <w:hideMark/>
          </w:tcPr>
          <w:p w14:paraId="0A512BAE" w14:textId="389885E3" w:rsidR="00EB7F42" w:rsidRPr="00A66C15" w:rsidRDefault="009447EE" w:rsidP="00EB7F42">
            <w:pPr>
              <w:rPr>
                <w:rFonts w:cstheme="minorHAnsi"/>
                <w:color w:val="FF0000"/>
                <w:sz w:val="20"/>
                <w:szCs w:val="24"/>
                <w:lang w:val="en-US"/>
              </w:rPr>
            </w:pPr>
            <w:r w:rsidRPr="00ED455F">
              <w:rPr>
                <w:rFonts w:cstheme="minorHAnsi"/>
                <w:b/>
                <w:sz w:val="20"/>
                <w:u w:val="single"/>
              </w:rPr>
              <w:t>Primitives:</w:t>
            </w:r>
            <w:r w:rsidRPr="00A66C15">
              <w:rPr>
                <w:rFonts w:cstheme="minorHAnsi"/>
                <w:b/>
                <w:sz w:val="20"/>
              </w:rPr>
              <w:t xml:space="preserve"> Surface</w:t>
            </w:r>
          </w:p>
        </w:tc>
      </w:tr>
      <w:tr w:rsidR="00EB7F42" w:rsidRPr="00D90A3A" w14:paraId="05B88F73" w14:textId="77777777" w:rsidTr="003613DB">
        <w:tc>
          <w:tcPr>
            <w:tcW w:w="9350" w:type="dxa"/>
          </w:tcPr>
          <w:p w14:paraId="7DA718EB" w14:textId="72AD4A2E" w:rsidR="00EB7F42" w:rsidRDefault="00EC4A83" w:rsidP="003613DB">
            <w:pPr>
              <w:jc w:val="center"/>
              <w:rPr>
                <w:rFonts w:cstheme="minorHAnsi"/>
              </w:rPr>
            </w:pPr>
            <w:r>
              <w:rPr>
                <w:rFonts w:cstheme="minorHAnsi"/>
                <w:noProof/>
              </w:rPr>
              <w:drawing>
                <wp:inline distT="0" distB="0" distL="0" distR="0" wp14:anchorId="57429DD7" wp14:editId="0EEF97FC">
                  <wp:extent cx="5128858" cy="219584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VTSArea attributes.png"/>
                          <pic:cNvPicPr/>
                        </pic:nvPicPr>
                        <pic:blipFill>
                          <a:blip r:embed="rId247">
                            <a:extLst>
                              <a:ext uri="{28A0092B-C50C-407E-A947-70E740481C1C}">
                                <a14:useLocalDpi xmlns:a14="http://schemas.microsoft.com/office/drawing/2010/main" val="0"/>
                              </a:ext>
                            </a:extLst>
                          </a:blip>
                          <a:stretch>
                            <a:fillRect/>
                          </a:stretch>
                        </pic:blipFill>
                        <pic:spPr>
                          <a:xfrm>
                            <a:off x="0" y="0"/>
                            <a:ext cx="5128858" cy="2195841"/>
                          </a:xfrm>
                          <a:prstGeom prst="rect">
                            <a:avLst/>
                          </a:prstGeom>
                        </pic:spPr>
                      </pic:pic>
                    </a:graphicData>
                  </a:graphic>
                </wp:inline>
              </w:drawing>
            </w:r>
          </w:p>
          <w:p w14:paraId="5351D72C" w14:textId="4B34CB2C" w:rsidR="004F42AB" w:rsidRPr="00ED455F" w:rsidRDefault="004F42AB" w:rsidP="00EB7F42">
            <w:pPr>
              <w:rPr>
                <w:rFonts w:cstheme="minorHAnsi"/>
              </w:rPr>
            </w:pPr>
            <w:r>
              <w:rPr>
                <w:rFonts w:cstheme="minorHAnsi"/>
                <w:noProof/>
              </w:rPr>
              <w:lastRenderedPageBreak/>
              <w:drawing>
                <wp:inline distT="0" distB="0" distL="0" distR="0" wp14:anchorId="436345CE" wp14:editId="07E9276D">
                  <wp:extent cx="5799867" cy="4681220"/>
                  <wp:effectExtent l="0" t="0" r="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VTSArea assoc.png"/>
                          <pic:cNvPicPr/>
                        </pic:nvPicPr>
                        <pic:blipFill>
                          <a:blip r:embed="rId248">
                            <a:extLst>
                              <a:ext uri="{28A0092B-C50C-407E-A947-70E740481C1C}">
                                <a14:useLocalDpi xmlns:a14="http://schemas.microsoft.com/office/drawing/2010/main" val="0"/>
                              </a:ext>
                            </a:extLst>
                          </a:blip>
                          <a:stretch>
                            <a:fillRect/>
                          </a:stretch>
                        </pic:blipFill>
                        <pic:spPr>
                          <a:xfrm>
                            <a:off x="0" y="0"/>
                            <a:ext cx="5799867" cy="4681220"/>
                          </a:xfrm>
                          <a:prstGeom prst="rect">
                            <a:avLst/>
                          </a:prstGeom>
                        </pic:spPr>
                      </pic:pic>
                    </a:graphicData>
                  </a:graphic>
                </wp:inline>
              </w:drawing>
            </w:r>
          </w:p>
        </w:tc>
      </w:tr>
      <w:tr w:rsidR="00EB7F42" w:rsidRPr="00D90A3A" w14:paraId="2785A798" w14:textId="77777777" w:rsidTr="003613DB">
        <w:tc>
          <w:tcPr>
            <w:tcW w:w="9350" w:type="dxa"/>
          </w:tcPr>
          <w:p w14:paraId="0A24CAD2" w14:textId="653A62E7" w:rsidR="00EB7F42" w:rsidRPr="00A66C15" w:rsidRDefault="004127C0" w:rsidP="00EB7F42">
            <w:pPr>
              <w:pStyle w:val="NormalWeb"/>
              <w:spacing w:before="120" w:after="120"/>
              <w:rPr>
                <w:rFonts w:cstheme="minorHAnsi"/>
                <w:b/>
                <w:bCs/>
                <w:sz w:val="20"/>
                <w:szCs w:val="22"/>
              </w:rPr>
            </w:pPr>
            <w:r w:rsidRPr="00BD2D5B">
              <w:rPr>
                <w:rFonts w:cstheme="minorHAnsi"/>
                <w:b/>
                <w:bCs/>
                <w:sz w:val="20"/>
                <w:szCs w:val="22"/>
              </w:rPr>
              <w:lastRenderedPageBreak/>
              <w:t>5.24.1</w:t>
            </w:r>
            <w:r w:rsidR="00EB7F42" w:rsidRPr="00BD2D5B">
              <w:rPr>
                <w:rFonts w:cstheme="minorHAnsi"/>
                <w:b/>
                <w:bCs/>
                <w:sz w:val="20"/>
                <w:szCs w:val="22"/>
              </w:rPr>
              <w:t xml:space="preserve">  </w:t>
            </w:r>
            <w:r w:rsidR="009447EE" w:rsidRPr="00A66C15">
              <w:rPr>
                <w:rFonts w:cstheme="minorHAnsi"/>
                <w:b/>
                <w:bCs/>
                <w:sz w:val="20"/>
                <w:szCs w:val="22"/>
              </w:rPr>
              <w:t>Vessel Traffic Service Area</w:t>
            </w:r>
            <w:r w:rsidR="009447EE" w:rsidRPr="00A66C15" w:rsidDel="009447EE">
              <w:rPr>
                <w:rFonts w:cstheme="minorHAnsi"/>
                <w:b/>
                <w:bCs/>
                <w:sz w:val="20"/>
                <w:szCs w:val="22"/>
              </w:rPr>
              <w:t xml:space="preserve"> </w:t>
            </w:r>
            <w:r w:rsidR="00EB7F42" w:rsidRPr="00A66C15">
              <w:rPr>
                <w:rFonts w:cstheme="minorHAnsi"/>
                <w:b/>
                <w:bCs/>
                <w:sz w:val="20"/>
                <w:szCs w:val="22"/>
              </w:rPr>
              <w:t>(see S-4 – B-</w:t>
            </w:r>
            <w:r w:rsidR="009447EE" w:rsidRPr="00A66C15">
              <w:rPr>
                <w:rFonts w:cstheme="minorHAnsi"/>
                <w:b/>
                <w:bCs/>
                <w:sz w:val="20"/>
                <w:szCs w:val="22"/>
              </w:rPr>
              <w:t>488.3</w:t>
            </w:r>
            <w:r w:rsidR="00EB7F42" w:rsidRPr="00A66C15">
              <w:rPr>
                <w:rFonts w:cstheme="minorHAnsi"/>
                <w:b/>
                <w:bCs/>
                <w:sz w:val="20"/>
                <w:szCs w:val="22"/>
              </w:rPr>
              <w:t>)</w:t>
            </w:r>
          </w:p>
          <w:p w14:paraId="1CF00014" w14:textId="25342DED" w:rsidR="009447EE" w:rsidRPr="00A66C15" w:rsidRDefault="009447E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ED455F">
              <w:rPr>
                <w:rFonts w:cstheme="minorHAnsi"/>
                <w:sz w:val="20"/>
              </w:rPr>
              <w:t>A Vessel Traffic Service (VTS) is a service implemented by a competent authority to improve the safety and efficiency of vessel traffic operations and to protect the environment. A VTS pr</w:t>
            </w:r>
            <w:r w:rsidRPr="00A66C15">
              <w:rPr>
                <w:rFonts w:cstheme="minorHAnsi"/>
                <w:sz w:val="20"/>
              </w:rPr>
              <w:t>ovides, from one or more traffic control centres, a number of services which may include:</w:t>
            </w:r>
          </w:p>
          <w:p w14:paraId="2EE97B7A" w14:textId="7F66C174" w:rsidR="009447EE" w:rsidRPr="00A66C15" w:rsidRDefault="009447EE" w:rsidP="00A66C15">
            <w:pPr>
              <w:pStyle w:val="ListParagraph"/>
              <w:numPr>
                <w:ilvl w:val="0"/>
                <w:numId w:val="2"/>
              </w:numPr>
              <w:shd w:val="clear" w:color="auto" w:fill="FFFFFF"/>
              <w:spacing w:before="96" w:after="120"/>
              <w:rPr>
                <w:rFonts w:eastAsia="Times New Roman" w:cstheme="minorHAnsi"/>
                <w:color w:val="000000"/>
                <w:sz w:val="19"/>
                <w:szCs w:val="19"/>
                <w:lang w:eastAsia="en-CA"/>
              </w:rPr>
            </w:pPr>
            <w:r w:rsidRPr="00A66C15">
              <w:rPr>
                <w:rFonts w:eastAsia="Times New Roman" w:cstheme="minorHAnsi"/>
                <w:color w:val="000000"/>
                <w:sz w:val="19"/>
                <w:szCs w:val="19"/>
                <w:lang w:eastAsia="en-CA"/>
              </w:rPr>
              <w:t>Traffic management for the safe and efficient movement of vessels within the area, usually including mandatory reporting;</w:t>
            </w:r>
          </w:p>
          <w:p w14:paraId="0ECB40DB" w14:textId="11F0EE0A" w:rsidR="009447EE" w:rsidRPr="00A66C15" w:rsidRDefault="009447EE" w:rsidP="00A66C15">
            <w:pPr>
              <w:pStyle w:val="ListParagraph"/>
              <w:numPr>
                <w:ilvl w:val="0"/>
                <w:numId w:val="2"/>
              </w:numPr>
              <w:shd w:val="clear" w:color="auto" w:fill="FFFFFF"/>
              <w:spacing w:before="96" w:after="120"/>
              <w:rPr>
                <w:rFonts w:eastAsia="Times New Roman" w:cstheme="minorHAnsi"/>
                <w:color w:val="000000"/>
                <w:sz w:val="19"/>
                <w:szCs w:val="19"/>
                <w:lang w:eastAsia="en-CA"/>
              </w:rPr>
            </w:pPr>
            <w:r w:rsidRPr="00A66C15">
              <w:rPr>
                <w:rFonts w:eastAsia="Times New Roman" w:cstheme="minorHAnsi"/>
                <w:color w:val="000000"/>
                <w:sz w:val="19"/>
                <w:szCs w:val="19"/>
                <w:lang w:eastAsia="en-CA"/>
              </w:rPr>
              <w:t>Navigational assistance to support onboard decision making, usually on request (see also S-4 B-487.2 for radar reference lines);</w:t>
            </w:r>
          </w:p>
          <w:p w14:paraId="06CA3AEC" w14:textId="61B9A932" w:rsidR="009447EE" w:rsidRPr="00A66C15" w:rsidRDefault="009447EE" w:rsidP="00A66C15">
            <w:pPr>
              <w:pStyle w:val="ListParagraph"/>
              <w:numPr>
                <w:ilvl w:val="0"/>
                <w:numId w:val="2"/>
              </w:numPr>
              <w:shd w:val="clear" w:color="auto" w:fill="FFFFFF"/>
              <w:spacing w:before="96" w:after="120"/>
              <w:rPr>
                <w:rFonts w:eastAsia="Times New Roman" w:cstheme="minorHAnsi"/>
                <w:color w:val="000000"/>
                <w:sz w:val="19"/>
                <w:szCs w:val="19"/>
                <w:lang w:eastAsia="en-CA"/>
              </w:rPr>
            </w:pPr>
            <w:r w:rsidRPr="00A66C15">
              <w:rPr>
                <w:rFonts w:eastAsia="Times New Roman" w:cstheme="minorHAnsi"/>
                <w:color w:val="000000"/>
                <w:sz w:val="19"/>
                <w:szCs w:val="19"/>
                <w:lang w:eastAsia="en-CA"/>
              </w:rPr>
              <w:t>Information for vessels operating in the area, for example: on arrival, berthing, anchoring</w:t>
            </w:r>
            <w:r w:rsidR="00052302">
              <w:rPr>
                <w:rFonts w:eastAsia="Times New Roman" w:cstheme="minorHAnsi"/>
                <w:color w:val="000000"/>
                <w:sz w:val="19"/>
                <w:szCs w:val="19"/>
                <w:lang w:eastAsia="en-CA"/>
              </w:rPr>
              <w:t>,</w:t>
            </w:r>
            <w:r w:rsidRPr="00A66C15">
              <w:rPr>
                <w:rFonts w:eastAsia="Times New Roman" w:cstheme="minorHAnsi"/>
                <w:color w:val="000000"/>
                <w:sz w:val="19"/>
                <w:szCs w:val="19"/>
                <w:lang w:eastAsia="en-CA"/>
              </w:rPr>
              <w:t xml:space="preserve"> and departure from ports; about movements of other vessels; on navigational hazards; regarding weather. These may be regularly broadcast or be available on request.</w:t>
            </w:r>
          </w:p>
          <w:p w14:paraId="5D3A05E5" w14:textId="1270C774" w:rsidR="009447EE" w:rsidRPr="00A66C15" w:rsidRDefault="009447E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ED455F">
              <w:rPr>
                <w:rFonts w:cstheme="minorHAnsi"/>
                <w:sz w:val="20"/>
              </w:rPr>
              <w:lastRenderedPageBreak/>
              <w:t xml:space="preserve">A VTS </w:t>
            </w:r>
            <w:r w:rsidR="00685644">
              <w:rPr>
                <w:rFonts w:cstheme="minorHAnsi"/>
                <w:sz w:val="20"/>
              </w:rPr>
              <w:t xml:space="preserve">service area </w:t>
            </w:r>
            <w:r w:rsidRPr="00ED455F">
              <w:rPr>
                <w:rFonts w:cstheme="minorHAnsi"/>
                <w:sz w:val="20"/>
              </w:rPr>
              <w:t xml:space="preserve">may </w:t>
            </w:r>
            <w:r w:rsidR="00685644">
              <w:rPr>
                <w:rFonts w:cstheme="minorHAnsi"/>
                <w:sz w:val="20"/>
              </w:rPr>
              <w:t xml:space="preserve">range from supporting entry and departure to an </w:t>
            </w:r>
            <w:r w:rsidRPr="00ED455F">
              <w:rPr>
                <w:rFonts w:cstheme="minorHAnsi"/>
                <w:sz w:val="20"/>
              </w:rPr>
              <w:t>individual port</w:t>
            </w:r>
            <w:r w:rsidR="00685644">
              <w:rPr>
                <w:rFonts w:cstheme="minorHAnsi"/>
                <w:sz w:val="20"/>
              </w:rPr>
              <w:t xml:space="preserve"> to a</w:t>
            </w:r>
            <w:r w:rsidRPr="00ED455F">
              <w:rPr>
                <w:rFonts w:cstheme="minorHAnsi"/>
                <w:sz w:val="20"/>
              </w:rPr>
              <w:t xml:space="preserve"> much larger regional VTS (possibly containing local VTS)</w:t>
            </w:r>
            <w:r w:rsidRPr="00A66C15">
              <w:rPr>
                <w:rFonts w:cstheme="minorHAnsi"/>
                <w:sz w:val="20"/>
              </w:rPr>
              <w:t xml:space="preserve"> </w:t>
            </w:r>
            <w:r w:rsidR="00685644">
              <w:rPr>
                <w:rFonts w:cstheme="minorHAnsi"/>
                <w:sz w:val="20"/>
              </w:rPr>
              <w:t xml:space="preserve">that </w:t>
            </w:r>
            <w:r w:rsidRPr="00A66C15">
              <w:rPr>
                <w:rFonts w:cstheme="minorHAnsi"/>
                <w:sz w:val="20"/>
              </w:rPr>
              <w:t>may provide services to vessels in the outer approaches to ports or transiting through the region. Consequently, there may be VTS within VTS and also overlapping VTS, making it difficult for the mariner to always be aware which VTS area is applicable. Therefore, wherever the information is available, limits of VTS areas should be charted, at least on the largest scale chart and on appropriate smaller scales where navigation is practicable and/or to assist passage planning.</w:t>
            </w:r>
          </w:p>
          <w:p w14:paraId="3F448B68" w14:textId="35E32B16" w:rsidR="009447EE" w:rsidRDefault="009447EE"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A66C15">
              <w:rPr>
                <w:rFonts w:cstheme="minorHAnsi"/>
                <w:sz w:val="20"/>
              </w:rPr>
              <w:t xml:space="preserve">If it is required to encode a Vessel Traffic Service Area, it must be done using the feature class </w:t>
            </w:r>
            <w:r w:rsidRPr="00A66C15">
              <w:rPr>
                <w:rFonts w:cstheme="minorHAnsi"/>
                <w:b/>
                <w:sz w:val="20"/>
              </w:rPr>
              <w:t>Vessel Traffic Service Area</w:t>
            </w:r>
            <w:r w:rsidRPr="00ED455F">
              <w:rPr>
                <w:rFonts w:cstheme="minorHAnsi"/>
                <w:sz w:val="20"/>
              </w:rPr>
              <w:t xml:space="preserve">. </w:t>
            </w:r>
            <w:r w:rsidR="00FD46F8" w:rsidRPr="00A66C15">
              <w:rPr>
                <w:rFonts w:cstheme="minorHAnsi"/>
                <w:sz w:val="20"/>
              </w:rPr>
              <w:t xml:space="preserve">The type of VTS is encoded in the </w:t>
            </w:r>
            <w:proofErr w:type="spellStart"/>
            <w:r w:rsidR="00FD46F8" w:rsidRPr="00A66C15">
              <w:rPr>
                <w:rFonts w:cstheme="minorHAnsi"/>
                <w:b/>
                <w:sz w:val="20"/>
              </w:rPr>
              <w:t>categoryOfVesselTrafficService</w:t>
            </w:r>
            <w:proofErr w:type="spellEnd"/>
            <w:r w:rsidR="00FD46F8" w:rsidRPr="00ED455F">
              <w:rPr>
                <w:rFonts w:cstheme="minorHAnsi"/>
                <w:sz w:val="20"/>
              </w:rPr>
              <w:t xml:space="preserve"> attribute. If it is required to ass</w:t>
            </w:r>
            <w:r w:rsidR="00B025DD" w:rsidRPr="00A66C15">
              <w:rPr>
                <w:rFonts w:cstheme="minorHAnsi"/>
                <w:sz w:val="20"/>
              </w:rPr>
              <w:t xml:space="preserve">ociate related </w:t>
            </w:r>
            <w:r w:rsidR="00897223" w:rsidRPr="00A66C15">
              <w:rPr>
                <w:rFonts w:cstheme="minorHAnsi"/>
                <w:sz w:val="20"/>
              </w:rPr>
              <w:t>Radio Calling-In Points, Signal Stations (Warning or Traffic)</w:t>
            </w:r>
            <w:r w:rsidR="007042D2">
              <w:rPr>
                <w:rFonts w:cstheme="minorHAnsi"/>
                <w:sz w:val="20"/>
              </w:rPr>
              <w:t>,</w:t>
            </w:r>
            <w:r w:rsidR="00897223" w:rsidRPr="00A66C15">
              <w:rPr>
                <w:rFonts w:cstheme="minorHAnsi"/>
                <w:sz w:val="20"/>
              </w:rPr>
              <w:t xml:space="preserve"> or Radar Ranges this must be done using the association </w:t>
            </w:r>
            <w:proofErr w:type="spellStart"/>
            <w:r w:rsidR="00361628" w:rsidRPr="00C63A2C">
              <w:rPr>
                <w:rFonts w:cstheme="minorHAnsi"/>
                <w:i/>
                <w:sz w:val="20"/>
              </w:rPr>
              <w:t>T</w:t>
            </w:r>
            <w:r w:rsidR="00897223" w:rsidRPr="00C63A2C">
              <w:rPr>
                <w:rFonts w:cstheme="minorHAnsi"/>
                <w:i/>
                <w:sz w:val="20"/>
              </w:rPr>
              <w:t>rafficControlServiceAggregation</w:t>
            </w:r>
            <w:proofErr w:type="spellEnd"/>
            <w:r w:rsidR="00897223" w:rsidRPr="00ED455F">
              <w:rPr>
                <w:rFonts w:cstheme="minorHAnsi"/>
                <w:sz w:val="20"/>
              </w:rPr>
              <w:t>.</w:t>
            </w:r>
          </w:p>
          <w:p w14:paraId="68BF50E6" w14:textId="455D6500" w:rsidR="00365554" w:rsidRPr="00A66C15" w:rsidRDefault="00365554"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Pr>
                <w:rFonts w:cstheme="minorHAnsi"/>
                <w:sz w:val="20"/>
              </w:rPr>
              <w:t xml:space="preserve">A ship reporting service may be operated by the VTS, and if it is required to encoding an associated ship reporting service, this must be done by encoding a </w:t>
            </w:r>
            <w:r w:rsidRPr="00AC3806">
              <w:rPr>
                <w:rFonts w:cstheme="minorHAnsi"/>
                <w:b/>
                <w:sz w:val="20"/>
              </w:rPr>
              <w:t>Ship Reporting Service Area</w:t>
            </w:r>
            <w:r>
              <w:rPr>
                <w:rFonts w:cstheme="minorHAnsi"/>
                <w:sz w:val="20"/>
              </w:rPr>
              <w:t xml:space="preserve"> (see</w:t>
            </w:r>
            <w:r w:rsidR="002C4C2A">
              <w:rPr>
                <w:rFonts w:cstheme="minorHAnsi"/>
                <w:sz w:val="20"/>
              </w:rPr>
              <w:t xml:space="preserve"> </w:t>
            </w:r>
            <w:r w:rsidR="002C4C2A">
              <w:rPr>
                <w:rFonts w:cstheme="minorHAnsi"/>
                <w:sz w:val="20"/>
              </w:rPr>
              <w:fldChar w:fldCharType="begin"/>
            </w:r>
            <w:r w:rsidR="002C4C2A">
              <w:rPr>
                <w:rFonts w:cstheme="minorHAnsi"/>
                <w:sz w:val="20"/>
              </w:rPr>
              <w:instrText xml:space="preserve"> REF _Ref530928325 \r \h </w:instrText>
            </w:r>
            <w:r w:rsidR="002C4C2A">
              <w:rPr>
                <w:rFonts w:cstheme="minorHAnsi"/>
                <w:sz w:val="20"/>
              </w:rPr>
            </w:r>
            <w:r w:rsidR="002C4C2A">
              <w:rPr>
                <w:rFonts w:cstheme="minorHAnsi"/>
                <w:sz w:val="20"/>
              </w:rPr>
              <w:fldChar w:fldCharType="separate"/>
            </w:r>
            <w:r w:rsidR="002C4C2A">
              <w:rPr>
                <w:rFonts w:cstheme="minorHAnsi"/>
                <w:sz w:val="20"/>
              </w:rPr>
              <w:t>5.25</w:t>
            </w:r>
            <w:r w:rsidR="002C4C2A">
              <w:rPr>
                <w:rFonts w:cstheme="minorHAnsi"/>
                <w:sz w:val="20"/>
              </w:rPr>
              <w:fldChar w:fldCharType="end"/>
            </w:r>
            <w:r>
              <w:rPr>
                <w:rFonts w:cstheme="minorHAnsi"/>
                <w:sz w:val="20"/>
              </w:rPr>
              <w:t>).</w:t>
            </w:r>
          </w:p>
          <w:p w14:paraId="314E8198" w14:textId="77777777" w:rsidR="00EB7F42" w:rsidRPr="00A66C15" w:rsidRDefault="00EB7F42" w:rsidP="00EB7F4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2BCE84F4" w14:textId="61E9A392" w:rsidR="00EB7F42" w:rsidRPr="0094585A" w:rsidRDefault="00897223" w:rsidP="00A66C15">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94585A">
              <w:rPr>
                <w:rFonts w:eastAsia="Times New Roman" w:cstheme="minorHAnsi"/>
                <w:color w:val="000000"/>
                <w:sz w:val="20"/>
                <w:szCs w:val="20"/>
                <w:lang w:eastAsia="en-CA"/>
              </w:rPr>
              <w:t xml:space="preserve">If it is required to describe the procedures for accessing the VTS services, this must be done using the </w:t>
            </w:r>
            <w:proofErr w:type="spellStart"/>
            <w:r w:rsidR="00FD46F8" w:rsidRPr="0094585A">
              <w:rPr>
                <w:rFonts w:eastAsia="Times New Roman" w:cstheme="minorHAnsi"/>
                <w:b/>
                <w:color w:val="000000"/>
                <w:sz w:val="20"/>
                <w:szCs w:val="20"/>
                <w:lang w:eastAsia="en-CA"/>
              </w:rPr>
              <w:t>serviceAccessProcedure</w:t>
            </w:r>
            <w:proofErr w:type="spellEnd"/>
            <w:r w:rsidRPr="0094585A">
              <w:rPr>
                <w:rFonts w:eastAsia="Times New Roman" w:cstheme="minorHAnsi"/>
                <w:color w:val="000000"/>
                <w:sz w:val="20"/>
                <w:szCs w:val="20"/>
                <w:lang w:eastAsia="en-CA"/>
              </w:rPr>
              <w:t xml:space="preserve"> attribute</w:t>
            </w:r>
            <w:r w:rsidR="00EB7F42" w:rsidRPr="0094585A">
              <w:rPr>
                <w:rFonts w:eastAsia="Times New Roman" w:cstheme="minorHAnsi"/>
                <w:color w:val="000000"/>
                <w:sz w:val="20"/>
                <w:szCs w:val="20"/>
                <w:lang w:eastAsia="en-CA"/>
              </w:rPr>
              <w:t>.</w:t>
            </w:r>
          </w:p>
          <w:p w14:paraId="42ED836E" w14:textId="3B0BEBE9" w:rsidR="00FD46F8" w:rsidRPr="0094585A" w:rsidRDefault="00FA7816" w:rsidP="00A66C15">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94585A">
              <w:rPr>
                <w:rFonts w:eastAsia="Times New Roman" w:cstheme="minorHAnsi"/>
                <w:color w:val="000000"/>
                <w:sz w:val="20"/>
                <w:szCs w:val="20"/>
                <w:lang w:eastAsia="en-CA"/>
              </w:rPr>
              <w:t>T</w:t>
            </w:r>
            <w:r w:rsidR="00897223" w:rsidRPr="0094585A">
              <w:rPr>
                <w:rFonts w:eastAsia="Times New Roman" w:cstheme="minorHAnsi"/>
                <w:color w:val="000000"/>
                <w:sz w:val="20"/>
                <w:szCs w:val="20"/>
                <w:lang w:eastAsia="en-CA"/>
              </w:rPr>
              <w:t xml:space="preserve">he requirements for maintaining listening watch within the VTS area must be </w:t>
            </w:r>
            <w:r w:rsidRPr="0094585A">
              <w:rPr>
                <w:rFonts w:eastAsia="Times New Roman" w:cstheme="minorHAnsi"/>
                <w:color w:val="000000"/>
                <w:sz w:val="20"/>
                <w:szCs w:val="20"/>
                <w:lang w:eastAsia="en-CA"/>
              </w:rPr>
              <w:t xml:space="preserve">encoded </w:t>
            </w:r>
            <w:r w:rsidR="000A6521" w:rsidRPr="0094585A">
              <w:rPr>
                <w:rFonts w:eastAsia="Times New Roman" w:cstheme="minorHAnsi"/>
                <w:color w:val="000000"/>
                <w:sz w:val="20"/>
                <w:szCs w:val="20"/>
                <w:lang w:eastAsia="en-CA"/>
              </w:rPr>
              <w:t xml:space="preserve">in a summarized form </w:t>
            </w:r>
            <w:r w:rsidR="00897223" w:rsidRPr="0094585A">
              <w:rPr>
                <w:rFonts w:eastAsia="Times New Roman" w:cstheme="minorHAnsi"/>
                <w:color w:val="000000"/>
                <w:sz w:val="20"/>
                <w:szCs w:val="20"/>
                <w:lang w:eastAsia="en-CA"/>
              </w:rPr>
              <w:t xml:space="preserve">using the </w:t>
            </w:r>
            <w:proofErr w:type="spellStart"/>
            <w:r w:rsidR="00FD46F8" w:rsidRPr="0094585A">
              <w:rPr>
                <w:rFonts w:eastAsia="Times New Roman" w:cstheme="minorHAnsi"/>
                <w:b/>
                <w:color w:val="000000"/>
                <w:sz w:val="20"/>
                <w:szCs w:val="20"/>
                <w:lang w:eastAsia="en-CA"/>
              </w:rPr>
              <w:t>requirementsForMaintenanceOfListeningWatch</w:t>
            </w:r>
            <w:proofErr w:type="spellEnd"/>
            <w:r w:rsidR="00897223" w:rsidRPr="0094585A">
              <w:rPr>
                <w:rFonts w:eastAsia="Times New Roman" w:cstheme="minorHAnsi"/>
                <w:color w:val="000000"/>
                <w:sz w:val="20"/>
                <w:szCs w:val="20"/>
                <w:lang w:eastAsia="en-CA"/>
              </w:rPr>
              <w:t xml:space="preserve"> attribute.</w:t>
            </w:r>
            <w:r w:rsidR="000A6521" w:rsidRPr="0094585A">
              <w:rPr>
                <w:rFonts w:eastAsia="Times New Roman" w:cstheme="minorHAnsi"/>
                <w:color w:val="000000"/>
                <w:sz w:val="20"/>
                <w:szCs w:val="20"/>
                <w:lang w:eastAsia="en-CA"/>
              </w:rPr>
              <w:t xml:space="preserve"> Any detailed elaborations should be encoded in the </w:t>
            </w:r>
            <w:proofErr w:type="spellStart"/>
            <w:r w:rsidR="000A6521" w:rsidRPr="0094585A">
              <w:rPr>
                <w:rFonts w:eastAsia="Times New Roman" w:cstheme="minorHAnsi"/>
                <w:b/>
                <w:color w:val="000000"/>
                <w:sz w:val="20"/>
                <w:szCs w:val="20"/>
                <w:lang w:eastAsia="en-CA"/>
              </w:rPr>
              <w:t>textContent</w:t>
            </w:r>
            <w:proofErr w:type="spellEnd"/>
            <w:r w:rsidR="000A6521" w:rsidRPr="0094585A">
              <w:rPr>
                <w:rFonts w:eastAsia="Times New Roman" w:cstheme="minorHAnsi"/>
                <w:color w:val="000000"/>
                <w:sz w:val="20"/>
                <w:szCs w:val="20"/>
                <w:lang w:eastAsia="en-CA"/>
              </w:rPr>
              <w:t xml:space="preserve"> attribute.</w:t>
            </w:r>
            <w:r w:rsidRPr="0094585A">
              <w:rPr>
                <w:rFonts w:eastAsia="Times New Roman" w:cstheme="minorHAnsi"/>
                <w:color w:val="000000"/>
                <w:sz w:val="20"/>
                <w:szCs w:val="20"/>
                <w:lang w:eastAsia="en-CA"/>
              </w:rPr>
              <w:t xml:space="preserve"> As a </w:t>
            </w:r>
            <w:r w:rsidR="003960A5" w:rsidRPr="0094585A">
              <w:rPr>
                <w:rFonts w:eastAsia="Times New Roman" w:cstheme="minorHAnsi"/>
                <w:color w:val="000000"/>
                <w:sz w:val="20"/>
                <w:szCs w:val="20"/>
                <w:lang w:eastAsia="en-CA"/>
              </w:rPr>
              <w:t>text</w:t>
            </w:r>
            <w:r w:rsidRPr="0094585A">
              <w:rPr>
                <w:rFonts w:eastAsia="Times New Roman" w:cstheme="minorHAnsi"/>
                <w:color w:val="000000"/>
                <w:sz w:val="20"/>
                <w:szCs w:val="20"/>
                <w:lang w:eastAsia="en-CA"/>
              </w:rPr>
              <w:t xml:space="preserve"> attribute, this </w:t>
            </w:r>
            <w:r w:rsidR="003960A5" w:rsidRPr="0094585A">
              <w:rPr>
                <w:rFonts w:eastAsia="Times New Roman" w:cstheme="minorHAnsi"/>
                <w:color w:val="000000"/>
                <w:sz w:val="20"/>
                <w:szCs w:val="20"/>
                <w:lang w:eastAsia="en-CA"/>
              </w:rPr>
              <w:t>can be populated with the text “not specified”, “unknown”, etc., if the requirements are unknown</w:t>
            </w:r>
            <w:r w:rsidR="000A6521" w:rsidRPr="0094585A">
              <w:rPr>
                <w:rFonts w:eastAsia="Times New Roman" w:cstheme="minorHAnsi"/>
                <w:color w:val="000000"/>
                <w:sz w:val="20"/>
                <w:szCs w:val="20"/>
                <w:lang w:eastAsia="en-CA"/>
              </w:rPr>
              <w:t>. If it is known that there are no listening watch requirements, the attribute must be encoded with “not applicable”.</w:t>
            </w:r>
            <w:r w:rsidR="003960A5" w:rsidRPr="0094585A">
              <w:rPr>
                <w:rFonts w:eastAsia="Times New Roman" w:cstheme="minorHAnsi"/>
                <w:color w:val="000000"/>
                <w:sz w:val="20"/>
                <w:szCs w:val="20"/>
                <w:lang w:eastAsia="en-CA"/>
              </w:rPr>
              <w:t xml:space="preserve"> (There may be a general requirement in the applicable national shipping regulations instead of or in addition to a specific requirement.)</w:t>
            </w:r>
          </w:p>
          <w:p w14:paraId="2CCF4B39" w14:textId="5B350A4E" w:rsidR="00EB7F42" w:rsidRPr="00ED455F" w:rsidRDefault="00EB7F42" w:rsidP="00EB7F42">
            <w:pPr>
              <w:rPr>
                <w:rFonts w:cstheme="minorHAnsi"/>
              </w:rPr>
            </w:pPr>
            <w:r w:rsidRPr="00ED455F">
              <w:rPr>
                <w:rFonts w:cstheme="minorHAnsi"/>
                <w:sz w:val="20"/>
                <w:u w:val="single"/>
              </w:rPr>
              <w:t>Distinction:</w:t>
            </w:r>
            <w:r w:rsidRPr="00A66C15">
              <w:rPr>
                <w:rFonts w:cstheme="minorHAnsi"/>
                <w:sz w:val="20"/>
              </w:rPr>
              <w:t xml:space="preserve">  </w:t>
            </w:r>
            <w:r w:rsidR="00FD46F8" w:rsidRPr="00A66C15">
              <w:rPr>
                <w:rFonts w:cstheme="minorHAnsi"/>
                <w:sz w:val="20"/>
              </w:rPr>
              <w:t>Radio Calling-In Point; Signal Station Warning; Radar Range; Signal Station Traffic.</w:t>
            </w:r>
          </w:p>
        </w:tc>
      </w:tr>
    </w:tbl>
    <w:p w14:paraId="68ED2E01" w14:textId="6667CC6F" w:rsidR="0016241E" w:rsidRDefault="0016241E" w:rsidP="002E08C4"/>
    <w:p w14:paraId="5B626663" w14:textId="1DD40E17" w:rsidR="0016241E" w:rsidRPr="00A66C15" w:rsidRDefault="0016241E" w:rsidP="0016241E">
      <w:pPr>
        <w:pStyle w:val="Heading2"/>
        <w:rPr>
          <w:rFonts w:asciiTheme="minorHAnsi" w:hAnsiTheme="minorHAnsi" w:cstheme="minorHAnsi"/>
        </w:rPr>
      </w:pPr>
      <w:bookmarkStart w:id="398" w:name="_Ref530928325"/>
      <w:bookmarkStart w:id="399" w:name="_Toc531133523"/>
      <w:r>
        <w:rPr>
          <w:rFonts w:asciiTheme="minorHAnsi" w:hAnsiTheme="minorHAnsi" w:cstheme="minorHAnsi"/>
        </w:rPr>
        <w:t>Ship Reporting Service</w:t>
      </w:r>
      <w:r w:rsidR="00F851B9">
        <w:rPr>
          <w:rFonts w:asciiTheme="minorHAnsi" w:hAnsiTheme="minorHAnsi" w:cstheme="minorHAnsi"/>
        </w:rPr>
        <w:t xml:space="preserve"> Area</w:t>
      </w:r>
      <w:bookmarkEnd w:id="398"/>
      <w:bookmarkEnd w:id="39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16241E" w:rsidRPr="00D90A3A" w14:paraId="1402E8A0" w14:textId="77777777" w:rsidTr="002E08C4">
        <w:trPr>
          <w:trHeight w:val="545"/>
        </w:trPr>
        <w:tc>
          <w:tcPr>
            <w:tcW w:w="9350" w:type="dxa"/>
            <w:hideMark/>
          </w:tcPr>
          <w:p w14:paraId="68FEDA20" w14:textId="329DCA97" w:rsidR="0016241E" w:rsidRPr="00A66C15" w:rsidRDefault="0016241E" w:rsidP="0016241E">
            <w:pPr>
              <w:spacing w:after="120"/>
              <w:rPr>
                <w:rFonts w:cstheme="minorHAnsi"/>
                <w:sz w:val="20"/>
                <w:lang w:val="en-US"/>
              </w:rPr>
            </w:pPr>
            <w:r w:rsidRPr="00ED455F">
              <w:rPr>
                <w:rFonts w:cstheme="minorHAnsi"/>
                <w:sz w:val="20"/>
                <w:u w:val="single"/>
              </w:rPr>
              <w:t xml:space="preserve">IHO Definition: </w:t>
            </w:r>
            <w:r w:rsidR="00B8002A">
              <w:rPr>
                <w:rFonts w:cstheme="minorHAnsi"/>
                <w:b/>
                <w:sz w:val="20"/>
              </w:rPr>
              <w:t>Ship Reporting Service</w:t>
            </w:r>
            <w:r w:rsidR="00F851B9">
              <w:rPr>
                <w:rFonts w:cstheme="minorHAnsi"/>
                <w:b/>
                <w:sz w:val="20"/>
              </w:rPr>
              <w:t xml:space="preserve"> Area</w:t>
            </w:r>
            <w:r w:rsidRPr="00ED455F">
              <w:rPr>
                <w:rFonts w:cstheme="minorHAnsi"/>
                <w:b/>
                <w:sz w:val="20"/>
              </w:rPr>
              <w:t xml:space="preserve">: </w:t>
            </w:r>
            <w:r w:rsidR="00B8002A">
              <w:t>A service established by a relevant authority consisting of one or more reporting points or lines at which ships are required to report their identity, course, speed and other data to the monitoring authority</w:t>
            </w:r>
            <w:r w:rsidRPr="00ED455F">
              <w:rPr>
                <w:rFonts w:cstheme="minorHAnsi"/>
                <w:sz w:val="20"/>
              </w:rPr>
              <w:t xml:space="preserve"> (NIPWG</w:t>
            </w:r>
            <w:r w:rsidRPr="00A66C15">
              <w:rPr>
                <w:rFonts w:cstheme="minorHAnsi"/>
                <w:sz w:val="20"/>
              </w:rPr>
              <w:t>).</w:t>
            </w:r>
          </w:p>
        </w:tc>
      </w:tr>
      <w:tr w:rsidR="0016241E" w:rsidRPr="00D90A3A" w14:paraId="10E9275C" w14:textId="77777777" w:rsidTr="002E08C4">
        <w:trPr>
          <w:trHeight w:val="485"/>
        </w:trPr>
        <w:tc>
          <w:tcPr>
            <w:tcW w:w="9350" w:type="dxa"/>
            <w:hideMark/>
          </w:tcPr>
          <w:p w14:paraId="4EA30449" w14:textId="74451607" w:rsidR="0016241E" w:rsidRPr="00A66C15" w:rsidRDefault="0016241E" w:rsidP="0016241E">
            <w:pPr>
              <w:spacing w:after="120"/>
              <w:rPr>
                <w:rFonts w:cstheme="minorHAnsi"/>
                <w:b/>
                <w:sz w:val="20"/>
              </w:rPr>
            </w:pPr>
            <w:r w:rsidRPr="00ED455F">
              <w:rPr>
                <w:rFonts w:cstheme="minorHAnsi"/>
                <w:b/>
                <w:sz w:val="20"/>
                <w:u w:val="single"/>
              </w:rPr>
              <w:t xml:space="preserve">S-127 Geo Feature: </w:t>
            </w:r>
            <w:r w:rsidR="00B8002A">
              <w:rPr>
                <w:rFonts w:cstheme="minorHAnsi"/>
                <w:b/>
                <w:sz w:val="20"/>
              </w:rPr>
              <w:t>Ship Reporting Service</w:t>
            </w:r>
            <w:r w:rsidR="00F851B9">
              <w:rPr>
                <w:rFonts w:cstheme="minorHAnsi"/>
                <w:b/>
                <w:sz w:val="20"/>
              </w:rPr>
              <w:t xml:space="preserve"> Area</w:t>
            </w:r>
          </w:p>
          <w:p w14:paraId="5EE84D45" w14:textId="77777777" w:rsidR="0016241E" w:rsidRPr="00A66C15" w:rsidRDefault="0016241E" w:rsidP="0016241E">
            <w:pPr>
              <w:spacing w:after="120"/>
              <w:rPr>
                <w:rFonts w:cstheme="minorHAnsi"/>
                <w:b/>
                <w:color w:val="FF0000"/>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16241E" w:rsidRPr="00D90A3A" w14:paraId="6794ABBF" w14:textId="77777777" w:rsidTr="002E08C4">
        <w:trPr>
          <w:trHeight w:val="485"/>
        </w:trPr>
        <w:tc>
          <w:tcPr>
            <w:tcW w:w="9350" w:type="dxa"/>
            <w:hideMark/>
          </w:tcPr>
          <w:p w14:paraId="5B97BF59" w14:textId="77777777" w:rsidR="0016241E" w:rsidRPr="00A66C15" w:rsidRDefault="0016241E" w:rsidP="0016241E">
            <w:pPr>
              <w:rPr>
                <w:rFonts w:cstheme="minorHAnsi"/>
                <w:color w:val="FF0000"/>
                <w:sz w:val="20"/>
                <w:szCs w:val="24"/>
                <w:lang w:val="en-US"/>
              </w:rPr>
            </w:pPr>
            <w:r w:rsidRPr="00ED455F">
              <w:rPr>
                <w:rFonts w:cstheme="minorHAnsi"/>
                <w:b/>
                <w:sz w:val="20"/>
                <w:u w:val="single"/>
              </w:rPr>
              <w:t>Primitives:</w:t>
            </w:r>
            <w:r w:rsidRPr="00A66C15">
              <w:rPr>
                <w:rFonts w:cstheme="minorHAnsi"/>
                <w:b/>
                <w:sz w:val="20"/>
              </w:rPr>
              <w:t xml:space="preserve"> Surface</w:t>
            </w:r>
          </w:p>
        </w:tc>
      </w:tr>
      <w:tr w:rsidR="0016241E" w:rsidRPr="00D90A3A" w14:paraId="06193DF9" w14:textId="77777777" w:rsidTr="002E08C4">
        <w:tc>
          <w:tcPr>
            <w:tcW w:w="9350" w:type="dxa"/>
          </w:tcPr>
          <w:p w14:paraId="4D8DA63D" w14:textId="391A2342" w:rsidR="0016241E" w:rsidRDefault="00A23238" w:rsidP="0016241E">
            <w:pPr>
              <w:rPr>
                <w:rFonts w:cstheme="minorHAnsi"/>
              </w:rPr>
            </w:pPr>
            <w:r>
              <w:rPr>
                <w:noProof/>
              </w:rPr>
              <w:lastRenderedPageBreak/>
              <w:drawing>
                <wp:inline distT="0" distB="0" distL="0" distR="0" wp14:anchorId="3AC76814" wp14:editId="0EF09D96">
                  <wp:extent cx="4213225" cy="2877820"/>
                  <wp:effectExtent l="0" t="0" r="0" b="0"/>
                  <wp:docPr id="280" name="Bilde 8"/>
                  <wp:cNvGraphicFramePr/>
                  <a:graphic xmlns:a="http://schemas.openxmlformats.org/drawingml/2006/main">
                    <a:graphicData uri="http://schemas.openxmlformats.org/drawingml/2006/picture">
                      <pic:pic xmlns:pic="http://schemas.openxmlformats.org/drawingml/2006/picture">
                        <pic:nvPicPr>
                          <pic:cNvPr id="20" name="Bilde 8"/>
                          <pic:cNvPicPr/>
                        </pic:nvPicPr>
                        <pic:blipFill>
                          <a:blip r:embed="rId249" cstate="print"/>
                          <a:stretch>
                            <a:fillRect/>
                          </a:stretch>
                        </pic:blipFill>
                        <pic:spPr>
                          <a:xfrm>
                            <a:off x="0" y="0"/>
                            <a:ext cx="4213225" cy="2877820"/>
                          </a:xfrm>
                          <a:prstGeom prst="rect">
                            <a:avLst/>
                          </a:prstGeom>
                        </pic:spPr>
                      </pic:pic>
                    </a:graphicData>
                  </a:graphic>
                </wp:inline>
              </w:drawing>
            </w:r>
          </w:p>
          <w:p w14:paraId="5C61C860" w14:textId="51ACBBEB" w:rsidR="0016241E" w:rsidRDefault="006A0428" w:rsidP="0016241E">
            <w:pPr>
              <w:rPr>
                <w:rFonts w:cstheme="minorHAnsi"/>
              </w:rPr>
            </w:pPr>
            <w:r>
              <w:rPr>
                <w:rFonts w:cstheme="minorHAnsi"/>
                <w:noProof/>
              </w:rPr>
              <w:drawing>
                <wp:inline distT="0" distB="0" distL="0" distR="0" wp14:anchorId="2B38AEB5" wp14:editId="0CBD5B36">
                  <wp:extent cx="2647982" cy="2131108"/>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RSArea attributes.png"/>
                          <pic:cNvPicPr/>
                        </pic:nvPicPr>
                        <pic:blipFill>
                          <a:blip r:embed="rId250">
                            <a:extLst>
                              <a:ext uri="{28A0092B-C50C-407E-A947-70E740481C1C}">
                                <a14:useLocalDpi xmlns:a14="http://schemas.microsoft.com/office/drawing/2010/main" val="0"/>
                              </a:ext>
                            </a:extLst>
                          </a:blip>
                          <a:stretch>
                            <a:fillRect/>
                          </a:stretch>
                        </pic:blipFill>
                        <pic:spPr>
                          <a:xfrm>
                            <a:off x="0" y="0"/>
                            <a:ext cx="2647982" cy="2131108"/>
                          </a:xfrm>
                          <a:prstGeom prst="rect">
                            <a:avLst/>
                          </a:prstGeom>
                        </pic:spPr>
                      </pic:pic>
                    </a:graphicData>
                  </a:graphic>
                </wp:inline>
              </w:drawing>
            </w:r>
          </w:p>
          <w:p w14:paraId="6AB216FC" w14:textId="2FA65409" w:rsidR="006A0428" w:rsidRDefault="006A0428" w:rsidP="0016241E">
            <w:pPr>
              <w:rPr>
                <w:rFonts w:cstheme="minorHAnsi"/>
              </w:rPr>
            </w:pPr>
            <w:r>
              <w:rPr>
                <w:rFonts w:cstheme="minorHAnsi"/>
                <w:noProof/>
              </w:rPr>
              <w:lastRenderedPageBreak/>
              <w:drawing>
                <wp:inline distT="0" distB="0" distL="0" distR="0" wp14:anchorId="1AF2AA4C" wp14:editId="5C42DD7D">
                  <wp:extent cx="5799867" cy="4681219"/>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RSArea assoc.png"/>
                          <pic:cNvPicPr/>
                        </pic:nvPicPr>
                        <pic:blipFill>
                          <a:blip r:embed="rId251">
                            <a:extLst>
                              <a:ext uri="{28A0092B-C50C-407E-A947-70E740481C1C}">
                                <a14:useLocalDpi xmlns:a14="http://schemas.microsoft.com/office/drawing/2010/main" val="0"/>
                              </a:ext>
                            </a:extLst>
                          </a:blip>
                          <a:stretch>
                            <a:fillRect/>
                          </a:stretch>
                        </pic:blipFill>
                        <pic:spPr>
                          <a:xfrm>
                            <a:off x="0" y="0"/>
                            <a:ext cx="5799867" cy="4681219"/>
                          </a:xfrm>
                          <a:prstGeom prst="rect">
                            <a:avLst/>
                          </a:prstGeom>
                        </pic:spPr>
                      </pic:pic>
                    </a:graphicData>
                  </a:graphic>
                </wp:inline>
              </w:drawing>
            </w:r>
          </w:p>
          <w:p w14:paraId="4E2F428F" w14:textId="17B6D6F9" w:rsidR="006A0428" w:rsidRPr="00ED455F" w:rsidRDefault="006A0428" w:rsidP="0016241E">
            <w:pPr>
              <w:rPr>
                <w:rFonts w:cstheme="minorHAnsi"/>
              </w:rPr>
            </w:pPr>
          </w:p>
        </w:tc>
      </w:tr>
      <w:tr w:rsidR="0016241E" w:rsidRPr="00D90A3A" w14:paraId="27202761" w14:textId="77777777" w:rsidTr="002E08C4">
        <w:tc>
          <w:tcPr>
            <w:tcW w:w="9350" w:type="dxa"/>
          </w:tcPr>
          <w:p w14:paraId="116B1AA7" w14:textId="0BF1216C" w:rsidR="0016241E" w:rsidRPr="00EA5C85" w:rsidRDefault="004127C0" w:rsidP="0016241E">
            <w:pPr>
              <w:pStyle w:val="NormalWeb"/>
              <w:spacing w:before="120" w:after="120"/>
              <w:rPr>
                <w:rFonts w:cstheme="minorHAnsi"/>
                <w:b/>
                <w:bCs/>
                <w:sz w:val="20"/>
                <w:szCs w:val="20"/>
              </w:rPr>
            </w:pPr>
            <w:r w:rsidRPr="00EF185B">
              <w:rPr>
                <w:rFonts w:cstheme="minorHAnsi"/>
                <w:b/>
                <w:bCs/>
                <w:sz w:val="20"/>
                <w:szCs w:val="20"/>
              </w:rPr>
              <w:lastRenderedPageBreak/>
              <w:t>5.25.1</w:t>
            </w:r>
            <w:r w:rsidR="0016241E" w:rsidRPr="00EF185B">
              <w:rPr>
                <w:rFonts w:cstheme="minorHAnsi"/>
                <w:b/>
                <w:bCs/>
                <w:sz w:val="20"/>
                <w:szCs w:val="20"/>
              </w:rPr>
              <w:t xml:space="preserve">  </w:t>
            </w:r>
            <w:r w:rsidR="00B90550" w:rsidRPr="00EA5C85">
              <w:rPr>
                <w:rFonts w:cstheme="minorHAnsi"/>
                <w:b/>
                <w:bCs/>
                <w:sz w:val="20"/>
                <w:szCs w:val="20"/>
              </w:rPr>
              <w:t>Ship Reporting Service</w:t>
            </w:r>
            <w:r w:rsidR="00F851B9">
              <w:rPr>
                <w:rFonts w:cstheme="minorHAnsi"/>
                <w:b/>
                <w:bCs/>
                <w:sz w:val="20"/>
                <w:szCs w:val="20"/>
              </w:rPr>
              <w:t xml:space="preserve"> Area</w:t>
            </w:r>
          </w:p>
          <w:p w14:paraId="04DF433C" w14:textId="3E60CB09" w:rsidR="00005005" w:rsidRPr="00DE04CE" w:rsidRDefault="00005005" w:rsidP="00005005">
            <w:pPr>
              <w:spacing w:after="120"/>
              <w:rPr>
                <w:rFonts w:cstheme="minorHAnsi"/>
                <w:sz w:val="20"/>
                <w:szCs w:val="20"/>
              </w:rPr>
            </w:pPr>
            <w:r w:rsidRPr="00EA5C85">
              <w:rPr>
                <w:rFonts w:cstheme="minorHAnsi"/>
                <w:sz w:val="20"/>
                <w:szCs w:val="20"/>
              </w:rPr>
              <w:t xml:space="preserve">IMO </w:t>
            </w:r>
            <w:r w:rsidRPr="00DE04CE">
              <w:rPr>
                <w:rFonts w:cstheme="minorHAnsi"/>
                <w:sz w:val="20"/>
                <w:szCs w:val="20"/>
              </w:rPr>
              <w:t>MSC 43(64) states that the objectives of a ship reporting system should be based upon:</w:t>
            </w:r>
          </w:p>
          <w:p w14:paraId="04231311" w14:textId="77777777" w:rsidR="00005005" w:rsidRPr="00DE04CE" w:rsidRDefault="00005005" w:rsidP="00005005">
            <w:pPr>
              <w:spacing w:after="120"/>
              <w:ind w:left="708"/>
              <w:rPr>
                <w:rFonts w:cstheme="minorHAnsi"/>
                <w:sz w:val="20"/>
                <w:szCs w:val="20"/>
              </w:rPr>
            </w:pPr>
            <w:r w:rsidRPr="00DE04CE">
              <w:rPr>
                <w:rFonts w:cstheme="minorHAnsi"/>
                <w:sz w:val="20"/>
                <w:szCs w:val="20"/>
              </w:rPr>
              <w:t>“the improvement of the safety of life at sea, the safety and efficiency of navigation and/or to increase the protection of the marine environment. They may or may not be operated as part of a vessel traffic service.”</w:t>
            </w:r>
          </w:p>
          <w:p w14:paraId="509F247A" w14:textId="2FD65564" w:rsidR="00005005" w:rsidRPr="00DE04CE" w:rsidRDefault="00005005" w:rsidP="00005005">
            <w:pPr>
              <w:spacing w:after="120"/>
              <w:rPr>
                <w:rFonts w:cstheme="minorHAnsi"/>
                <w:sz w:val="20"/>
                <w:szCs w:val="20"/>
              </w:rPr>
            </w:pPr>
            <w:r w:rsidRPr="00DE04CE">
              <w:rPr>
                <w:rFonts w:cstheme="minorHAnsi"/>
                <w:sz w:val="20"/>
                <w:szCs w:val="20"/>
              </w:rPr>
              <w:t xml:space="preserve">As such, the Ship Reporting Service </w:t>
            </w:r>
            <w:r w:rsidRPr="00EA5C85">
              <w:rPr>
                <w:rFonts w:cstheme="minorHAnsi"/>
                <w:sz w:val="20"/>
                <w:szCs w:val="20"/>
              </w:rPr>
              <w:t xml:space="preserve">(SRS) </w:t>
            </w:r>
            <w:r w:rsidRPr="00DE04CE">
              <w:rPr>
                <w:rFonts w:cstheme="minorHAnsi"/>
                <w:sz w:val="20"/>
                <w:szCs w:val="20"/>
              </w:rPr>
              <w:t xml:space="preserve">contributes to the traffic situational awareness of a Coastal administration either by being informed of the ships heading into its waters or the ones already transiting it. Based on the information collected, a Coastal administration can initiate an intervention plan if required. </w:t>
            </w:r>
          </w:p>
          <w:p w14:paraId="6A8E4D18" w14:textId="792E3510" w:rsidR="0016241E" w:rsidRPr="00EA5C85" w:rsidRDefault="00005005"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szCs w:val="20"/>
              </w:rPr>
            </w:pPr>
            <w:r w:rsidRPr="00FD522E">
              <w:rPr>
                <w:rFonts w:eastAsia="Times New Roman" w:cstheme="minorHAnsi"/>
                <w:color w:val="000000"/>
                <w:sz w:val="20"/>
                <w:szCs w:val="20"/>
                <w:lang w:eastAsia="en-CA"/>
              </w:rPr>
              <w:lastRenderedPageBreak/>
              <w:t>A</w:t>
            </w:r>
            <w:r w:rsidR="00EA5C85">
              <w:rPr>
                <w:rFonts w:eastAsia="Times New Roman" w:cstheme="minorHAnsi"/>
                <w:color w:val="000000"/>
                <w:sz w:val="20"/>
                <w:szCs w:val="20"/>
                <w:lang w:eastAsia="en-CA"/>
              </w:rPr>
              <w:t>n</w:t>
            </w:r>
            <w:r w:rsidRPr="00FD522E">
              <w:rPr>
                <w:rFonts w:eastAsia="Times New Roman" w:cstheme="minorHAnsi"/>
                <w:color w:val="000000"/>
                <w:sz w:val="20"/>
                <w:szCs w:val="20"/>
                <w:lang w:eastAsia="en-CA"/>
              </w:rPr>
              <w:t xml:space="preserve"> SRS </w:t>
            </w:r>
            <w:r w:rsidR="00EA5C85">
              <w:rPr>
                <w:rFonts w:eastAsia="Times New Roman" w:cstheme="minorHAnsi"/>
                <w:color w:val="000000"/>
                <w:sz w:val="20"/>
                <w:szCs w:val="20"/>
                <w:lang w:eastAsia="en-CA"/>
              </w:rPr>
              <w:t>is</w:t>
            </w:r>
            <w:r w:rsidRPr="00FD522E">
              <w:rPr>
                <w:rFonts w:eastAsia="Times New Roman" w:cstheme="minorHAnsi"/>
                <w:color w:val="000000"/>
                <w:sz w:val="20"/>
                <w:szCs w:val="20"/>
                <w:lang w:eastAsia="en-CA"/>
              </w:rPr>
              <w:t xml:space="preserve"> generally </w:t>
            </w:r>
            <w:r w:rsidR="0016241E" w:rsidRPr="00EA5C85">
              <w:rPr>
                <w:rFonts w:cstheme="minorHAnsi"/>
                <w:sz w:val="20"/>
                <w:szCs w:val="20"/>
              </w:rPr>
              <w:t>regional</w:t>
            </w:r>
            <w:r w:rsidRPr="00EA5C85">
              <w:rPr>
                <w:rFonts w:cstheme="minorHAnsi"/>
                <w:sz w:val="20"/>
                <w:szCs w:val="20"/>
              </w:rPr>
              <w:t xml:space="preserve"> in scale and</w:t>
            </w:r>
            <w:r w:rsidR="0016241E" w:rsidRPr="00EA5C85">
              <w:rPr>
                <w:rFonts w:cstheme="minorHAnsi"/>
                <w:sz w:val="20"/>
                <w:szCs w:val="20"/>
              </w:rPr>
              <w:t xml:space="preserve"> may provide services to vessels in the outer approaches to ports or transiting through the region. Therefore, wherever the information is available, limits of </w:t>
            </w:r>
            <w:r w:rsidRPr="00EA5C85">
              <w:rPr>
                <w:rFonts w:cstheme="minorHAnsi"/>
                <w:sz w:val="20"/>
                <w:szCs w:val="20"/>
              </w:rPr>
              <w:t>SRS</w:t>
            </w:r>
            <w:r w:rsidR="0016241E" w:rsidRPr="00EA5C85">
              <w:rPr>
                <w:rFonts w:cstheme="minorHAnsi"/>
                <w:sz w:val="20"/>
                <w:szCs w:val="20"/>
              </w:rPr>
              <w:t xml:space="preserve"> areas should be charted, at least on the largest scale chart and on appropriate smaller scales where navigation is practicable and/or to assist passage planning.</w:t>
            </w:r>
            <w:r w:rsidR="00695215">
              <w:rPr>
                <w:rFonts w:cstheme="minorHAnsi"/>
                <w:sz w:val="20"/>
                <w:szCs w:val="20"/>
              </w:rPr>
              <w:t xml:space="preserve"> </w:t>
            </w:r>
            <w:r w:rsidR="00695215" w:rsidRPr="00695215">
              <w:rPr>
                <w:rFonts w:cstheme="minorHAnsi"/>
                <w:sz w:val="20"/>
                <w:szCs w:val="20"/>
              </w:rPr>
              <w:t xml:space="preserve">The service can </w:t>
            </w:r>
            <w:r w:rsidR="00695215">
              <w:rPr>
                <w:rFonts w:cstheme="minorHAnsi"/>
                <w:sz w:val="20"/>
                <w:szCs w:val="20"/>
              </w:rPr>
              <w:t>range from</w:t>
            </w:r>
            <w:r w:rsidR="00695215" w:rsidRPr="00695215">
              <w:rPr>
                <w:rFonts w:cstheme="minorHAnsi"/>
                <w:sz w:val="20"/>
                <w:szCs w:val="20"/>
              </w:rPr>
              <w:t xml:space="preserve"> providing information and guidelines on reporting formalities and when, </w:t>
            </w:r>
            <w:r w:rsidR="00695215">
              <w:rPr>
                <w:rFonts w:cstheme="minorHAnsi"/>
                <w:sz w:val="20"/>
                <w:szCs w:val="20"/>
              </w:rPr>
              <w:t>what</w:t>
            </w:r>
            <w:r w:rsidR="00695215" w:rsidRPr="00695215">
              <w:rPr>
                <w:rFonts w:cstheme="minorHAnsi"/>
                <w:sz w:val="20"/>
                <w:szCs w:val="20"/>
              </w:rPr>
              <w:t xml:space="preserve"> and how to report in a specific port to a full exchange of information in a Single Window ship reporting system. </w:t>
            </w:r>
            <w:r w:rsidR="00695215">
              <w:rPr>
                <w:rFonts w:cstheme="minorHAnsi"/>
                <w:sz w:val="20"/>
                <w:szCs w:val="20"/>
              </w:rPr>
              <w:t>A r</w:t>
            </w:r>
            <w:r w:rsidR="00695215" w:rsidRPr="00695215">
              <w:rPr>
                <w:rFonts w:cstheme="minorHAnsi"/>
                <w:sz w:val="20"/>
                <w:szCs w:val="20"/>
              </w:rPr>
              <w:t xml:space="preserve">eportable area </w:t>
            </w:r>
            <w:r w:rsidR="00695215">
              <w:rPr>
                <w:rFonts w:cstheme="minorHAnsi"/>
                <w:sz w:val="20"/>
                <w:szCs w:val="20"/>
              </w:rPr>
              <w:t>may</w:t>
            </w:r>
            <w:r w:rsidR="00695215" w:rsidRPr="00695215">
              <w:rPr>
                <w:rFonts w:cstheme="minorHAnsi"/>
                <w:sz w:val="20"/>
                <w:szCs w:val="20"/>
              </w:rPr>
              <w:t xml:space="preserve"> also be </w:t>
            </w:r>
            <w:r w:rsidR="00695215">
              <w:rPr>
                <w:rFonts w:cstheme="minorHAnsi"/>
                <w:sz w:val="20"/>
                <w:szCs w:val="20"/>
              </w:rPr>
              <w:t xml:space="preserve">encoded as </w:t>
            </w:r>
            <w:r w:rsidR="00695215" w:rsidRPr="00695215">
              <w:rPr>
                <w:rFonts w:cstheme="minorHAnsi"/>
                <w:sz w:val="20"/>
                <w:szCs w:val="20"/>
              </w:rPr>
              <w:t>a</w:t>
            </w:r>
            <w:r w:rsidR="00695215">
              <w:rPr>
                <w:rFonts w:cstheme="minorHAnsi"/>
                <w:sz w:val="20"/>
                <w:szCs w:val="20"/>
              </w:rPr>
              <w:t>n</w:t>
            </w:r>
            <w:r w:rsidR="00695215" w:rsidRPr="00695215">
              <w:rPr>
                <w:rFonts w:cstheme="minorHAnsi"/>
                <w:sz w:val="20"/>
                <w:szCs w:val="20"/>
              </w:rPr>
              <w:t xml:space="preserve"> </w:t>
            </w:r>
            <w:r w:rsidR="00695215" w:rsidRPr="00220A9D">
              <w:rPr>
                <w:rFonts w:cstheme="minorHAnsi"/>
                <w:sz w:val="20"/>
                <w:szCs w:val="20"/>
              </w:rPr>
              <w:t>Ship Reporting Service</w:t>
            </w:r>
            <w:r w:rsidR="00695215" w:rsidRPr="00695215">
              <w:rPr>
                <w:rFonts w:cstheme="minorHAnsi"/>
                <w:sz w:val="20"/>
                <w:szCs w:val="20"/>
              </w:rPr>
              <w:t xml:space="preserve"> area</w:t>
            </w:r>
            <w:r w:rsidR="00695215">
              <w:rPr>
                <w:rFonts w:cstheme="minorHAnsi"/>
                <w:sz w:val="20"/>
                <w:szCs w:val="20"/>
              </w:rPr>
              <w:t>.</w:t>
            </w:r>
          </w:p>
          <w:p w14:paraId="0134A569" w14:textId="1CAE42BF" w:rsidR="00695215" w:rsidRDefault="0016241E"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szCs w:val="20"/>
              </w:rPr>
            </w:pPr>
            <w:r w:rsidRPr="00220A9D">
              <w:rPr>
                <w:rFonts w:cstheme="minorHAnsi"/>
                <w:sz w:val="20"/>
                <w:szCs w:val="20"/>
              </w:rPr>
              <w:t xml:space="preserve">If it is required to encode a </w:t>
            </w:r>
            <w:r w:rsidR="00005005" w:rsidRPr="00220A9D">
              <w:rPr>
                <w:rFonts w:cstheme="minorHAnsi"/>
                <w:sz w:val="20"/>
                <w:szCs w:val="20"/>
              </w:rPr>
              <w:t xml:space="preserve">Ship Reporting </w:t>
            </w:r>
            <w:r w:rsidRPr="00220A9D">
              <w:rPr>
                <w:rFonts w:cstheme="minorHAnsi"/>
                <w:sz w:val="20"/>
                <w:szCs w:val="20"/>
              </w:rPr>
              <w:t xml:space="preserve">Service, it must be done using the feature class </w:t>
            </w:r>
            <w:r w:rsidR="00005005" w:rsidRPr="00220A9D">
              <w:rPr>
                <w:rFonts w:cstheme="minorHAnsi"/>
                <w:b/>
                <w:sz w:val="20"/>
                <w:szCs w:val="20"/>
              </w:rPr>
              <w:t>Ship Reporting Service</w:t>
            </w:r>
            <w:r w:rsidR="00F851B9">
              <w:rPr>
                <w:rFonts w:cstheme="minorHAnsi"/>
                <w:b/>
                <w:sz w:val="20"/>
                <w:szCs w:val="20"/>
              </w:rPr>
              <w:t xml:space="preserve"> Area</w:t>
            </w:r>
            <w:r w:rsidRPr="00220A9D">
              <w:rPr>
                <w:rFonts w:cstheme="minorHAnsi"/>
                <w:sz w:val="20"/>
                <w:szCs w:val="20"/>
              </w:rPr>
              <w:t>. If it is required to associate related Radio Calling-In Points</w:t>
            </w:r>
            <w:r w:rsidR="00EA5C85">
              <w:rPr>
                <w:rFonts w:cstheme="minorHAnsi"/>
                <w:sz w:val="20"/>
                <w:szCs w:val="20"/>
              </w:rPr>
              <w:t xml:space="preserve"> or VTS</w:t>
            </w:r>
            <w:r w:rsidRPr="00EA5C85">
              <w:rPr>
                <w:rFonts w:cstheme="minorHAnsi"/>
                <w:sz w:val="20"/>
                <w:szCs w:val="20"/>
              </w:rPr>
              <w:t xml:space="preserve"> this must be done using the association </w:t>
            </w:r>
            <w:proofErr w:type="spellStart"/>
            <w:r w:rsidR="00056ABB" w:rsidRPr="00DD2F07">
              <w:rPr>
                <w:rFonts w:cstheme="minorHAnsi"/>
                <w:i/>
                <w:sz w:val="20"/>
                <w:szCs w:val="20"/>
              </w:rPr>
              <w:t>T</w:t>
            </w:r>
            <w:r w:rsidRPr="00DD2F07">
              <w:rPr>
                <w:rFonts w:cstheme="minorHAnsi"/>
                <w:i/>
                <w:sz w:val="20"/>
                <w:szCs w:val="20"/>
              </w:rPr>
              <w:t>rafficControlServiceAggregation</w:t>
            </w:r>
            <w:proofErr w:type="spellEnd"/>
            <w:r w:rsidRPr="00EA5C85">
              <w:rPr>
                <w:rFonts w:cstheme="minorHAnsi"/>
                <w:sz w:val="20"/>
                <w:szCs w:val="20"/>
              </w:rPr>
              <w:t>.</w:t>
            </w:r>
          </w:p>
          <w:p w14:paraId="4E6EE7B7" w14:textId="3F8BC2F4" w:rsidR="00417F7A" w:rsidRPr="00EA5C85" w:rsidRDefault="00417F7A"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szCs w:val="20"/>
              </w:rPr>
            </w:pPr>
            <w:r>
              <w:rPr>
                <w:rFonts w:cstheme="minorHAnsi"/>
                <w:sz w:val="20"/>
                <w:szCs w:val="20"/>
              </w:rPr>
              <w:t xml:space="preserve">If </w:t>
            </w:r>
            <w:r w:rsidR="002C4C2A">
              <w:rPr>
                <w:rFonts w:cstheme="minorHAnsi"/>
                <w:sz w:val="20"/>
                <w:szCs w:val="20"/>
              </w:rPr>
              <w:t xml:space="preserve">it is required to encode a Ship Reporting Service that is operated by a VTS, this must be done by encoding </w:t>
            </w:r>
            <w:r w:rsidR="00DE04CE">
              <w:rPr>
                <w:rFonts w:cstheme="minorHAnsi"/>
                <w:sz w:val="20"/>
                <w:szCs w:val="20"/>
              </w:rPr>
              <w:t>coincident</w:t>
            </w:r>
            <w:r w:rsidR="002C4C2A">
              <w:rPr>
                <w:rFonts w:cstheme="minorHAnsi"/>
                <w:sz w:val="20"/>
                <w:szCs w:val="20"/>
              </w:rPr>
              <w:t xml:space="preserve"> </w:t>
            </w:r>
            <w:r w:rsidR="00DE04CE">
              <w:rPr>
                <w:rFonts w:cstheme="minorHAnsi"/>
                <w:sz w:val="20"/>
                <w:szCs w:val="20"/>
              </w:rPr>
              <w:t xml:space="preserve">Ship Reporting Service and VTS </w:t>
            </w:r>
            <w:r w:rsidR="002C4C2A">
              <w:rPr>
                <w:rFonts w:cstheme="minorHAnsi"/>
                <w:sz w:val="20"/>
                <w:szCs w:val="20"/>
              </w:rPr>
              <w:t xml:space="preserve">areas. </w:t>
            </w:r>
          </w:p>
          <w:p w14:paraId="0FE108F7" w14:textId="77777777" w:rsidR="0016241E" w:rsidRPr="00EA5C85" w:rsidRDefault="0016241E"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szCs w:val="20"/>
                <w:u w:val="single"/>
              </w:rPr>
            </w:pPr>
            <w:r w:rsidRPr="00EA5C85">
              <w:rPr>
                <w:rFonts w:cstheme="minorHAnsi"/>
                <w:sz w:val="20"/>
                <w:szCs w:val="20"/>
                <w:u w:val="single"/>
              </w:rPr>
              <w:t>Remarks:</w:t>
            </w:r>
          </w:p>
          <w:p w14:paraId="47219637" w14:textId="5152316B" w:rsidR="0016241E" w:rsidRPr="00FD522E" w:rsidRDefault="0016241E" w:rsidP="0016241E">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FD522E">
              <w:rPr>
                <w:rFonts w:eastAsia="Times New Roman" w:cstheme="minorHAnsi"/>
                <w:color w:val="000000"/>
                <w:sz w:val="20"/>
                <w:szCs w:val="20"/>
                <w:lang w:eastAsia="en-CA"/>
              </w:rPr>
              <w:t xml:space="preserve">If it is required to describe the procedures for accessing the </w:t>
            </w:r>
            <w:r w:rsidR="00005005" w:rsidRPr="00FD522E">
              <w:rPr>
                <w:rFonts w:eastAsia="Times New Roman" w:cstheme="minorHAnsi"/>
                <w:color w:val="000000"/>
                <w:sz w:val="20"/>
                <w:szCs w:val="20"/>
                <w:lang w:eastAsia="en-CA"/>
              </w:rPr>
              <w:t>SRS</w:t>
            </w:r>
            <w:r w:rsidRPr="00FD522E">
              <w:rPr>
                <w:rFonts w:eastAsia="Times New Roman" w:cstheme="minorHAnsi"/>
                <w:color w:val="000000"/>
                <w:sz w:val="20"/>
                <w:szCs w:val="20"/>
                <w:lang w:eastAsia="en-CA"/>
              </w:rPr>
              <w:t xml:space="preserve"> services, this must be done using the </w:t>
            </w:r>
            <w:proofErr w:type="spellStart"/>
            <w:r w:rsidRPr="00FD522E">
              <w:rPr>
                <w:rFonts w:eastAsia="Times New Roman" w:cstheme="minorHAnsi"/>
                <w:b/>
                <w:color w:val="000000"/>
                <w:sz w:val="20"/>
                <w:szCs w:val="20"/>
                <w:lang w:eastAsia="en-CA"/>
              </w:rPr>
              <w:t>serviceAccessProcedure</w:t>
            </w:r>
            <w:proofErr w:type="spellEnd"/>
            <w:r w:rsidRPr="00FD522E">
              <w:rPr>
                <w:rFonts w:eastAsia="Times New Roman" w:cstheme="minorHAnsi"/>
                <w:color w:val="000000"/>
                <w:sz w:val="20"/>
                <w:szCs w:val="20"/>
                <w:lang w:eastAsia="en-CA"/>
              </w:rPr>
              <w:t xml:space="preserve"> attribute.</w:t>
            </w:r>
          </w:p>
          <w:p w14:paraId="6E8C9571" w14:textId="6E45EA52" w:rsidR="0016241E" w:rsidRDefault="000A6521" w:rsidP="003960A5">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0A6521">
              <w:rPr>
                <w:rFonts w:eastAsia="Times New Roman" w:cstheme="minorHAnsi"/>
                <w:color w:val="000000"/>
                <w:sz w:val="20"/>
                <w:szCs w:val="20"/>
                <w:lang w:eastAsia="en-CA"/>
              </w:rPr>
              <w:t xml:space="preserve">The requirements for maintaining listening watch within the VTS area must be encoded in a summarized form using the </w:t>
            </w:r>
            <w:proofErr w:type="spellStart"/>
            <w:r w:rsidRPr="001706F8">
              <w:rPr>
                <w:rFonts w:eastAsia="Times New Roman" w:cstheme="minorHAnsi"/>
                <w:b/>
                <w:color w:val="000000"/>
                <w:sz w:val="20"/>
                <w:szCs w:val="20"/>
                <w:lang w:eastAsia="en-CA"/>
              </w:rPr>
              <w:t>requirementsForMaintenanceOfListeningWatch</w:t>
            </w:r>
            <w:proofErr w:type="spellEnd"/>
            <w:r w:rsidRPr="000A6521">
              <w:rPr>
                <w:rFonts w:eastAsia="Times New Roman" w:cstheme="minorHAnsi"/>
                <w:color w:val="000000"/>
                <w:sz w:val="20"/>
                <w:szCs w:val="20"/>
                <w:lang w:eastAsia="en-CA"/>
              </w:rPr>
              <w:t xml:space="preserve"> attribute. Any detailed elaborations should be encoded in the </w:t>
            </w:r>
            <w:proofErr w:type="spellStart"/>
            <w:r w:rsidRPr="001706F8">
              <w:rPr>
                <w:rFonts w:eastAsia="Times New Roman" w:cstheme="minorHAnsi"/>
                <w:b/>
                <w:color w:val="000000"/>
                <w:sz w:val="20"/>
                <w:szCs w:val="20"/>
                <w:lang w:eastAsia="en-CA"/>
              </w:rPr>
              <w:t>textContent</w:t>
            </w:r>
            <w:proofErr w:type="spellEnd"/>
            <w:r w:rsidRPr="000A6521">
              <w:rPr>
                <w:rFonts w:eastAsia="Times New Roman" w:cstheme="minorHAnsi"/>
                <w:color w:val="000000"/>
                <w:sz w:val="20"/>
                <w:szCs w:val="20"/>
                <w:lang w:eastAsia="en-CA"/>
              </w:rPr>
              <w:t xml:space="preserve"> attribute. </w:t>
            </w:r>
            <w:r w:rsidR="003960A5" w:rsidRPr="003960A5">
              <w:rPr>
                <w:rFonts w:eastAsia="Times New Roman" w:cstheme="minorHAnsi"/>
                <w:color w:val="000000"/>
                <w:sz w:val="20"/>
                <w:szCs w:val="20"/>
                <w:lang w:eastAsia="en-CA"/>
              </w:rPr>
              <w:t xml:space="preserve">As a text attribute, this can be </w:t>
            </w:r>
            <w:r w:rsidR="003960A5">
              <w:rPr>
                <w:rFonts w:eastAsia="Times New Roman" w:cstheme="minorHAnsi"/>
                <w:color w:val="000000"/>
                <w:sz w:val="20"/>
                <w:szCs w:val="20"/>
                <w:lang w:eastAsia="en-CA"/>
              </w:rPr>
              <w:t>populated</w:t>
            </w:r>
            <w:r w:rsidR="003960A5" w:rsidRPr="003960A5">
              <w:rPr>
                <w:rFonts w:eastAsia="Times New Roman" w:cstheme="minorHAnsi"/>
                <w:color w:val="000000"/>
                <w:sz w:val="20"/>
                <w:szCs w:val="20"/>
                <w:lang w:eastAsia="en-CA"/>
              </w:rPr>
              <w:t xml:space="preserve"> with the text “not specified”, “unknown”, etc., if the requirements are unknown.</w:t>
            </w:r>
            <w:r w:rsidR="00FB3251">
              <w:rPr>
                <w:rFonts w:eastAsia="Times New Roman" w:cstheme="minorHAnsi"/>
                <w:color w:val="000000"/>
                <w:sz w:val="20"/>
                <w:szCs w:val="20"/>
                <w:lang w:eastAsia="en-CA"/>
              </w:rPr>
              <w:t xml:space="preserve"> If it is known that there are no listening watch requirements, the attribute must be encoded with “not applicable”.</w:t>
            </w:r>
          </w:p>
          <w:p w14:paraId="2D4F7160" w14:textId="6FC2D4E4" w:rsidR="00933510" w:rsidRPr="00FD522E" w:rsidRDefault="00933510" w:rsidP="00DE04CE">
            <w:pPr>
              <w:pStyle w:val="ListParagraph"/>
              <w:shd w:val="clear" w:color="auto" w:fill="FFFFFF"/>
              <w:spacing w:before="96" w:after="120"/>
              <w:ind w:left="360"/>
              <w:rPr>
                <w:rFonts w:eastAsia="Times New Roman" w:cstheme="minorHAnsi"/>
                <w:color w:val="000000"/>
                <w:sz w:val="20"/>
                <w:szCs w:val="20"/>
                <w:lang w:eastAsia="en-CA"/>
              </w:rPr>
            </w:pPr>
          </w:p>
          <w:p w14:paraId="224E0B9C" w14:textId="4150112F" w:rsidR="0016241E" w:rsidRPr="00ED455F" w:rsidRDefault="0016241E" w:rsidP="0016241E">
            <w:pPr>
              <w:rPr>
                <w:rFonts w:cstheme="minorHAnsi"/>
              </w:rPr>
            </w:pPr>
            <w:r w:rsidRPr="00EA5C85">
              <w:rPr>
                <w:rFonts w:cstheme="minorHAnsi"/>
                <w:sz w:val="20"/>
                <w:szCs w:val="20"/>
                <w:u w:val="single"/>
              </w:rPr>
              <w:t>Distinction:</w:t>
            </w:r>
            <w:r w:rsidRPr="00EA5C85">
              <w:rPr>
                <w:rFonts w:cstheme="minorHAnsi"/>
                <w:sz w:val="20"/>
                <w:szCs w:val="20"/>
              </w:rPr>
              <w:t xml:space="preserve">  </w:t>
            </w:r>
            <w:r w:rsidR="00B90550" w:rsidRPr="00EA5C85">
              <w:rPr>
                <w:rFonts w:cstheme="minorHAnsi"/>
                <w:sz w:val="20"/>
                <w:szCs w:val="20"/>
              </w:rPr>
              <w:t xml:space="preserve">Vessel Traffic Service; </w:t>
            </w:r>
            <w:r w:rsidRPr="00EA5C85">
              <w:rPr>
                <w:rFonts w:cstheme="minorHAnsi"/>
                <w:sz w:val="20"/>
                <w:szCs w:val="20"/>
              </w:rPr>
              <w:t>Radio Calling-In Point; Signal Station Warning; Radar Range; Signal Station Traffic.</w:t>
            </w:r>
          </w:p>
        </w:tc>
      </w:tr>
    </w:tbl>
    <w:p w14:paraId="51ECF89F" w14:textId="77777777" w:rsidR="0016241E" w:rsidRDefault="0016241E" w:rsidP="00DE04CE"/>
    <w:p w14:paraId="182470AA" w14:textId="369B2101" w:rsidR="0016241E" w:rsidRPr="00A66C15" w:rsidRDefault="00EA5C85" w:rsidP="0016241E">
      <w:pPr>
        <w:pStyle w:val="Heading2"/>
        <w:rPr>
          <w:rFonts w:asciiTheme="minorHAnsi" w:hAnsiTheme="minorHAnsi" w:cstheme="minorHAnsi"/>
        </w:rPr>
      </w:pPr>
      <w:bookmarkStart w:id="400" w:name="_Toc531133524"/>
      <w:r>
        <w:rPr>
          <w:rFonts w:asciiTheme="minorHAnsi" w:hAnsiTheme="minorHAnsi" w:cstheme="minorHAnsi"/>
        </w:rPr>
        <w:t>Local Port Service</w:t>
      </w:r>
      <w:r w:rsidR="00F851B9">
        <w:rPr>
          <w:rFonts w:asciiTheme="minorHAnsi" w:hAnsiTheme="minorHAnsi" w:cstheme="minorHAnsi"/>
        </w:rPr>
        <w:t xml:space="preserve"> Area</w:t>
      </w:r>
      <w:bookmarkEnd w:id="40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0"/>
      </w:tblGrid>
      <w:tr w:rsidR="0016241E" w:rsidRPr="00D90A3A" w14:paraId="0D8F3CBD" w14:textId="77777777" w:rsidTr="002E08C4">
        <w:trPr>
          <w:trHeight w:val="545"/>
        </w:trPr>
        <w:tc>
          <w:tcPr>
            <w:tcW w:w="9350" w:type="dxa"/>
            <w:hideMark/>
          </w:tcPr>
          <w:p w14:paraId="4902DAC3" w14:textId="0539FD56" w:rsidR="0016241E" w:rsidRPr="00A66C15" w:rsidRDefault="0016241E" w:rsidP="0016241E">
            <w:pPr>
              <w:spacing w:after="120"/>
              <w:rPr>
                <w:rFonts w:cstheme="minorHAnsi"/>
                <w:sz w:val="20"/>
                <w:lang w:val="en-US"/>
              </w:rPr>
            </w:pPr>
            <w:r w:rsidRPr="00ED455F">
              <w:rPr>
                <w:rFonts w:cstheme="minorHAnsi"/>
                <w:sz w:val="20"/>
                <w:u w:val="single"/>
              </w:rPr>
              <w:t xml:space="preserve">IHO Definition: </w:t>
            </w:r>
            <w:r w:rsidR="00EA5C85">
              <w:rPr>
                <w:rFonts w:cstheme="minorHAnsi"/>
                <w:b/>
                <w:sz w:val="20"/>
              </w:rPr>
              <w:t>Local Port Service</w:t>
            </w:r>
            <w:r w:rsidR="00F851B9">
              <w:rPr>
                <w:rFonts w:cstheme="minorHAnsi"/>
                <w:b/>
                <w:sz w:val="20"/>
              </w:rPr>
              <w:t xml:space="preserve"> Area</w:t>
            </w:r>
            <w:r w:rsidRPr="00ED455F">
              <w:rPr>
                <w:rFonts w:cstheme="minorHAnsi"/>
                <w:b/>
                <w:sz w:val="20"/>
              </w:rPr>
              <w:t xml:space="preserve">: </w:t>
            </w:r>
            <w:r w:rsidR="00220A9D">
              <w:t>A service established to provide port information without interaction between the customer and the service provider. This information could be inter alia berthing information, availability of port services, shipping schedules, meteorological and hydrological data.</w:t>
            </w:r>
            <w:r w:rsidR="00220A9D" w:rsidRPr="00ED455F">
              <w:rPr>
                <w:rFonts w:cstheme="minorHAnsi"/>
                <w:sz w:val="20"/>
              </w:rPr>
              <w:t xml:space="preserve"> </w:t>
            </w:r>
            <w:r w:rsidRPr="00ED455F">
              <w:rPr>
                <w:rFonts w:cstheme="minorHAnsi"/>
                <w:sz w:val="20"/>
              </w:rPr>
              <w:t>(NIPWG</w:t>
            </w:r>
            <w:r w:rsidRPr="00A66C15">
              <w:rPr>
                <w:rFonts w:cstheme="minorHAnsi"/>
                <w:sz w:val="20"/>
              </w:rPr>
              <w:t>).</w:t>
            </w:r>
          </w:p>
        </w:tc>
      </w:tr>
      <w:tr w:rsidR="0016241E" w:rsidRPr="00D90A3A" w14:paraId="6D724D81" w14:textId="77777777" w:rsidTr="002E08C4">
        <w:trPr>
          <w:trHeight w:val="485"/>
        </w:trPr>
        <w:tc>
          <w:tcPr>
            <w:tcW w:w="9350" w:type="dxa"/>
            <w:hideMark/>
          </w:tcPr>
          <w:p w14:paraId="4B19E697" w14:textId="0084D773" w:rsidR="0016241E" w:rsidRPr="00A66C15" w:rsidRDefault="0016241E" w:rsidP="0016241E">
            <w:pPr>
              <w:spacing w:after="120"/>
              <w:rPr>
                <w:rFonts w:cstheme="minorHAnsi"/>
                <w:b/>
                <w:sz w:val="20"/>
              </w:rPr>
            </w:pPr>
            <w:r w:rsidRPr="00ED455F">
              <w:rPr>
                <w:rFonts w:cstheme="minorHAnsi"/>
                <w:b/>
                <w:sz w:val="20"/>
                <w:u w:val="single"/>
              </w:rPr>
              <w:t xml:space="preserve">S-127 Geo Feature: </w:t>
            </w:r>
            <w:r w:rsidR="00220A9D" w:rsidRPr="00220A9D">
              <w:rPr>
                <w:rFonts w:cstheme="minorHAnsi"/>
                <w:b/>
                <w:sz w:val="20"/>
              </w:rPr>
              <w:t>Local Port Service</w:t>
            </w:r>
            <w:r w:rsidR="00F851B9">
              <w:rPr>
                <w:rFonts w:cstheme="minorHAnsi"/>
                <w:b/>
                <w:sz w:val="20"/>
              </w:rPr>
              <w:t xml:space="preserve"> Area</w:t>
            </w:r>
          </w:p>
          <w:p w14:paraId="3BB01715" w14:textId="77777777" w:rsidR="0016241E" w:rsidRPr="00A66C15" w:rsidRDefault="0016241E" w:rsidP="0016241E">
            <w:pPr>
              <w:spacing w:after="120"/>
              <w:rPr>
                <w:rFonts w:cstheme="minorHAnsi"/>
                <w:b/>
                <w:color w:val="FF0000"/>
                <w:sz w:val="20"/>
                <w:lang w:val="en-US"/>
              </w:rPr>
            </w:pPr>
            <w:proofErr w:type="spellStart"/>
            <w:r w:rsidRPr="00A66C15">
              <w:rPr>
                <w:rFonts w:cstheme="minorHAnsi"/>
                <w:b/>
                <w:sz w:val="20"/>
                <w:lang w:val="en-AU"/>
              </w:rPr>
              <w:t>SuperType</w:t>
            </w:r>
            <w:proofErr w:type="spellEnd"/>
            <w:r w:rsidRPr="00A66C15">
              <w:rPr>
                <w:rFonts w:cstheme="minorHAnsi"/>
                <w:b/>
                <w:sz w:val="20"/>
                <w:lang w:val="en-AU"/>
              </w:rPr>
              <w:t>: Reportable Service Area</w:t>
            </w:r>
            <w:r w:rsidRPr="00A66C15">
              <w:rPr>
                <w:rFonts w:cstheme="minorHAnsi"/>
                <w:sz w:val="20"/>
                <w:lang w:val="en-AU"/>
              </w:rPr>
              <w:t xml:space="preserve"> </w:t>
            </w:r>
            <w:r w:rsidRPr="00A66C15">
              <w:rPr>
                <w:rFonts w:cstheme="minorHAnsi"/>
                <w:b/>
                <w:sz w:val="20"/>
                <w:lang w:val="en-AU"/>
              </w:rPr>
              <w:t>(Abstract)</w:t>
            </w:r>
          </w:p>
        </w:tc>
      </w:tr>
      <w:tr w:rsidR="0016241E" w:rsidRPr="00D90A3A" w14:paraId="035A9E16" w14:textId="77777777" w:rsidTr="002E08C4">
        <w:trPr>
          <w:trHeight w:val="485"/>
        </w:trPr>
        <w:tc>
          <w:tcPr>
            <w:tcW w:w="9350" w:type="dxa"/>
            <w:hideMark/>
          </w:tcPr>
          <w:p w14:paraId="551435A3" w14:textId="77777777" w:rsidR="0016241E" w:rsidRPr="00A66C15" w:rsidRDefault="0016241E" w:rsidP="0016241E">
            <w:pPr>
              <w:rPr>
                <w:rFonts w:cstheme="minorHAnsi"/>
                <w:color w:val="FF0000"/>
                <w:sz w:val="20"/>
                <w:szCs w:val="24"/>
                <w:lang w:val="en-US"/>
              </w:rPr>
            </w:pPr>
            <w:r w:rsidRPr="00ED455F">
              <w:rPr>
                <w:rFonts w:cstheme="minorHAnsi"/>
                <w:b/>
                <w:sz w:val="20"/>
                <w:u w:val="single"/>
              </w:rPr>
              <w:t>Primitives:</w:t>
            </w:r>
            <w:r w:rsidRPr="00A66C15">
              <w:rPr>
                <w:rFonts w:cstheme="minorHAnsi"/>
                <w:b/>
                <w:sz w:val="20"/>
              </w:rPr>
              <w:t xml:space="preserve"> Surface</w:t>
            </w:r>
          </w:p>
        </w:tc>
      </w:tr>
      <w:tr w:rsidR="0016241E" w:rsidRPr="00D90A3A" w14:paraId="366AEF7D" w14:textId="77777777" w:rsidTr="002E08C4">
        <w:tc>
          <w:tcPr>
            <w:tcW w:w="9350" w:type="dxa"/>
          </w:tcPr>
          <w:p w14:paraId="466F6CBC" w14:textId="3CFD4FA5" w:rsidR="0016241E" w:rsidRDefault="006A0428" w:rsidP="0016241E">
            <w:pPr>
              <w:rPr>
                <w:rFonts w:cstheme="minorHAnsi"/>
              </w:rPr>
            </w:pPr>
            <w:r>
              <w:rPr>
                <w:rFonts w:cstheme="minorHAnsi"/>
                <w:noProof/>
              </w:rPr>
              <w:lastRenderedPageBreak/>
              <w:drawing>
                <wp:inline distT="0" distB="0" distL="0" distR="0" wp14:anchorId="5CE534B9" wp14:editId="61711D66">
                  <wp:extent cx="2719377" cy="2204901"/>
                  <wp:effectExtent l="0" t="0" r="508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PSArea attributes.png"/>
                          <pic:cNvPicPr/>
                        </pic:nvPicPr>
                        <pic:blipFill>
                          <a:blip r:embed="rId252">
                            <a:extLst>
                              <a:ext uri="{28A0092B-C50C-407E-A947-70E740481C1C}">
                                <a14:useLocalDpi xmlns:a14="http://schemas.microsoft.com/office/drawing/2010/main" val="0"/>
                              </a:ext>
                            </a:extLst>
                          </a:blip>
                          <a:stretch>
                            <a:fillRect/>
                          </a:stretch>
                        </pic:blipFill>
                        <pic:spPr>
                          <a:xfrm>
                            <a:off x="0" y="0"/>
                            <a:ext cx="2719377" cy="2204901"/>
                          </a:xfrm>
                          <a:prstGeom prst="rect">
                            <a:avLst/>
                          </a:prstGeom>
                        </pic:spPr>
                      </pic:pic>
                    </a:graphicData>
                  </a:graphic>
                </wp:inline>
              </w:drawing>
            </w:r>
          </w:p>
          <w:p w14:paraId="3BAB51B9" w14:textId="7553B97C" w:rsidR="0016241E" w:rsidRPr="00ED455F" w:rsidRDefault="006A0428" w:rsidP="0016241E">
            <w:pPr>
              <w:rPr>
                <w:rFonts w:cstheme="minorHAnsi"/>
              </w:rPr>
            </w:pPr>
            <w:r>
              <w:rPr>
                <w:rFonts w:cstheme="minorHAnsi"/>
                <w:noProof/>
              </w:rPr>
              <w:drawing>
                <wp:inline distT="0" distB="0" distL="0" distR="0" wp14:anchorId="27FFCFF2" wp14:editId="07B00F01">
                  <wp:extent cx="5799867" cy="4681219"/>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LPSArea assoc.png"/>
                          <pic:cNvPicPr/>
                        </pic:nvPicPr>
                        <pic:blipFill>
                          <a:blip r:embed="rId253">
                            <a:extLst>
                              <a:ext uri="{28A0092B-C50C-407E-A947-70E740481C1C}">
                                <a14:useLocalDpi xmlns:a14="http://schemas.microsoft.com/office/drawing/2010/main" val="0"/>
                              </a:ext>
                            </a:extLst>
                          </a:blip>
                          <a:stretch>
                            <a:fillRect/>
                          </a:stretch>
                        </pic:blipFill>
                        <pic:spPr>
                          <a:xfrm>
                            <a:off x="0" y="0"/>
                            <a:ext cx="5799867" cy="4681219"/>
                          </a:xfrm>
                          <a:prstGeom prst="rect">
                            <a:avLst/>
                          </a:prstGeom>
                        </pic:spPr>
                      </pic:pic>
                    </a:graphicData>
                  </a:graphic>
                </wp:inline>
              </w:drawing>
            </w:r>
          </w:p>
        </w:tc>
      </w:tr>
      <w:tr w:rsidR="0016241E" w:rsidRPr="00D90A3A" w14:paraId="7FCFF543" w14:textId="77777777" w:rsidTr="002E08C4">
        <w:tc>
          <w:tcPr>
            <w:tcW w:w="9350" w:type="dxa"/>
          </w:tcPr>
          <w:p w14:paraId="3F725A9D" w14:textId="3C9BD61F" w:rsidR="0016241E" w:rsidRPr="00A66C15" w:rsidRDefault="004127C0" w:rsidP="00DD2F07">
            <w:pPr>
              <w:pStyle w:val="NormalWeb"/>
              <w:keepNext/>
              <w:spacing w:before="120" w:after="120"/>
              <w:rPr>
                <w:rFonts w:cstheme="minorHAnsi"/>
                <w:b/>
                <w:bCs/>
                <w:sz w:val="20"/>
                <w:szCs w:val="22"/>
              </w:rPr>
            </w:pPr>
            <w:r w:rsidRPr="00EF185B">
              <w:rPr>
                <w:rFonts w:cstheme="minorHAnsi"/>
                <w:b/>
                <w:bCs/>
                <w:sz w:val="20"/>
                <w:szCs w:val="22"/>
              </w:rPr>
              <w:lastRenderedPageBreak/>
              <w:t>5.26.1</w:t>
            </w:r>
            <w:r w:rsidR="0016241E" w:rsidRPr="00EF185B">
              <w:rPr>
                <w:rFonts w:cstheme="minorHAnsi"/>
                <w:b/>
                <w:bCs/>
                <w:sz w:val="20"/>
                <w:szCs w:val="22"/>
              </w:rPr>
              <w:t xml:space="preserve">  </w:t>
            </w:r>
            <w:r w:rsidR="00220A9D" w:rsidRPr="00220A9D">
              <w:rPr>
                <w:rFonts w:cstheme="minorHAnsi"/>
                <w:b/>
                <w:bCs/>
                <w:sz w:val="20"/>
                <w:szCs w:val="22"/>
              </w:rPr>
              <w:t>Local Port Service</w:t>
            </w:r>
            <w:r w:rsidR="00F851B9">
              <w:rPr>
                <w:rFonts w:cstheme="minorHAnsi"/>
                <w:b/>
                <w:bCs/>
                <w:sz w:val="20"/>
                <w:szCs w:val="22"/>
              </w:rPr>
              <w:t xml:space="preserve"> Area</w:t>
            </w:r>
          </w:p>
          <w:p w14:paraId="795EC866" w14:textId="2E7EC971" w:rsidR="0050569F" w:rsidRDefault="0050569F"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50569F">
              <w:rPr>
                <w:rFonts w:cstheme="minorHAnsi"/>
                <w:sz w:val="20"/>
              </w:rPr>
              <w:t xml:space="preserve">The Local Port Service </w:t>
            </w:r>
            <w:r>
              <w:rPr>
                <w:rFonts w:cstheme="minorHAnsi"/>
                <w:sz w:val="20"/>
              </w:rPr>
              <w:t xml:space="preserve">(LPS) </w:t>
            </w:r>
            <w:r w:rsidRPr="0050569F">
              <w:rPr>
                <w:rFonts w:cstheme="minorHAnsi"/>
                <w:sz w:val="20"/>
              </w:rPr>
              <w:t xml:space="preserve">aims facilitating the exchange of information and coordination among key stakeholders during each phase of a ship transit. To promote an optimal coordination and efficient operations all along the transportation chain, the exchange of information must be done in a timely manner. This allows all actors involved in LPS to take specific actions at the right moment either to respond or to adapt to new situations, such as delay, premature departure/arrival, incident, </w:t>
            </w:r>
            <w:r w:rsidR="00F851B9">
              <w:rPr>
                <w:rFonts w:cstheme="minorHAnsi"/>
                <w:sz w:val="20"/>
              </w:rPr>
              <w:t>and so forth</w:t>
            </w:r>
            <w:r w:rsidRPr="0050569F">
              <w:rPr>
                <w:rFonts w:cstheme="minorHAnsi"/>
                <w:sz w:val="20"/>
              </w:rPr>
              <w:t xml:space="preserve">.  </w:t>
            </w:r>
          </w:p>
          <w:p w14:paraId="41A1E748" w14:textId="0E3338E4" w:rsidR="0016241E" w:rsidRPr="00A66C15" w:rsidRDefault="0016241E"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ED455F">
              <w:rPr>
                <w:rFonts w:cstheme="minorHAnsi"/>
                <w:sz w:val="20"/>
              </w:rPr>
              <w:t xml:space="preserve">A </w:t>
            </w:r>
            <w:r w:rsidR="00F851B9">
              <w:rPr>
                <w:rFonts w:cstheme="minorHAnsi"/>
                <w:sz w:val="20"/>
              </w:rPr>
              <w:t>LPS</w:t>
            </w:r>
            <w:r w:rsidRPr="00ED455F">
              <w:rPr>
                <w:rFonts w:cstheme="minorHAnsi"/>
                <w:sz w:val="20"/>
              </w:rPr>
              <w:t xml:space="preserve"> cover an individual port</w:t>
            </w:r>
            <w:r w:rsidR="00F851B9">
              <w:rPr>
                <w:rFonts w:cstheme="minorHAnsi"/>
                <w:sz w:val="20"/>
              </w:rPr>
              <w:t xml:space="preserve"> and </w:t>
            </w:r>
            <w:r w:rsidRPr="00A66C15">
              <w:rPr>
                <w:rFonts w:cstheme="minorHAnsi"/>
                <w:sz w:val="20"/>
              </w:rPr>
              <w:t xml:space="preserve">may provide services to vessels in the outer approaches to </w:t>
            </w:r>
            <w:r w:rsidR="00F851B9">
              <w:rPr>
                <w:rFonts w:cstheme="minorHAnsi"/>
                <w:sz w:val="20"/>
              </w:rPr>
              <w:t xml:space="preserve">the </w:t>
            </w:r>
            <w:r w:rsidRPr="00A66C15">
              <w:rPr>
                <w:rFonts w:cstheme="minorHAnsi"/>
                <w:sz w:val="20"/>
              </w:rPr>
              <w:t xml:space="preserve">port or </w:t>
            </w:r>
            <w:r w:rsidR="00F851B9">
              <w:rPr>
                <w:rFonts w:cstheme="minorHAnsi"/>
                <w:sz w:val="20"/>
              </w:rPr>
              <w:t xml:space="preserve">that are </w:t>
            </w:r>
            <w:r w:rsidRPr="00A66C15">
              <w:rPr>
                <w:rFonts w:cstheme="minorHAnsi"/>
                <w:sz w:val="20"/>
              </w:rPr>
              <w:t xml:space="preserve">transiting through the region. </w:t>
            </w:r>
            <w:r w:rsidR="00F851B9">
              <w:rPr>
                <w:rFonts w:cstheme="minorHAnsi"/>
                <w:sz w:val="20"/>
              </w:rPr>
              <w:t>It may be</w:t>
            </w:r>
            <w:r w:rsidRPr="00A66C15">
              <w:rPr>
                <w:rFonts w:cstheme="minorHAnsi"/>
                <w:sz w:val="20"/>
              </w:rPr>
              <w:t xml:space="preserve"> difficult for the mariner to always be aware which </w:t>
            </w:r>
            <w:r w:rsidR="00F851B9">
              <w:rPr>
                <w:rFonts w:cstheme="minorHAnsi"/>
                <w:sz w:val="20"/>
              </w:rPr>
              <w:t>LPS</w:t>
            </w:r>
            <w:r w:rsidRPr="00A66C15">
              <w:rPr>
                <w:rFonts w:cstheme="minorHAnsi"/>
                <w:sz w:val="20"/>
              </w:rPr>
              <w:t xml:space="preserve"> area is applicable. Therefore, wherever the information is available, limits of </w:t>
            </w:r>
            <w:r w:rsidR="00F851B9">
              <w:rPr>
                <w:rFonts w:cstheme="minorHAnsi"/>
                <w:sz w:val="20"/>
              </w:rPr>
              <w:t>LPS</w:t>
            </w:r>
            <w:r w:rsidRPr="00A66C15">
              <w:rPr>
                <w:rFonts w:cstheme="minorHAnsi"/>
                <w:sz w:val="20"/>
              </w:rPr>
              <w:t xml:space="preserve"> areas should be charted, at least on the largest scale chart and on appropriate smaller scales where navigation is practicable and/or to assist passage planning.</w:t>
            </w:r>
          </w:p>
          <w:p w14:paraId="7B329A62" w14:textId="4B6CA30D" w:rsidR="0016241E" w:rsidRPr="00A66C15" w:rsidRDefault="0016241E"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rPr>
            </w:pPr>
            <w:r w:rsidRPr="00A66C15">
              <w:rPr>
                <w:rFonts w:cstheme="minorHAnsi"/>
                <w:sz w:val="20"/>
              </w:rPr>
              <w:t xml:space="preserve">If it is required to encode a </w:t>
            </w:r>
            <w:r w:rsidR="00F851B9">
              <w:rPr>
                <w:rFonts w:cstheme="minorHAnsi"/>
                <w:sz w:val="20"/>
              </w:rPr>
              <w:t>Local Port Service</w:t>
            </w:r>
            <w:r w:rsidRPr="00A66C15">
              <w:rPr>
                <w:rFonts w:cstheme="minorHAnsi"/>
                <w:sz w:val="20"/>
              </w:rPr>
              <w:t xml:space="preserve"> Area, it must be done using the feature class </w:t>
            </w:r>
            <w:r w:rsidR="00F851B9" w:rsidRPr="00220A9D">
              <w:rPr>
                <w:rFonts w:cstheme="minorHAnsi"/>
                <w:b/>
                <w:bCs/>
                <w:sz w:val="20"/>
              </w:rPr>
              <w:t>Local Port Service</w:t>
            </w:r>
            <w:r w:rsidR="00F851B9">
              <w:rPr>
                <w:rFonts w:cstheme="minorHAnsi"/>
                <w:b/>
                <w:bCs/>
                <w:sz w:val="20"/>
              </w:rPr>
              <w:t xml:space="preserve"> Area</w:t>
            </w:r>
            <w:r w:rsidRPr="00ED455F">
              <w:rPr>
                <w:rFonts w:cstheme="minorHAnsi"/>
                <w:sz w:val="20"/>
              </w:rPr>
              <w:t>. If it is required to ass</w:t>
            </w:r>
            <w:r w:rsidRPr="00A66C15">
              <w:rPr>
                <w:rFonts w:cstheme="minorHAnsi"/>
                <w:sz w:val="20"/>
              </w:rPr>
              <w:t>ociate related Radio Calling-In Points, Signal Stations (Warning or Traffic)</w:t>
            </w:r>
            <w:r>
              <w:rPr>
                <w:rFonts w:cstheme="minorHAnsi"/>
                <w:sz w:val="20"/>
              </w:rPr>
              <w:t>,</w:t>
            </w:r>
            <w:r w:rsidRPr="00A66C15">
              <w:rPr>
                <w:rFonts w:cstheme="minorHAnsi"/>
                <w:sz w:val="20"/>
              </w:rPr>
              <w:t xml:space="preserve"> or Radar Ranges this must be done using the association </w:t>
            </w:r>
            <w:proofErr w:type="spellStart"/>
            <w:r w:rsidR="00056ABB" w:rsidRPr="00DD2F07">
              <w:rPr>
                <w:rFonts w:cstheme="minorHAnsi"/>
                <w:i/>
                <w:sz w:val="20"/>
              </w:rPr>
              <w:t>T</w:t>
            </w:r>
            <w:r w:rsidRPr="00DD2F07">
              <w:rPr>
                <w:rFonts w:cstheme="minorHAnsi"/>
                <w:i/>
                <w:sz w:val="20"/>
              </w:rPr>
              <w:t>rafficControlServiceAggregation</w:t>
            </w:r>
            <w:proofErr w:type="spellEnd"/>
            <w:r w:rsidRPr="00ED455F">
              <w:rPr>
                <w:rFonts w:cstheme="minorHAnsi"/>
                <w:sz w:val="20"/>
              </w:rPr>
              <w:t>.</w:t>
            </w:r>
          </w:p>
          <w:p w14:paraId="5F598AA6" w14:textId="77777777" w:rsidR="0016241E" w:rsidRPr="00A66C15" w:rsidRDefault="0016241E" w:rsidP="0016241E">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sz w:val="20"/>
                <w:u w:val="single"/>
              </w:rPr>
            </w:pPr>
            <w:r w:rsidRPr="00A66C15">
              <w:rPr>
                <w:rFonts w:cstheme="minorHAnsi"/>
                <w:sz w:val="20"/>
                <w:u w:val="single"/>
              </w:rPr>
              <w:t>Remarks:</w:t>
            </w:r>
          </w:p>
          <w:p w14:paraId="0928F59F" w14:textId="72EFED52" w:rsidR="0016241E" w:rsidRPr="0094585A" w:rsidRDefault="0016241E" w:rsidP="0016241E">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94585A">
              <w:rPr>
                <w:rFonts w:eastAsia="Times New Roman" w:cstheme="minorHAnsi"/>
                <w:color w:val="000000"/>
                <w:sz w:val="20"/>
                <w:szCs w:val="20"/>
                <w:lang w:eastAsia="en-CA"/>
              </w:rPr>
              <w:t xml:space="preserve">If it is required to describe the procedures for accessing the </w:t>
            </w:r>
            <w:r w:rsidR="003960A5" w:rsidRPr="0094585A">
              <w:rPr>
                <w:rFonts w:eastAsia="Times New Roman" w:cstheme="minorHAnsi"/>
                <w:color w:val="000000"/>
                <w:sz w:val="20"/>
                <w:szCs w:val="20"/>
                <w:lang w:eastAsia="en-CA"/>
              </w:rPr>
              <w:t>port</w:t>
            </w:r>
            <w:r w:rsidRPr="0094585A">
              <w:rPr>
                <w:rFonts w:eastAsia="Times New Roman" w:cstheme="minorHAnsi"/>
                <w:color w:val="000000"/>
                <w:sz w:val="20"/>
                <w:szCs w:val="20"/>
                <w:lang w:eastAsia="en-CA"/>
              </w:rPr>
              <w:t xml:space="preserve"> services, this must be done using the </w:t>
            </w:r>
            <w:proofErr w:type="spellStart"/>
            <w:r w:rsidRPr="0094585A">
              <w:rPr>
                <w:rFonts w:eastAsia="Times New Roman" w:cstheme="minorHAnsi"/>
                <w:b/>
                <w:color w:val="000000"/>
                <w:sz w:val="20"/>
                <w:szCs w:val="20"/>
                <w:lang w:eastAsia="en-CA"/>
              </w:rPr>
              <w:t>serviceAccessProcedure</w:t>
            </w:r>
            <w:proofErr w:type="spellEnd"/>
            <w:r w:rsidRPr="0094585A">
              <w:rPr>
                <w:rFonts w:eastAsia="Times New Roman" w:cstheme="minorHAnsi"/>
                <w:color w:val="000000"/>
                <w:sz w:val="20"/>
                <w:szCs w:val="20"/>
                <w:lang w:eastAsia="en-CA"/>
              </w:rPr>
              <w:t xml:space="preserve"> attribute.</w:t>
            </w:r>
          </w:p>
          <w:p w14:paraId="03639D25" w14:textId="7970683C" w:rsidR="0016241E" w:rsidRPr="0094585A" w:rsidRDefault="003960A5" w:rsidP="003960A5">
            <w:pPr>
              <w:pStyle w:val="ListParagraph"/>
              <w:numPr>
                <w:ilvl w:val="0"/>
                <w:numId w:val="2"/>
              </w:numPr>
              <w:shd w:val="clear" w:color="auto" w:fill="FFFFFF"/>
              <w:spacing w:before="96" w:after="120"/>
              <w:rPr>
                <w:rFonts w:eastAsia="Times New Roman" w:cstheme="minorHAnsi"/>
                <w:color w:val="000000"/>
                <w:sz w:val="20"/>
                <w:szCs w:val="20"/>
                <w:lang w:eastAsia="en-CA"/>
              </w:rPr>
            </w:pPr>
            <w:r w:rsidRPr="0094585A">
              <w:rPr>
                <w:rFonts w:eastAsia="Times New Roman" w:cstheme="minorHAnsi"/>
                <w:color w:val="000000"/>
                <w:sz w:val="20"/>
                <w:szCs w:val="20"/>
                <w:lang w:eastAsia="en-CA"/>
              </w:rPr>
              <w:t>T</w:t>
            </w:r>
            <w:r w:rsidR="0016241E" w:rsidRPr="0094585A">
              <w:rPr>
                <w:rFonts w:eastAsia="Times New Roman" w:cstheme="minorHAnsi"/>
                <w:color w:val="000000"/>
                <w:sz w:val="20"/>
                <w:szCs w:val="20"/>
                <w:lang w:eastAsia="en-CA"/>
              </w:rPr>
              <w:t xml:space="preserve">he requirements for maintaining listening watch within the area must be </w:t>
            </w:r>
            <w:r w:rsidRPr="0094585A">
              <w:rPr>
                <w:rFonts w:eastAsia="Times New Roman" w:cstheme="minorHAnsi"/>
                <w:color w:val="000000"/>
                <w:sz w:val="20"/>
                <w:szCs w:val="20"/>
                <w:lang w:eastAsia="en-CA"/>
              </w:rPr>
              <w:t>encoded</w:t>
            </w:r>
            <w:r w:rsidR="0016241E" w:rsidRPr="0094585A">
              <w:rPr>
                <w:rFonts w:eastAsia="Times New Roman" w:cstheme="minorHAnsi"/>
                <w:color w:val="000000"/>
                <w:sz w:val="20"/>
                <w:szCs w:val="20"/>
                <w:lang w:eastAsia="en-CA"/>
              </w:rPr>
              <w:t xml:space="preserve"> using the </w:t>
            </w:r>
            <w:proofErr w:type="spellStart"/>
            <w:r w:rsidR="0016241E" w:rsidRPr="0094585A">
              <w:rPr>
                <w:rFonts w:eastAsia="Times New Roman" w:cstheme="minorHAnsi"/>
                <w:b/>
                <w:color w:val="000000"/>
                <w:sz w:val="20"/>
                <w:szCs w:val="20"/>
                <w:lang w:eastAsia="en-CA"/>
              </w:rPr>
              <w:t>requirementsForMaintenanceOfListeningWatch</w:t>
            </w:r>
            <w:proofErr w:type="spellEnd"/>
            <w:r w:rsidR="0016241E" w:rsidRPr="0094585A">
              <w:rPr>
                <w:rFonts w:eastAsia="Times New Roman" w:cstheme="minorHAnsi"/>
                <w:color w:val="000000"/>
                <w:sz w:val="20"/>
                <w:szCs w:val="20"/>
                <w:lang w:eastAsia="en-CA"/>
              </w:rPr>
              <w:t xml:space="preserve"> attribute.</w:t>
            </w:r>
            <w:r w:rsidRPr="0094585A">
              <w:rPr>
                <w:sz w:val="20"/>
                <w:szCs w:val="20"/>
              </w:rPr>
              <w:t xml:space="preserve"> </w:t>
            </w:r>
            <w:r w:rsidRPr="0094585A">
              <w:rPr>
                <w:rFonts w:eastAsia="Times New Roman" w:cstheme="minorHAnsi"/>
                <w:color w:val="000000"/>
                <w:sz w:val="20"/>
                <w:szCs w:val="20"/>
                <w:lang w:eastAsia="en-CA"/>
              </w:rPr>
              <w:t>As a text attribute, this can be populated with the text “not specified”, “unknown”, etc., if the requirements are unknown.</w:t>
            </w:r>
          </w:p>
          <w:p w14:paraId="1F9059C1" w14:textId="31002214" w:rsidR="0016241E" w:rsidRPr="00ED455F" w:rsidRDefault="0016241E" w:rsidP="0016241E">
            <w:pPr>
              <w:rPr>
                <w:rFonts w:cstheme="minorHAnsi"/>
              </w:rPr>
            </w:pPr>
            <w:r w:rsidRPr="00ED455F">
              <w:rPr>
                <w:rFonts w:cstheme="minorHAnsi"/>
                <w:sz w:val="20"/>
                <w:u w:val="single"/>
              </w:rPr>
              <w:t>Distinction:</w:t>
            </w:r>
            <w:r w:rsidRPr="00A66C15">
              <w:rPr>
                <w:rFonts w:cstheme="minorHAnsi"/>
                <w:sz w:val="20"/>
              </w:rPr>
              <w:t xml:space="preserve">  </w:t>
            </w:r>
            <w:r w:rsidR="0050569F">
              <w:rPr>
                <w:rFonts w:cstheme="minorHAnsi"/>
                <w:sz w:val="20"/>
              </w:rPr>
              <w:t>Vessel Traffic Service</w:t>
            </w:r>
            <w:r w:rsidR="00F851B9">
              <w:rPr>
                <w:rFonts w:cstheme="minorHAnsi"/>
                <w:sz w:val="20"/>
              </w:rPr>
              <w:t xml:space="preserve"> Area, Ship Reporting Service Area</w:t>
            </w:r>
            <w:r w:rsidR="0050569F">
              <w:rPr>
                <w:rFonts w:cstheme="minorHAnsi"/>
                <w:sz w:val="20"/>
              </w:rPr>
              <w:t xml:space="preserve">, </w:t>
            </w:r>
            <w:r w:rsidRPr="00A66C15">
              <w:rPr>
                <w:rFonts w:cstheme="minorHAnsi"/>
                <w:sz w:val="20"/>
              </w:rPr>
              <w:t>Radio Calling-In Point; Signal Station Warning; Radar Range; Signal Station Traffic.</w:t>
            </w:r>
          </w:p>
        </w:tc>
      </w:tr>
    </w:tbl>
    <w:p w14:paraId="0DE9E6EB" w14:textId="29CC27ED" w:rsidR="00EB7F42" w:rsidRPr="00ED455F" w:rsidRDefault="00EB7F42">
      <w:pPr>
        <w:rPr>
          <w:rFonts w:cstheme="minorHAnsi"/>
        </w:rPr>
      </w:pPr>
    </w:p>
    <w:p w14:paraId="44A0390B" w14:textId="51B93356" w:rsidR="00F4544D" w:rsidRPr="00A66C15" w:rsidRDefault="00F4544D">
      <w:pPr>
        <w:rPr>
          <w:rFonts w:cstheme="minorHAnsi"/>
        </w:rPr>
      </w:pPr>
    </w:p>
    <w:p w14:paraId="209C3B99" w14:textId="582B615B" w:rsidR="00D90A3A" w:rsidRDefault="00D90A3A" w:rsidP="00985DFC">
      <w:pPr>
        <w:pStyle w:val="Heading1"/>
        <w:rPr>
          <w:rFonts w:asciiTheme="minorHAnsi" w:hAnsiTheme="minorHAnsi" w:cstheme="minorHAnsi"/>
        </w:rPr>
      </w:pPr>
      <w:bookmarkStart w:id="401" w:name="_Toc531133525"/>
      <w:r>
        <w:rPr>
          <w:rFonts w:asciiTheme="minorHAnsi" w:hAnsiTheme="minorHAnsi" w:cstheme="minorHAnsi"/>
        </w:rPr>
        <w:t>Cartographic Features</w:t>
      </w:r>
      <w:bookmarkEnd w:id="401"/>
    </w:p>
    <w:p w14:paraId="68340DC7" w14:textId="1AB03717" w:rsidR="00D90A3A" w:rsidRPr="00AF7628" w:rsidRDefault="00D90A3A" w:rsidP="00D90A3A">
      <w:pPr>
        <w:rPr>
          <w:rStyle w:val="standardtextcolour"/>
          <w:color w:val="000000" w:themeColor="text1"/>
          <w:sz w:val="28"/>
          <w:szCs w:val="28"/>
        </w:rPr>
      </w:pPr>
      <w:bookmarkStart w:id="402" w:name="_Toc481709638"/>
      <w:r>
        <w:rPr>
          <w:rStyle w:val="standardtextcolour"/>
        </w:rPr>
        <w:t xml:space="preserve">This product specification uses the </w:t>
      </w:r>
      <w:r w:rsidRPr="00F24BE1">
        <w:rPr>
          <w:rStyle w:val="standardtextcolour"/>
          <w:b/>
        </w:rPr>
        <w:t>Text</w:t>
      </w:r>
      <w:r w:rsidR="00961888">
        <w:rPr>
          <w:rStyle w:val="standardtextcolour"/>
          <w:b/>
        </w:rPr>
        <w:t xml:space="preserve"> </w:t>
      </w:r>
      <w:r w:rsidRPr="00F24BE1">
        <w:rPr>
          <w:rStyle w:val="standardtextcolour"/>
          <w:b/>
        </w:rPr>
        <w:t>Placement</w:t>
      </w:r>
      <w:r>
        <w:rPr>
          <w:rStyle w:val="standardtextcolour"/>
        </w:rPr>
        <w:t xml:space="preserve"> c</w:t>
      </w:r>
      <w:r w:rsidRPr="00AF7628">
        <w:rPr>
          <w:rStyle w:val="standardtextcolour"/>
        </w:rPr>
        <w:t xml:space="preserve">artographic </w:t>
      </w:r>
      <w:r>
        <w:rPr>
          <w:rStyle w:val="standardtextcolour"/>
        </w:rPr>
        <w:t>f</w:t>
      </w:r>
      <w:r w:rsidRPr="00AF7628">
        <w:rPr>
          <w:rStyle w:val="standardtextcolour"/>
        </w:rPr>
        <w:t>eatures derived from S-101 (version 1.0)</w:t>
      </w:r>
      <w:bookmarkEnd w:id="402"/>
      <w:r>
        <w:rPr>
          <w:rStyle w:val="standardtextcolour"/>
        </w:rPr>
        <w:t xml:space="preserve">. The structure of the feature and its usage are the same as in S-101 but the feature specification in S-127 omits elements which are not relevant to marine protected areas, for example, ‘light characteristic’ is omitted as a listed value for the attribute </w:t>
      </w:r>
      <w:r w:rsidRPr="00F24BE1">
        <w:rPr>
          <w:rStyle w:val="standardtextcolour"/>
          <w:b/>
        </w:rPr>
        <w:t>text type</w:t>
      </w:r>
      <w:r>
        <w:rPr>
          <w:rStyle w:val="standardtextcolour"/>
        </w:rPr>
        <w:t>.</w:t>
      </w:r>
    </w:p>
    <w:p w14:paraId="300178D7" w14:textId="77777777" w:rsidR="00D90A3A" w:rsidRDefault="00D90A3A" w:rsidP="00D90A3A">
      <w:pPr>
        <w:pStyle w:val="Heading2"/>
        <w:rPr>
          <w:rStyle w:val="standardtextcolour"/>
          <w:b w:val="0"/>
          <w:bCs w:val="0"/>
        </w:rPr>
      </w:pPr>
      <w:bookmarkStart w:id="403" w:name="_Toc481709639"/>
      <w:bookmarkStart w:id="404" w:name="_Toc531133526"/>
      <w:r>
        <w:rPr>
          <w:rStyle w:val="standardtextcolour"/>
        </w:rPr>
        <w:t>Text Placement</w:t>
      </w:r>
      <w:bookmarkEnd w:id="403"/>
      <w:bookmarkEnd w:id="404"/>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78"/>
        <w:gridCol w:w="307"/>
        <w:gridCol w:w="686"/>
        <w:gridCol w:w="1260"/>
        <w:gridCol w:w="284"/>
        <w:gridCol w:w="436"/>
        <w:gridCol w:w="584"/>
        <w:gridCol w:w="946"/>
        <w:gridCol w:w="641"/>
        <w:gridCol w:w="1339"/>
        <w:gridCol w:w="833"/>
      </w:tblGrid>
      <w:tr w:rsidR="00D90A3A" w:rsidRPr="007D5EE3" w14:paraId="774BD7CF" w14:textId="77777777" w:rsidTr="00AB1493">
        <w:trPr>
          <w:trHeight w:val="545"/>
        </w:trPr>
        <w:tc>
          <w:tcPr>
            <w:tcW w:w="10008" w:type="dxa"/>
            <w:gridSpan w:val="12"/>
            <w:shd w:val="clear" w:color="auto" w:fill="auto"/>
          </w:tcPr>
          <w:p w14:paraId="43859903" w14:textId="2E89B92A" w:rsidR="00D90A3A" w:rsidRPr="007D5EE3" w:rsidRDefault="00D90A3A" w:rsidP="00AB1493">
            <w:pPr>
              <w:spacing w:after="120"/>
              <w:rPr>
                <w:rFonts w:cs="Arial"/>
                <w:sz w:val="20"/>
                <w:lang w:val="en-AU"/>
              </w:rPr>
            </w:pPr>
            <w:r w:rsidRPr="007D5EE3">
              <w:rPr>
                <w:rFonts w:cs="Arial"/>
                <w:sz w:val="20"/>
                <w:u w:val="single"/>
                <w:lang w:val="en-AU"/>
              </w:rPr>
              <w:t>IHO Definition:</w:t>
            </w:r>
            <w:r>
              <w:rPr>
                <w:rFonts w:cs="Arial"/>
                <w:sz w:val="20"/>
                <w:u w:val="single"/>
                <w:lang w:val="en-AU"/>
              </w:rPr>
              <w:t xml:space="preserve"> </w:t>
            </w:r>
            <w:r w:rsidRPr="00C66E3E">
              <w:rPr>
                <w:rFonts w:cs="Arial"/>
                <w:b/>
                <w:sz w:val="20"/>
                <w:lang w:val="en-AU"/>
              </w:rPr>
              <w:t>TEXT PLACEMENT</w:t>
            </w:r>
            <w:r w:rsidR="00700B72">
              <w:rPr>
                <w:rFonts w:cs="Arial"/>
                <w:b/>
                <w:sz w:val="20"/>
                <w:lang w:val="en-AU"/>
              </w:rPr>
              <w:t>:</w:t>
            </w:r>
            <w:r w:rsidRPr="00C66E3E">
              <w:rPr>
                <w:rFonts w:cs="Arial"/>
                <w:b/>
                <w:sz w:val="20"/>
                <w:lang w:val="en-AU"/>
              </w:rPr>
              <w:t xml:space="preserve"> </w:t>
            </w:r>
            <w:r w:rsidRPr="002B2FB6">
              <w:rPr>
                <w:rFonts w:cs="Arial"/>
                <w:sz w:val="20"/>
                <w:lang w:val="en-AU"/>
              </w:rPr>
              <w:t>The Text Placement feature is used in association with the Feature Name attribute or a light description to optimise text positioning in ECDIS</w:t>
            </w:r>
            <w:r w:rsidRPr="007D5EE3">
              <w:rPr>
                <w:rFonts w:cs="Arial"/>
                <w:sz w:val="20"/>
                <w:lang w:val="en-AU"/>
              </w:rPr>
              <w:t xml:space="preserve">.  </w:t>
            </w:r>
          </w:p>
        </w:tc>
      </w:tr>
      <w:tr w:rsidR="00D90A3A" w:rsidRPr="007D5EE3" w14:paraId="15A5CF94" w14:textId="77777777" w:rsidTr="00AB1493">
        <w:trPr>
          <w:trHeight w:val="485"/>
        </w:trPr>
        <w:tc>
          <w:tcPr>
            <w:tcW w:w="10008" w:type="dxa"/>
            <w:gridSpan w:val="12"/>
            <w:shd w:val="clear" w:color="auto" w:fill="auto"/>
            <w:vAlign w:val="center"/>
          </w:tcPr>
          <w:p w14:paraId="33A32A98" w14:textId="77777777" w:rsidR="00D90A3A" w:rsidRPr="007D5EE3" w:rsidRDefault="00D90A3A" w:rsidP="00AB1493">
            <w:pPr>
              <w:rPr>
                <w:rFonts w:cs="Arial"/>
                <w:b/>
                <w:sz w:val="20"/>
                <w:lang w:val="en-AU"/>
              </w:rPr>
            </w:pPr>
            <w:r>
              <w:rPr>
                <w:rFonts w:cs="Arial"/>
                <w:b/>
                <w:sz w:val="20"/>
                <w:u w:val="single"/>
                <w:lang w:val="en-AU"/>
              </w:rPr>
              <w:t>S-122</w:t>
            </w:r>
            <w:r w:rsidRPr="007D5EE3">
              <w:rPr>
                <w:rFonts w:cs="Arial"/>
                <w:b/>
                <w:sz w:val="20"/>
                <w:u w:val="single"/>
                <w:lang w:val="en-AU"/>
              </w:rPr>
              <w:t xml:space="preserve"> </w:t>
            </w:r>
            <w:r>
              <w:rPr>
                <w:rFonts w:cs="Arial"/>
                <w:b/>
                <w:sz w:val="20"/>
                <w:u w:val="single"/>
                <w:lang w:val="en-AU"/>
              </w:rPr>
              <w:t>Cartographic</w:t>
            </w:r>
            <w:r w:rsidRPr="007D5EE3">
              <w:rPr>
                <w:rFonts w:cs="Arial"/>
                <w:b/>
                <w:sz w:val="20"/>
                <w:u w:val="single"/>
                <w:lang w:val="en-AU"/>
              </w:rPr>
              <w:t xml:space="preserve"> Feature:</w:t>
            </w:r>
            <w:r>
              <w:rPr>
                <w:rFonts w:cs="Arial"/>
                <w:b/>
                <w:sz w:val="20"/>
                <w:u w:val="single"/>
                <w:lang w:val="en-AU"/>
              </w:rPr>
              <w:t xml:space="preserve"> </w:t>
            </w:r>
            <w:r>
              <w:rPr>
                <w:rFonts w:cs="Arial"/>
                <w:b/>
                <w:sz w:val="20"/>
                <w:lang w:val="en-AU"/>
              </w:rPr>
              <w:t>Text Placement</w:t>
            </w:r>
          </w:p>
        </w:tc>
      </w:tr>
      <w:tr w:rsidR="00D90A3A" w:rsidRPr="007D5EE3" w14:paraId="01635B15" w14:textId="77777777" w:rsidTr="00AB1493">
        <w:trPr>
          <w:trHeight w:val="485"/>
        </w:trPr>
        <w:tc>
          <w:tcPr>
            <w:tcW w:w="10008" w:type="dxa"/>
            <w:gridSpan w:val="12"/>
            <w:shd w:val="clear" w:color="auto" w:fill="auto"/>
            <w:vAlign w:val="center"/>
          </w:tcPr>
          <w:p w14:paraId="151929C0" w14:textId="77777777" w:rsidR="00D90A3A" w:rsidRPr="007D5EE3" w:rsidRDefault="00D90A3A" w:rsidP="00AB1493">
            <w:pPr>
              <w:rPr>
                <w:rFonts w:cs="Arial"/>
                <w:b/>
                <w:sz w:val="20"/>
                <w:u w:val="single"/>
                <w:lang w:val="en-AU"/>
              </w:rPr>
            </w:pPr>
            <w:r w:rsidRPr="007D5EE3">
              <w:rPr>
                <w:rFonts w:cs="Arial"/>
                <w:b/>
                <w:sz w:val="20"/>
                <w:u w:val="single"/>
                <w:lang w:val="en-AU"/>
              </w:rPr>
              <w:t>Primitives:</w:t>
            </w:r>
            <w:r>
              <w:rPr>
                <w:rFonts w:cs="Arial"/>
                <w:b/>
                <w:sz w:val="20"/>
                <w:u w:val="single"/>
                <w:lang w:val="en-AU"/>
              </w:rPr>
              <w:t xml:space="preserve"> </w:t>
            </w:r>
            <w:r>
              <w:rPr>
                <w:rFonts w:ascii="Arial Bold" w:hAnsi="Arial Bold" w:cs="Arial"/>
                <w:b/>
                <w:sz w:val="20"/>
                <w:lang w:val="en-AU"/>
              </w:rPr>
              <w:t>Point</w:t>
            </w:r>
          </w:p>
        </w:tc>
      </w:tr>
      <w:tr w:rsidR="00D90A3A" w:rsidRPr="007D5EE3" w14:paraId="2DBC06CC" w14:textId="77777777" w:rsidTr="00AB1493">
        <w:trPr>
          <w:trHeight w:val="1059"/>
        </w:trPr>
        <w:tc>
          <w:tcPr>
            <w:tcW w:w="2999" w:type="dxa"/>
            <w:gridSpan w:val="3"/>
            <w:shd w:val="clear" w:color="auto" w:fill="auto"/>
          </w:tcPr>
          <w:p w14:paraId="5BA9EE2C" w14:textId="77777777" w:rsidR="00D90A3A" w:rsidRPr="007D5EE3" w:rsidRDefault="00D90A3A" w:rsidP="00AB1493">
            <w:pPr>
              <w:spacing w:after="120"/>
              <w:rPr>
                <w:rFonts w:cs="Arial"/>
                <w:color w:val="0000FF"/>
                <w:sz w:val="18"/>
                <w:szCs w:val="18"/>
                <w:lang w:val="en-AU"/>
              </w:rPr>
            </w:pPr>
            <w:r w:rsidRPr="007D5EE3">
              <w:rPr>
                <w:rFonts w:cs="Arial"/>
                <w:i/>
                <w:color w:val="0000FF"/>
                <w:sz w:val="18"/>
                <w:szCs w:val="18"/>
                <w:lang w:val="en-AU"/>
              </w:rPr>
              <w:t>Real World</w:t>
            </w:r>
          </w:p>
          <w:p w14:paraId="2122FB02" w14:textId="77777777" w:rsidR="00D90A3A" w:rsidRPr="007D5EE3" w:rsidRDefault="00D90A3A" w:rsidP="00AB1493">
            <w:pPr>
              <w:rPr>
                <w:rFonts w:cs="Arial"/>
                <w:b/>
                <w:color w:val="0000FF"/>
                <w:sz w:val="20"/>
                <w:lang w:val="en-AU"/>
              </w:rPr>
            </w:pPr>
          </w:p>
        </w:tc>
        <w:tc>
          <w:tcPr>
            <w:tcW w:w="3250" w:type="dxa"/>
            <w:gridSpan w:val="5"/>
            <w:shd w:val="clear" w:color="auto" w:fill="auto"/>
          </w:tcPr>
          <w:p w14:paraId="560445AE" w14:textId="77777777" w:rsidR="00D90A3A" w:rsidRPr="007D5EE3" w:rsidRDefault="00D90A3A" w:rsidP="00AB1493">
            <w:pPr>
              <w:spacing w:after="120"/>
              <w:rPr>
                <w:rFonts w:cs="Arial"/>
                <w:i/>
                <w:color w:val="0000FF"/>
                <w:sz w:val="18"/>
                <w:szCs w:val="18"/>
                <w:lang w:val="en-AU"/>
              </w:rPr>
            </w:pPr>
            <w:r w:rsidRPr="007D5EE3">
              <w:rPr>
                <w:rFonts w:cs="Arial"/>
                <w:i/>
                <w:color w:val="0000FF"/>
                <w:sz w:val="18"/>
                <w:szCs w:val="18"/>
                <w:lang w:val="en-AU"/>
              </w:rPr>
              <w:t>Paper Chart Symbol</w:t>
            </w:r>
          </w:p>
          <w:p w14:paraId="7CF208C3" w14:textId="77777777" w:rsidR="00D90A3A" w:rsidRPr="007D5EE3" w:rsidRDefault="00D90A3A" w:rsidP="00AB1493">
            <w:pPr>
              <w:jc w:val="center"/>
              <w:rPr>
                <w:rFonts w:cs="Arial"/>
                <w:b/>
                <w:color w:val="0000FF"/>
                <w:sz w:val="20"/>
                <w:lang w:val="en-AU"/>
              </w:rPr>
            </w:pPr>
          </w:p>
        </w:tc>
        <w:tc>
          <w:tcPr>
            <w:tcW w:w="3759" w:type="dxa"/>
            <w:gridSpan w:val="4"/>
            <w:shd w:val="clear" w:color="auto" w:fill="auto"/>
          </w:tcPr>
          <w:p w14:paraId="6C4717E6" w14:textId="77777777" w:rsidR="00D90A3A" w:rsidRPr="007D5EE3" w:rsidRDefault="00D90A3A" w:rsidP="00AB1493">
            <w:pPr>
              <w:spacing w:after="120"/>
              <w:rPr>
                <w:rFonts w:cs="Arial"/>
                <w:i/>
                <w:color w:val="0000FF"/>
                <w:sz w:val="18"/>
                <w:szCs w:val="18"/>
                <w:lang w:val="en-AU"/>
              </w:rPr>
            </w:pPr>
            <w:r w:rsidRPr="007D5EE3">
              <w:rPr>
                <w:rFonts w:cs="Arial"/>
                <w:i/>
                <w:color w:val="0000FF"/>
                <w:sz w:val="18"/>
                <w:szCs w:val="18"/>
                <w:lang w:val="en-AU"/>
              </w:rPr>
              <w:t>ECDIS Symbol</w:t>
            </w:r>
          </w:p>
          <w:p w14:paraId="7E6CC484" w14:textId="77777777" w:rsidR="00D90A3A" w:rsidRPr="007D5EE3" w:rsidRDefault="00D90A3A" w:rsidP="00AB1493">
            <w:pPr>
              <w:rPr>
                <w:rFonts w:cs="Arial"/>
                <w:b/>
                <w:color w:val="0000FF"/>
                <w:sz w:val="20"/>
                <w:lang w:val="en-AU"/>
              </w:rPr>
            </w:pPr>
          </w:p>
        </w:tc>
      </w:tr>
      <w:tr w:rsidR="00D90A3A" w:rsidRPr="007D5EE3" w14:paraId="4EC000FE" w14:textId="77777777" w:rsidTr="00AB1493">
        <w:trPr>
          <w:trHeight w:val="545"/>
        </w:trPr>
        <w:tc>
          <w:tcPr>
            <w:tcW w:w="3685" w:type="dxa"/>
            <w:gridSpan w:val="4"/>
            <w:shd w:val="clear" w:color="auto" w:fill="auto"/>
            <w:vAlign w:val="center"/>
          </w:tcPr>
          <w:p w14:paraId="215D89EA" w14:textId="77777777" w:rsidR="00D90A3A" w:rsidRPr="007D5EE3" w:rsidRDefault="00D90A3A" w:rsidP="00AB1493">
            <w:pPr>
              <w:rPr>
                <w:rFonts w:cs="Arial"/>
                <w:b/>
                <w:sz w:val="20"/>
                <w:lang w:val="en-AU"/>
              </w:rPr>
            </w:pPr>
            <w:r>
              <w:rPr>
                <w:rFonts w:cs="Arial"/>
                <w:b/>
                <w:sz w:val="20"/>
                <w:lang w:val="en-AU"/>
              </w:rPr>
              <w:lastRenderedPageBreak/>
              <w:t>S-122</w:t>
            </w:r>
            <w:r w:rsidRPr="007D5EE3">
              <w:rPr>
                <w:rFonts w:cs="Arial"/>
                <w:b/>
                <w:sz w:val="20"/>
                <w:lang w:val="en-AU"/>
              </w:rPr>
              <w:t xml:space="preserve"> Attribute</w:t>
            </w:r>
          </w:p>
        </w:tc>
        <w:tc>
          <w:tcPr>
            <w:tcW w:w="1544" w:type="dxa"/>
            <w:gridSpan w:val="2"/>
            <w:shd w:val="clear" w:color="auto" w:fill="auto"/>
            <w:vAlign w:val="center"/>
          </w:tcPr>
          <w:p w14:paraId="1C80ACA1" w14:textId="77777777" w:rsidR="00D90A3A" w:rsidRPr="007D5EE3" w:rsidRDefault="00D90A3A" w:rsidP="00AB1493">
            <w:pPr>
              <w:rPr>
                <w:rFonts w:cs="Arial"/>
                <w:b/>
                <w:sz w:val="20"/>
                <w:lang w:val="en-AU"/>
              </w:rPr>
            </w:pPr>
            <w:r w:rsidRPr="007D5EE3">
              <w:rPr>
                <w:rFonts w:cs="Arial"/>
                <w:b/>
                <w:sz w:val="20"/>
                <w:lang w:val="en-AU"/>
              </w:rPr>
              <w:t>S-57 Acronym</w:t>
            </w:r>
          </w:p>
        </w:tc>
        <w:tc>
          <w:tcPr>
            <w:tcW w:w="2607" w:type="dxa"/>
            <w:gridSpan w:val="4"/>
            <w:shd w:val="clear" w:color="auto" w:fill="auto"/>
            <w:vAlign w:val="center"/>
          </w:tcPr>
          <w:p w14:paraId="0F6B4F11" w14:textId="77777777" w:rsidR="00D90A3A" w:rsidRPr="007D5EE3" w:rsidRDefault="00D90A3A" w:rsidP="00AB1493">
            <w:pPr>
              <w:rPr>
                <w:rFonts w:cs="Arial"/>
                <w:b/>
                <w:sz w:val="20"/>
                <w:lang w:val="en-AU"/>
              </w:rPr>
            </w:pPr>
            <w:r w:rsidRPr="007D5EE3">
              <w:rPr>
                <w:rFonts w:cs="Arial"/>
                <w:b/>
                <w:sz w:val="20"/>
                <w:lang w:val="en-AU"/>
              </w:rPr>
              <w:t>Allowable Encoding Value</w:t>
            </w:r>
          </w:p>
        </w:tc>
        <w:tc>
          <w:tcPr>
            <w:tcW w:w="1339" w:type="dxa"/>
            <w:shd w:val="clear" w:color="auto" w:fill="auto"/>
            <w:vAlign w:val="center"/>
          </w:tcPr>
          <w:p w14:paraId="22C509F5" w14:textId="77777777" w:rsidR="00D90A3A" w:rsidRPr="007D5EE3" w:rsidRDefault="00D90A3A" w:rsidP="00AB1493">
            <w:pPr>
              <w:rPr>
                <w:rFonts w:cs="Arial"/>
                <w:b/>
                <w:sz w:val="20"/>
                <w:lang w:val="en-AU"/>
              </w:rPr>
            </w:pPr>
            <w:r w:rsidRPr="007D5EE3">
              <w:rPr>
                <w:rFonts w:cs="Arial"/>
                <w:b/>
                <w:sz w:val="20"/>
                <w:lang w:val="en-AU"/>
              </w:rPr>
              <w:t>Type</w:t>
            </w:r>
          </w:p>
        </w:tc>
        <w:tc>
          <w:tcPr>
            <w:tcW w:w="833" w:type="dxa"/>
            <w:shd w:val="clear" w:color="auto" w:fill="auto"/>
            <w:vAlign w:val="center"/>
          </w:tcPr>
          <w:p w14:paraId="7C1BBA1E" w14:textId="77777777" w:rsidR="00D90A3A" w:rsidRPr="007D5EE3" w:rsidRDefault="00D90A3A" w:rsidP="00AB1493">
            <w:pPr>
              <w:rPr>
                <w:rFonts w:cs="Arial"/>
                <w:b/>
                <w:sz w:val="20"/>
                <w:lang w:val="en-AU"/>
              </w:rPr>
            </w:pPr>
            <w:r w:rsidRPr="007D5EE3">
              <w:rPr>
                <w:rFonts w:cs="Arial"/>
                <w:b/>
                <w:sz w:val="20"/>
                <w:lang w:val="en-AU"/>
              </w:rPr>
              <w:t>Multiplicity</w:t>
            </w:r>
          </w:p>
        </w:tc>
      </w:tr>
      <w:tr w:rsidR="00922010" w:rsidRPr="007D5EE3" w14:paraId="7FC390C6" w14:textId="77777777" w:rsidTr="00AB1493">
        <w:trPr>
          <w:trHeight w:val="20"/>
        </w:trPr>
        <w:tc>
          <w:tcPr>
            <w:tcW w:w="10008" w:type="dxa"/>
            <w:gridSpan w:val="12"/>
          </w:tcPr>
          <w:p w14:paraId="1E6ABC39" w14:textId="5D6DFDCD" w:rsidR="00922010" w:rsidRPr="007D5EE3" w:rsidRDefault="00922010" w:rsidP="00AB1493">
            <w:pPr>
              <w:spacing w:before="60" w:after="60"/>
              <w:rPr>
                <w:rFonts w:cs="Arial"/>
                <w:b/>
                <w:sz w:val="20"/>
                <w:u w:val="single"/>
              </w:rPr>
            </w:pPr>
            <w:r>
              <w:rPr>
                <w:rFonts w:cs="Arial"/>
                <w:b/>
                <w:noProof/>
                <w:sz w:val="20"/>
                <w:u w:val="single"/>
              </w:rPr>
              <w:drawing>
                <wp:inline distT="0" distB="0" distL="0" distR="0" wp14:anchorId="5FAE9828" wp14:editId="24F52DEB">
                  <wp:extent cx="3253740" cy="1567783"/>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TextPlacement attributes.png"/>
                          <pic:cNvPicPr/>
                        </pic:nvPicPr>
                        <pic:blipFill>
                          <a:blip r:embed="rId254">
                            <a:extLst>
                              <a:ext uri="{28A0092B-C50C-407E-A947-70E740481C1C}">
                                <a14:useLocalDpi xmlns:a14="http://schemas.microsoft.com/office/drawing/2010/main" val="0"/>
                              </a:ext>
                            </a:extLst>
                          </a:blip>
                          <a:stretch>
                            <a:fillRect/>
                          </a:stretch>
                        </pic:blipFill>
                        <pic:spPr>
                          <a:xfrm>
                            <a:off x="0" y="0"/>
                            <a:ext cx="3263650" cy="1572558"/>
                          </a:xfrm>
                          <a:prstGeom prst="rect">
                            <a:avLst/>
                          </a:prstGeom>
                        </pic:spPr>
                      </pic:pic>
                    </a:graphicData>
                  </a:graphic>
                </wp:inline>
              </w:drawing>
            </w:r>
          </w:p>
        </w:tc>
      </w:tr>
      <w:tr w:rsidR="00D90A3A" w:rsidRPr="007D5EE3" w14:paraId="742FB1B3" w14:textId="77777777" w:rsidTr="00AB1493">
        <w:trPr>
          <w:trHeight w:val="20"/>
        </w:trPr>
        <w:tc>
          <w:tcPr>
            <w:tcW w:w="10008" w:type="dxa"/>
            <w:gridSpan w:val="12"/>
          </w:tcPr>
          <w:p w14:paraId="30C44249" w14:textId="77777777" w:rsidR="00D90A3A" w:rsidRPr="007D5EE3" w:rsidRDefault="00D90A3A" w:rsidP="00AB1493">
            <w:pPr>
              <w:spacing w:before="60" w:after="60"/>
              <w:rPr>
                <w:rFonts w:cs="Arial"/>
                <w:b/>
                <w:sz w:val="20"/>
                <w:u w:val="single"/>
              </w:rPr>
            </w:pPr>
            <w:r w:rsidRPr="007D5EE3">
              <w:rPr>
                <w:rFonts w:cs="Arial"/>
                <w:b/>
                <w:sz w:val="20"/>
                <w:u w:val="single"/>
              </w:rPr>
              <w:t>Information associations</w:t>
            </w:r>
          </w:p>
        </w:tc>
      </w:tr>
      <w:tr w:rsidR="00D90A3A" w:rsidRPr="007D5EE3" w14:paraId="4F8AE9E7" w14:textId="77777777" w:rsidTr="00AB1493">
        <w:trPr>
          <w:trHeight w:val="20"/>
        </w:trPr>
        <w:tc>
          <w:tcPr>
            <w:tcW w:w="714" w:type="dxa"/>
          </w:tcPr>
          <w:p w14:paraId="64C10F4B" w14:textId="77777777" w:rsidR="00D90A3A" w:rsidRPr="007D5EE3" w:rsidRDefault="00D90A3A" w:rsidP="00AB1493">
            <w:pPr>
              <w:spacing w:before="60" w:after="60"/>
              <w:rPr>
                <w:rFonts w:cs="Arial"/>
                <w:b/>
                <w:sz w:val="18"/>
                <w:szCs w:val="18"/>
              </w:rPr>
            </w:pPr>
            <w:r w:rsidRPr="007D5EE3">
              <w:rPr>
                <w:rFonts w:cs="Arial"/>
                <w:b/>
                <w:sz w:val="18"/>
                <w:szCs w:val="18"/>
              </w:rPr>
              <w:t>Type</w:t>
            </w:r>
          </w:p>
        </w:tc>
        <w:tc>
          <w:tcPr>
            <w:tcW w:w="1978" w:type="dxa"/>
            <w:vAlign w:val="center"/>
          </w:tcPr>
          <w:p w14:paraId="5D74A668" w14:textId="77777777" w:rsidR="00D90A3A" w:rsidRPr="007D5EE3" w:rsidRDefault="00D90A3A" w:rsidP="00AB1493">
            <w:pPr>
              <w:spacing w:before="60" w:after="60"/>
              <w:rPr>
                <w:rFonts w:cs="Arial"/>
                <w:b/>
                <w:sz w:val="18"/>
                <w:szCs w:val="18"/>
              </w:rPr>
            </w:pPr>
            <w:r w:rsidRPr="007D5EE3">
              <w:rPr>
                <w:rFonts w:cs="Arial"/>
                <w:b/>
                <w:sz w:val="18"/>
                <w:szCs w:val="18"/>
              </w:rPr>
              <w:t>Association Name</w:t>
            </w:r>
          </w:p>
        </w:tc>
        <w:tc>
          <w:tcPr>
            <w:tcW w:w="993" w:type="dxa"/>
            <w:gridSpan w:val="2"/>
            <w:vAlign w:val="center"/>
          </w:tcPr>
          <w:p w14:paraId="5F20CEC7" w14:textId="77777777" w:rsidR="00D90A3A" w:rsidRPr="007D5EE3" w:rsidRDefault="00D90A3A" w:rsidP="00AB1493">
            <w:pPr>
              <w:spacing w:before="60" w:after="60"/>
              <w:rPr>
                <w:rFonts w:cs="Arial"/>
                <w:b/>
                <w:sz w:val="18"/>
                <w:szCs w:val="18"/>
              </w:rPr>
            </w:pPr>
            <w:r>
              <w:rPr>
                <w:rFonts w:cs="Arial"/>
                <w:b/>
                <w:sz w:val="18"/>
                <w:szCs w:val="18"/>
              </w:rPr>
              <w:t>Class</w:t>
            </w:r>
          </w:p>
        </w:tc>
        <w:tc>
          <w:tcPr>
            <w:tcW w:w="1260" w:type="dxa"/>
            <w:vAlign w:val="center"/>
          </w:tcPr>
          <w:p w14:paraId="08A990D2" w14:textId="77777777" w:rsidR="00D90A3A" w:rsidRPr="007D5EE3" w:rsidRDefault="00D90A3A" w:rsidP="00AB1493">
            <w:pPr>
              <w:spacing w:before="60" w:after="60"/>
              <w:rPr>
                <w:rFonts w:cs="Arial"/>
                <w:b/>
                <w:sz w:val="18"/>
                <w:szCs w:val="18"/>
              </w:rPr>
            </w:pPr>
            <w:r>
              <w:rPr>
                <w:rFonts w:cs="Arial"/>
                <w:b/>
                <w:sz w:val="18"/>
                <w:szCs w:val="18"/>
              </w:rPr>
              <w:t>Role</w:t>
            </w:r>
          </w:p>
        </w:tc>
        <w:tc>
          <w:tcPr>
            <w:tcW w:w="720" w:type="dxa"/>
            <w:gridSpan w:val="2"/>
            <w:vAlign w:val="center"/>
          </w:tcPr>
          <w:p w14:paraId="6C258AAC" w14:textId="77777777" w:rsidR="00D90A3A" w:rsidRPr="007D5EE3" w:rsidRDefault="00D90A3A" w:rsidP="00AB1493">
            <w:pPr>
              <w:spacing w:before="60" w:after="60"/>
              <w:rPr>
                <w:rFonts w:cs="Arial"/>
                <w:b/>
                <w:sz w:val="18"/>
                <w:szCs w:val="18"/>
              </w:rPr>
            </w:pPr>
            <w:proofErr w:type="spellStart"/>
            <w:r>
              <w:rPr>
                <w:rFonts w:cs="Arial"/>
                <w:b/>
                <w:sz w:val="18"/>
                <w:szCs w:val="18"/>
              </w:rPr>
              <w:t>Mult</w:t>
            </w:r>
            <w:proofErr w:type="spellEnd"/>
            <w:r>
              <w:rPr>
                <w:rFonts w:cs="Arial"/>
                <w:b/>
                <w:sz w:val="18"/>
                <w:szCs w:val="18"/>
              </w:rPr>
              <w:t>.</w:t>
            </w:r>
          </w:p>
        </w:tc>
        <w:tc>
          <w:tcPr>
            <w:tcW w:w="1530" w:type="dxa"/>
            <w:gridSpan w:val="2"/>
            <w:vAlign w:val="center"/>
          </w:tcPr>
          <w:p w14:paraId="7745E623" w14:textId="77777777" w:rsidR="00D90A3A" w:rsidRPr="007D5EE3" w:rsidRDefault="00D90A3A" w:rsidP="00AB1493">
            <w:pPr>
              <w:spacing w:before="60" w:after="60"/>
              <w:rPr>
                <w:rFonts w:cs="Arial"/>
                <w:b/>
                <w:sz w:val="18"/>
                <w:szCs w:val="18"/>
              </w:rPr>
            </w:pPr>
            <w:r>
              <w:rPr>
                <w:rFonts w:cs="Arial"/>
                <w:b/>
                <w:sz w:val="18"/>
                <w:szCs w:val="18"/>
              </w:rPr>
              <w:t>Class</w:t>
            </w:r>
          </w:p>
        </w:tc>
        <w:tc>
          <w:tcPr>
            <w:tcW w:w="1980" w:type="dxa"/>
            <w:gridSpan w:val="2"/>
            <w:vAlign w:val="center"/>
          </w:tcPr>
          <w:p w14:paraId="4F9ABE15" w14:textId="77777777" w:rsidR="00D90A3A" w:rsidRPr="007D5EE3" w:rsidRDefault="00D90A3A" w:rsidP="00AB1493">
            <w:pPr>
              <w:spacing w:before="60" w:after="60"/>
              <w:rPr>
                <w:rFonts w:cs="Arial"/>
                <w:b/>
                <w:sz w:val="18"/>
                <w:szCs w:val="18"/>
              </w:rPr>
            </w:pPr>
            <w:r>
              <w:rPr>
                <w:rFonts w:cs="Arial"/>
                <w:b/>
                <w:sz w:val="18"/>
                <w:szCs w:val="18"/>
              </w:rPr>
              <w:t>Role</w:t>
            </w:r>
          </w:p>
        </w:tc>
        <w:tc>
          <w:tcPr>
            <w:tcW w:w="833" w:type="dxa"/>
            <w:vAlign w:val="center"/>
          </w:tcPr>
          <w:p w14:paraId="7E7AFEB9" w14:textId="77777777" w:rsidR="00D90A3A" w:rsidRPr="007D5EE3" w:rsidRDefault="00D90A3A" w:rsidP="00AB1493">
            <w:pPr>
              <w:spacing w:before="60" w:after="60"/>
              <w:rPr>
                <w:rFonts w:cs="Arial"/>
                <w:b/>
                <w:sz w:val="18"/>
                <w:szCs w:val="18"/>
              </w:rPr>
            </w:pPr>
            <w:proofErr w:type="spellStart"/>
            <w:r>
              <w:rPr>
                <w:rFonts w:cs="Arial"/>
                <w:b/>
                <w:sz w:val="18"/>
                <w:szCs w:val="18"/>
              </w:rPr>
              <w:t>Mult</w:t>
            </w:r>
            <w:proofErr w:type="spellEnd"/>
            <w:r>
              <w:rPr>
                <w:rFonts w:cs="Arial"/>
                <w:b/>
                <w:sz w:val="18"/>
                <w:szCs w:val="18"/>
              </w:rPr>
              <w:t>.</w:t>
            </w:r>
          </w:p>
        </w:tc>
      </w:tr>
      <w:tr w:rsidR="00922010" w:rsidRPr="007D5EE3" w14:paraId="3A12F7ED" w14:textId="77777777" w:rsidTr="00F476D7">
        <w:trPr>
          <w:trHeight w:val="20"/>
        </w:trPr>
        <w:tc>
          <w:tcPr>
            <w:tcW w:w="10008" w:type="dxa"/>
            <w:gridSpan w:val="12"/>
          </w:tcPr>
          <w:p w14:paraId="64C02331" w14:textId="00D81345" w:rsidR="00922010" w:rsidRDefault="00922010" w:rsidP="00AB1493">
            <w:pPr>
              <w:spacing w:before="60" w:after="60"/>
              <w:rPr>
                <w:sz w:val="18"/>
                <w:szCs w:val="18"/>
              </w:rPr>
            </w:pPr>
            <w:r>
              <w:rPr>
                <w:noProof/>
                <w:sz w:val="18"/>
                <w:szCs w:val="18"/>
              </w:rPr>
              <w:drawing>
                <wp:inline distT="0" distB="0" distL="0" distR="0" wp14:anchorId="7C67ECE5" wp14:editId="3C757416">
                  <wp:extent cx="3329940" cy="1618018"/>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TextPlacement assoc.png"/>
                          <pic:cNvPicPr/>
                        </pic:nvPicPr>
                        <pic:blipFill>
                          <a:blip r:embed="rId255">
                            <a:extLst>
                              <a:ext uri="{28A0092B-C50C-407E-A947-70E740481C1C}">
                                <a14:useLocalDpi xmlns:a14="http://schemas.microsoft.com/office/drawing/2010/main" val="0"/>
                              </a:ext>
                            </a:extLst>
                          </a:blip>
                          <a:stretch>
                            <a:fillRect/>
                          </a:stretch>
                        </pic:blipFill>
                        <pic:spPr>
                          <a:xfrm>
                            <a:off x="0" y="0"/>
                            <a:ext cx="3350574" cy="1628044"/>
                          </a:xfrm>
                          <a:prstGeom prst="rect">
                            <a:avLst/>
                          </a:prstGeom>
                        </pic:spPr>
                      </pic:pic>
                    </a:graphicData>
                  </a:graphic>
                </wp:inline>
              </w:drawing>
            </w:r>
          </w:p>
        </w:tc>
      </w:tr>
      <w:tr w:rsidR="00D90A3A" w:rsidRPr="007D5EE3" w14:paraId="35BCB562" w14:textId="77777777" w:rsidTr="00AB1493">
        <w:trPr>
          <w:trHeight w:val="70"/>
        </w:trPr>
        <w:tc>
          <w:tcPr>
            <w:tcW w:w="10008" w:type="dxa"/>
            <w:gridSpan w:val="12"/>
            <w:shd w:val="clear" w:color="auto" w:fill="auto"/>
          </w:tcPr>
          <w:p w14:paraId="2FDDEF37" w14:textId="77777777" w:rsidR="00D90A3A" w:rsidRDefault="00D90A3A" w:rsidP="00D90A3A">
            <w:pPr>
              <w:pStyle w:val="Heading3"/>
              <w:ind w:left="720"/>
              <w:rPr>
                <w:lang w:val="en-AU"/>
              </w:rPr>
            </w:pPr>
            <w:bookmarkStart w:id="405" w:name="_Toc481709640"/>
            <w:bookmarkStart w:id="406" w:name="_Toc531133527"/>
            <w:r>
              <w:rPr>
                <w:lang w:val="en-AU"/>
              </w:rPr>
              <w:t>Text Placement</w:t>
            </w:r>
            <w:bookmarkEnd w:id="405"/>
            <w:bookmarkEnd w:id="406"/>
          </w:p>
          <w:p w14:paraId="702EEE57" w14:textId="3D012E03" w:rsidR="00D90A3A" w:rsidRPr="00C80F63" w:rsidRDefault="00D90A3A" w:rsidP="00AB1493">
            <w:pPr>
              <w:spacing w:after="120"/>
              <w:rPr>
                <w:rFonts w:cs="Arial"/>
                <w:sz w:val="20"/>
                <w:lang w:val="en-AU"/>
              </w:rPr>
            </w:pPr>
            <w:r w:rsidRPr="00C80F63">
              <w:rPr>
                <w:rFonts w:cs="Arial"/>
                <w:sz w:val="20"/>
                <w:lang w:val="en-AU"/>
              </w:rPr>
              <w:t xml:space="preserve">If it is required to place text to improve clarity of display, it must be done using the cartographic feature </w:t>
            </w:r>
            <w:r w:rsidRPr="006B2158">
              <w:rPr>
                <w:rFonts w:cs="Arial"/>
                <w:b/>
                <w:sz w:val="20"/>
                <w:lang w:val="en-AU"/>
              </w:rPr>
              <w:t>Text Placement</w:t>
            </w:r>
            <w:r w:rsidRPr="00C80F63">
              <w:rPr>
                <w:rFonts w:cs="Arial"/>
                <w:sz w:val="20"/>
                <w:lang w:val="en-AU"/>
              </w:rPr>
              <w:t xml:space="preserve">. The </w:t>
            </w:r>
            <w:r w:rsidRPr="006B2158">
              <w:rPr>
                <w:rFonts w:cs="Arial"/>
                <w:b/>
                <w:sz w:val="20"/>
                <w:lang w:val="en-AU"/>
              </w:rPr>
              <w:t>Text Placement</w:t>
            </w:r>
            <w:r w:rsidRPr="00C80F63">
              <w:rPr>
                <w:rFonts w:cs="Arial"/>
                <w:sz w:val="20"/>
                <w:lang w:val="en-AU"/>
              </w:rPr>
              <w:t xml:space="preserve"> feature must </w:t>
            </w:r>
            <w:r w:rsidR="00DA3CD7">
              <w:rPr>
                <w:rFonts w:cs="Arial"/>
                <w:sz w:val="20"/>
                <w:lang w:val="en-AU"/>
              </w:rPr>
              <w:t xml:space="preserve">be </w:t>
            </w:r>
            <w:r w:rsidRPr="00C80F63">
              <w:rPr>
                <w:rFonts w:cs="Arial"/>
                <w:sz w:val="20"/>
                <w:lang w:val="en-AU"/>
              </w:rPr>
              <w:t xml:space="preserve">associated with the relevant geo feature using the association </w:t>
            </w:r>
            <w:proofErr w:type="spellStart"/>
            <w:r w:rsidRPr="00DD2F07">
              <w:rPr>
                <w:rFonts w:cs="Arial"/>
                <w:i/>
                <w:sz w:val="20"/>
                <w:lang w:val="en-AU"/>
              </w:rPr>
              <w:t>TextAssociation</w:t>
            </w:r>
            <w:proofErr w:type="spellEnd"/>
            <w:r w:rsidRPr="00C80F63">
              <w:rPr>
                <w:rFonts w:cs="Arial"/>
                <w:sz w:val="20"/>
                <w:lang w:val="en-AU"/>
              </w:rPr>
              <w:t>.</w:t>
            </w:r>
          </w:p>
          <w:p w14:paraId="537A65E2" w14:textId="77777777" w:rsidR="00D90A3A" w:rsidRPr="00C66E3E" w:rsidRDefault="00D90A3A" w:rsidP="00AB1493">
            <w:pPr>
              <w:spacing w:after="120"/>
              <w:rPr>
                <w:rFonts w:cs="Arial"/>
                <w:sz w:val="20"/>
                <w:u w:val="single"/>
                <w:lang w:val="en-AU"/>
              </w:rPr>
            </w:pPr>
            <w:r w:rsidRPr="00C66E3E">
              <w:rPr>
                <w:rFonts w:cs="Arial"/>
                <w:sz w:val="20"/>
                <w:u w:val="single"/>
                <w:lang w:val="en-AU"/>
              </w:rPr>
              <w:t>Remarks:</w:t>
            </w:r>
          </w:p>
          <w:p w14:paraId="19A366B2" w14:textId="77777777" w:rsidR="00D90A3A" w:rsidRPr="00C80F63" w:rsidRDefault="00D90A3A" w:rsidP="00D90A3A">
            <w:pPr>
              <w:pStyle w:val="ListParagraph"/>
              <w:numPr>
                <w:ilvl w:val="0"/>
                <w:numId w:val="23"/>
              </w:numPr>
              <w:tabs>
                <w:tab w:val="clear" w:pos="720"/>
              </w:tabs>
              <w:spacing w:before="120" w:after="120" w:line="240" w:lineRule="auto"/>
              <w:jc w:val="both"/>
              <w:rPr>
                <w:rFonts w:cs="Arial"/>
                <w:sz w:val="20"/>
                <w:lang w:val="en-AU"/>
              </w:rPr>
            </w:pPr>
            <w:r w:rsidRPr="00C80F63">
              <w:rPr>
                <w:rFonts w:cs="Arial"/>
                <w:sz w:val="20"/>
                <w:lang w:val="en-AU"/>
              </w:rPr>
              <w:t xml:space="preserve">The </w:t>
            </w:r>
            <w:r w:rsidRPr="006B2158">
              <w:rPr>
                <w:rFonts w:cs="Arial"/>
                <w:b/>
                <w:sz w:val="20"/>
                <w:lang w:val="en-AU"/>
              </w:rPr>
              <w:t>Text Placement</w:t>
            </w:r>
            <w:r w:rsidRPr="00C80F63">
              <w:rPr>
                <w:rFonts w:cs="Arial"/>
                <w:sz w:val="20"/>
                <w:lang w:val="en-AU"/>
              </w:rPr>
              <w:t xml:space="preserve"> feature is used by the ECDIS to position the associated text, which has been populated using an attribute(s) for the related feature. This attribute is identified by populating the attribute text type. Alternatively, the text to be displayed may be encoded using the attribute text.</w:t>
            </w:r>
          </w:p>
          <w:p w14:paraId="2CA77B1B" w14:textId="685BB2F7" w:rsidR="00D90A3A" w:rsidRPr="00C80F63" w:rsidRDefault="00D90A3A" w:rsidP="00D90A3A">
            <w:pPr>
              <w:pStyle w:val="ListParagraph"/>
              <w:numPr>
                <w:ilvl w:val="0"/>
                <w:numId w:val="23"/>
              </w:numPr>
              <w:tabs>
                <w:tab w:val="clear" w:pos="720"/>
              </w:tabs>
              <w:spacing w:before="120" w:after="120" w:line="240" w:lineRule="auto"/>
              <w:jc w:val="both"/>
              <w:rPr>
                <w:rFonts w:cs="Arial"/>
                <w:sz w:val="20"/>
                <w:lang w:val="en-AU"/>
              </w:rPr>
            </w:pPr>
            <w:r w:rsidRPr="00C80F63">
              <w:rPr>
                <w:rFonts w:cs="Arial"/>
                <w:sz w:val="20"/>
                <w:lang w:val="en-AU"/>
              </w:rPr>
              <w:t xml:space="preserve">Only one of the attributes text or text type </w:t>
            </w:r>
            <w:r w:rsidR="00DA3CD7">
              <w:rPr>
                <w:rFonts w:cs="Arial"/>
                <w:sz w:val="20"/>
                <w:lang w:val="en-AU"/>
              </w:rPr>
              <w:t>is</w:t>
            </w:r>
            <w:r w:rsidR="00DA3CD7" w:rsidRPr="00C80F63">
              <w:rPr>
                <w:rFonts w:cs="Arial"/>
                <w:sz w:val="20"/>
                <w:lang w:val="en-AU"/>
              </w:rPr>
              <w:t xml:space="preserve"> </w:t>
            </w:r>
            <w:r w:rsidRPr="00C80F63">
              <w:rPr>
                <w:rFonts w:cs="Arial"/>
                <w:sz w:val="20"/>
                <w:lang w:val="en-AU"/>
              </w:rPr>
              <w:t xml:space="preserve">allowable for each instance of </w:t>
            </w:r>
            <w:r w:rsidRPr="006B2158">
              <w:rPr>
                <w:rFonts w:cs="Arial"/>
                <w:b/>
                <w:sz w:val="20"/>
                <w:lang w:val="en-AU"/>
              </w:rPr>
              <w:t>Text Placement</w:t>
            </w:r>
            <w:r w:rsidRPr="00C80F63">
              <w:rPr>
                <w:rFonts w:cs="Arial"/>
                <w:sz w:val="20"/>
                <w:lang w:val="en-AU"/>
              </w:rPr>
              <w:t>.</w:t>
            </w:r>
          </w:p>
          <w:p w14:paraId="302A7661" w14:textId="77777777" w:rsidR="00D90A3A" w:rsidRPr="00C80F63" w:rsidRDefault="00D90A3A" w:rsidP="00D90A3A">
            <w:pPr>
              <w:pStyle w:val="ListParagraph"/>
              <w:numPr>
                <w:ilvl w:val="0"/>
                <w:numId w:val="23"/>
              </w:numPr>
              <w:tabs>
                <w:tab w:val="clear" w:pos="720"/>
              </w:tabs>
              <w:autoSpaceDE w:val="0"/>
              <w:autoSpaceDN w:val="0"/>
              <w:adjustRightInd w:val="0"/>
              <w:spacing w:before="120" w:after="120" w:line="240" w:lineRule="auto"/>
              <w:jc w:val="both"/>
              <w:rPr>
                <w:rFonts w:cs="Arial"/>
                <w:sz w:val="20"/>
                <w:lang w:val="en-AU"/>
              </w:rPr>
            </w:pPr>
            <w:r w:rsidRPr="006B2158">
              <w:rPr>
                <w:rFonts w:cs="Arial"/>
                <w:b/>
                <w:sz w:val="20"/>
                <w:lang w:val="en-AU"/>
              </w:rPr>
              <w:t>Text Placement</w:t>
            </w:r>
            <w:r w:rsidRPr="00C80F63">
              <w:rPr>
                <w:rFonts w:cs="Arial"/>
                <w:sz w:val="20"/>
                <w:lang w:val="en-AU"/>
              </w:rPr>
              <w:t xml:space="preserve"> should only be associated with features of type point, and used in areas where it is important that text clear navigationally relevant areas, for example shipping channels and dredged areas.</w:t>
            </w:r>
          </w:p>
          <w:p w14:paraId="680C2A39" w14:textId="77777777" w:rsidR="00D90A3A" w:rsidRPr="007D5EE3" w:rsidRDefault="00D90A3A" w:rsidP="00AB1493">
            <w:pPr>
              <w:autoSpaceDE w:val="0"/>
              <w:autoSpaceDN w:val="0"/>
              <w:adjustRightInd w:val="0"/>
              <w:spacing w:after="120"/>
              <w:rPr>
                <w:rFonts w:cs="Arial"/>
                <w:sz w:val="20"/>
                <w:lang w:val="en-AU"/>
              </w:rPr>
            </w:pPr>
            <w:r w:rsidRPr="007D5EE3">
              <w:rPr>
                <w:rFonts w:cs="Arial"/>
                <w:sz w:val="20"/>
                <w:u w:val="single"/>
                <w:lang w:val="en-AU"/>
              </w:rPr>
              <w:t>Distinction:</w:t>
            </w:r>
          </w:p>
        </w:tc>
      </w:tr>
    </w:tbl>
    <w:p w14:paraId="5BA7E356" w14:textId="425B4880" w:rsidR="00D90A3A" w:rsidRDefault="00D90A3A" w:rsidP="00D90A3A">
      <w:pPr>
        <w:rPr>
          <w:lang w:val="en-GB" w:eastAsia="de-DE"/>
        </w:rPr>
      </w:pPr>
    </w:p>
    <w:p w14:paraId="42F933C9" w14:textId="77777777" w:rsidR="00D90A3A" w:rsidRPr="00ED455F" w:rsidRDefault="00D90A3A" w:rsidP="00A66C15"/>
    <w:p w14:paraId="48F34A00" w14:textId="2D7946C2" w:rsidR="00F4544D" w:rsidRPr="00A66C15" w:rsidRDefault="00F4544D" w:rsidP="00985DFC">
      <w:pPr>
        <w:pStyle w:val="Heading1"/>
        <w:rPr>
          <w:rFonts w:asciiTheme="minorHAnsi" w:hAnsiTheme="minorHAnsi" w:cstheme="minorHAnsi"/>
        </w:rPr>
      </w:pPr>
      <w:bookmarkStart w:id="407" w:name="_Toc531133528"/>
      <w:r w:rsidRPr="00A66C15">
        <w:rPr>
          <w:rFonts w:asciiTheme="minorHAnsi" w:hAnsiTheme="minorHAnsi" w:cstheme="minorHAnsi"/>
        </w:rPr>
        <w:t>Information types</w:t>
      </w:r>
      <w:bookmarkEnd w:id="407"/>
    </w:p>
    <w:p w14:paraId="153B6E39" w14:textId="1FD1D815" w:rsidR="004D09DB" w:rsidRPr="00A66C15" w:rsidRDefault="004D09DB" w:rsidP="00EC438D">
      <w:pPr>
        <w:pStyle w:val="Heading2"/>
        <w:rPr>
          <w:rStyle w:val="standardtextcolour"/>
          <w:rFonts w:asciiTheme="minorHAnsi" w:hAnsiTheme="minorHAnsi" w:cstheme="minorHAnsi"/>
          <w:color w:val="000000" w:themeColor="text1"/>
          <w:sz w:val="28"/>
          <w:szCs w:val="28"/>
        </w:rPr>
      </w:pPr>
      <w:bookmarkStart w:id="408" w:name="_Toc490817385"/>
      <w:bookmarkStart w:id="409" w:name="_Toc531133529"/>
      <w:r w:rsidRPr="00A66C15">
        <w:rPr>
          <w:rStyle w:val="standardtextcolour"/>
          <w:rFonts w:asciiTheme="minorHAnsi" w:hAnsiTheme="minorHAnsi" w:cstheme="minorHAnsi"/>
        </w:rPr>
        <w:t>Information</w:t>
      </w:r>
      <w:r w:rsidR="00EF185B">
        <w:rPr>
          <w:rStyle w:val="standardtextcolour"/>
          <w:rFonts w:asciiTheme="minorHAnsi" w:hAnsiTheme="minorHAnsi" w:cstheme="minorHAnsi"/>
        </w:rPr>
        <w:t xml:space="preserve"> </w:t>
      </w:r>
      <w:r w:rsidRPr="00A66C15">
        <w:rPr>
          <w:rStyle w:val="standardtextcolour"/>
          <w:rFonts w:asciiTheme="minorHAnsi" w:hAnsiTheme="minorHAnsi" w:cstheme="minorHAnsi"/>
        </w:rPr>
        <w:t>Type</w:t>
      </w:r>
      <w:bookmarkEnd w:id="408"/>
      <w:bookmarkEnd w:id="409"/>
    </w:p>
    <w:p w14:paraId="24002CEB" w14:textId="77777777" w:rsidR="004D09DB" w:rsidRPr="00ED455F" w:rsidRDefault="004D09DB" w:rsidP="004D09DB">
      <w:pPr>
        <w:rPr>
          <w:rFonts w:cstheme="minorHAnsi"/>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1978"/>
        <w:gridCol w:w="307"/>
        <w:gridCol w:w="686"/>
        <w:gridCol w:w="1260"/>
        <w:gridCol w:w="284"/>
        <w:gridCol w:w="436"/>
        <w:gridCol w:w="584"/>
        <w:gridCol w:w="946"/>
        <w:gridCol w:w="641"/>
        <w:gridCol w:w="1339"/>
        <w:gridCol w:w="833"/>
      </w:tblGrid>
      <w:tr w:rsidR="004D09DB" w:rsidRPr="00D90A3A" w14:paraId="51E71962" w14:textId="77777777" w:rsidTr="0056144C">
        <w:trPr>
          <w:trHeight w:val="545"/>
        </w:trPr>
        <w:tc>
          <w:tcPr>
            <w:tcW w:w="10008" w:type="dxa"/>
            <w:gridSpan w:val="12"/>
            <w:shd w:val="clear" w:color="auto" w:fill="auto"/>
          </w:tcPr>
          <w:p w14:paraId="35C7ED4B" w14:textId="137B94D5" w:rsidR="004D09DB" w:rsidRPr="00A66C15" w:rsidRDefault="004D09DB" w:rsidP="0056144C">
            <w:pPr>
              <w:spacing w:after="120"/>
              <w:rPr>
                <w:rFonts w:cstheme="minorHAnsi"/>
                <w:sz w:val="20"/>
                <w:lang w:val="en-AU"/>
              </w:rPr>
            </w:pPr>
            <w:r w:rsidRPr="00A66C15">
              <w:rPr>
                <w:rFonts w:cstheme="minorHAnsi"/>
                <w:sz w:val="20"/>
                <w:u w:val="single"/>
                <w:lang w:val="en-AU"/>
              </w:rPr>
              <w:lastRenderedPageBreak/>
              <w:t xml:space="preserve">IHO Definition: </w:t>
            </w:r>
            <w:r w:rsidRPr="00A66C15">
              <w:rPr>
                <w:rFonts w:cstheme="minorHAnsi"/>
                <w:b/>
                <w:sz w:val="20"/>
                <w:lang w:val="en-AU"/>
              </w:rPr>
              <w:t>INFORMATIONTYPE</w:t>
            </w:r>
            <w:r w:rsidRPr="00A66C15">
              <w:rPr>
                <w:rFonts w:cstheme="minorHAnsi"/>
                <w:sz w:val="20"/>
                <w:lang w:val="en-AU"/>
              </w:rPr>
              <w:t xml:space="preserve">.  </w:t>
            </w:r>
            <w:r w:rsidR="00370791" w:rsidRPr="00370791">
              <w:rPr>
                <w:rFonts w:cstheme="minorHAnsi"/>
                <w:sz w:val="20"/>
                <w:lang w:val="en-AU"/>
              </w:rPr>
              <w:t>Generalized information type which carries all the common attributes</w:t>
            </w:r>
          </w:p>
        </w:tc>
      </w:tr>
      <w:tr w:rsidR="004D09DB" w:rsidRPr="00D90A3A" w14:paraId="1BEC3747" w14:textId="77777777" w:rsidTr="0056144C">
        <w:trPr>
          <w:trHeight w:val="485"/>
        </w:trPr>
        <w:tc>
          <w:tcPr>
            <w:tcW w:w="10008" w:type="dxa"/>
            <w:gridSpan w:val="12"/>
            <w:shd w:val="clear" w:color="auto" w:fill="auto"/>
            <w:vAlign w:val="center"/>
          </w:tcPr>
          <w:p w14:paraId="29C594DA" w14:textId="753E39DB" w:rsidR="004D09DB" w:rsidRPr="00A66C15" w:rsidRDefault="004D09DB" w:rsidP="0056144C">
            <w:pPr>
              <w:rPr>
                <w:rFonts w:cstheme="minorHAnsi"/>
                <w:b/>
                <w:sz w:val="20"/>
                <w:lang w:val="en-AU"/>
              </w:rPr>
            </w:pPr>
            <w:r w:rsidRPr="00ED455F">
              <w:rPr>
                <w:rFonts w:cstheme="minorHAnsi"/>
                <w:b/>
                <w:sz w:val="20"/>
                <w:u w:val="single"/>
                <w:lang w:val="en-AU"/>
              </w:rPr>
              <w:t xml:space="preserve">S-127 Information Feature: </w:t>
            </w:r>
            <w:r w:rsidRPr="00A66C15">
              <w:rPr>
                <w:rFonts w:cstheme="minorHAnsi"/>
                <w:b/>
                <w:sz w:val="20"/>
                <w:lang w:val="en-AU"/>
              </w:rPr>
              <w:t>Information</w:t>
            </w:r>
            <w:r w:rsidR="00961888">
              <w:rPr>
                <w:rFonts w:cstheme="minorHAnsi"/>
                <w:b/>
                <w:sz w:val="20"/>
                <w:lang w:val="en-AU"/>
              </w:rPr>
              <w:t xml:space="preserve"> </w:t>
            </w:r>
            <w:r w:rsidRPr="00A66C15">
              <w:rPr>
                <w:rFonts w:cstheme="minorHAnsi"/>
                <w:b/>
                <w:sz w:val="20"/>
                <w:lang w:val="en-AU"/>
              </w:rPr>
              <w:t>Type (Abstract)</w:t>
            </w:r>
          </w:p>
        </w:tc>
      </w:tr>
      <w:tr w:rsidR="004D09DB" w:rsidRPr="00D90A3A" w14:paraId="47CC81DA" w14:textId="77777777" w:rsidTr="0056144C">
        <w:trPr>
          <w:trHeight w:val="485"/>
        </w:trPr>
        <w:tc>
          <w:tcPr>
            <w:tcW w:w="10008" w:type="dxa"/>
            <w:gridSpan w:val="12"/>
            <w:shd w:val="clear" w:color="auto" w:fill="auto"/>
            <w:vAlign w:val="center"/>
          </w:tcPr>
          <w:p w14:paraId="50116E97" w14:textId="77777777" w:rsidR="004D09DB" w:rsidRPr="00ED455F" w:rsidRDefault="004D09DB" w:rsidP="0056144C">
            <w:pPr>
              <w:rPr>
                <w:rFonts w:cstheme="minorHAnsi"/>
                <w:b/>
                <w:sz w:val="20"/>
                <w:u w:val="single"/>
                <w:lang w:val="en-AU"/>
              </w:rPr>
            </w:pPr>
            <w:r w:rsidRPr="00ED455F">
              <w:rPr>
                <w:rFonts w:cstheme="minorHAnsi"/>
                <w:b/>
                <w:sz w:val="20"/>
                <w:u w:val="single"/>
                <w:lang w:val="en-AU"/>
              </w:rPr>
              <w:t xml:space="preserve">Primitives: </w:t>
            </w:r>
            <w:r w:rsidRPr="00A66C15">
              <w:rPr>
                <w:rFonts w:cstheme="minorHAnsi"/>
                <w:b/>
                <w:sz w:val="20"/>
                <w:lang w:val="en-AU"/>
              </w:rPr>
              <w:t>None</w:t>
            </w:r>
          </w:p>
        </w:tc>
      </w:tr>
      <w:tr w:rsidR="004D09DB" w:rsidRPr="00D90A3A" w14:paraId="54820966" w14:textId="77777777" w:rsidTr="0056144C">
        <w:trPr>
          <w:trHeight w:val="1059"/>
        </w:trPr>
        <w:tc>
          <w:tcPr>
            <w:tcW w:w="2999" w:type="dxa"/>
            <w:gridSpan w:val="3"/>
            <w:shd w:val="clear" w:color="auto" w:fill="auto"/>
          </w:tcPr>
          <w:p w14:paraId="0B9E70B9" w14:textId="77777777" w:rsidR="004D09DB" w:rsidRPr="00A66C15" w:rsidRDefault="004D09DB"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58572B98" w14:textId="77777777" w:rsidR="004D09DB" w:rsidRPr="00A66C15" w:rsidRDefault="004D09DB" w:rsidP="0056144C">
            <w:pPr>
              <w:rPr>
                <w:rFonts w:cstheme="minorHAnsi"/>
                <w:b/>
                <w:color w:val="0000FF"/>
                <w:sz w:val="20"/>
                <w:lang w:val="en-AU"/>
              </w:rPr>
            </w:pPr>
          </w:p>
        </w:tc>
        <w:tc>
          <w:tcPr>
            <w:tcW w:w="3250" w:type="dxa"/>
            <w:gridSpan w:val="5"/>
            <w:shd w:val="clear" w:color="auto" w:fill="auto"/>
          </w:tcPr>
          <w:p w14:paraId="23303D83" w14:textId="77777777" w:rsidR="004D09DB" w:rsidRPr="00A66C15" w:rsidRDefault="004D09DB"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0CB49586" w14:textId="77777777" w:rsidR="004D09DB" w:rsidRPr="00A66C15" w:rsidRDefault="004D09DB" w:rsidP="0056144C">
            <w:pPr>
              <w:jc w:val="center"/>
              <w:rPr>
                <w:rFonts w:cstheme="minorHAnsi"/>
                <w:b/>
                <w:color w:val="0000FF"/>
                <w:sz w:val="20"/>
                <w:lang w:val="en-AU"/>
              </w:rPr>
            </w:pPr>
          </w:p>
        </w:tc>
        <w:tc>
          <w:tcPr>
            <w:tcW w:w="3759" w:type="dxa"/>
            <w:gridSpan w:val="4"/>
            <w:shd w:val="clear" w:color="auto" w:fill="auto"/>
          </w:tcPr>
          <w:p w14:paraId="06D8DB5F" w14:textId="77777777" w:rsidR="004D09DB" w:rsidRPr="00A66C15" w:rsidRDefault="004D09DB"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48648D00" w14:textId="77777777" w:rsidR="004D09DB" w:rsidRPr="00A66C15" w:rsidRDefault="004D09DB" w:rsidP="0056144C">
            <w:pPr>
              <w:rPr>
                <w:rFonts w:cstheme="minorHAnsi"/>
                <w:b/>
                <w:color w:val="0000FF"/>
                <w:sz w:val="20"/>
                <w:lang w:val="en-AU"/>
              </w:rPr>
            </w:pPr>
          </w:p>
        </w:tc>
      </w:tr>
      <w:tr w:rsidR="004D09DB" w:rsidRPr="00D90A3A" w14:paraId="2551FBC8" w14:textId="77777777" w:rsidTr="0056144C">
        <w:trPr>
          <w:trHeight w:val="545"/>
        </w:trPr>
        <w:tc>
          <w:tcPr>
            <w:tcW w:w="3685" w:type="dxa"/>
            <w:gridSpan w:val="4"/>
            <w:shd w:val="clear" w:color="auto" w:fill="auto"/>
            <w:vAlign w:val="center"/>
          </w:tcPr>
          <w:p w14:paraId="1BAF6413" w14:textId="2589713A" w:rsidR="004D09DB" w:rsidRPr="00A66C15" w:rsidRDefault="004D09DB" w:rsidP="0056144C">
            <w:pPr>
              <w:rPr>
                <w:rFonts w:cstheme="minorHAnsi"/>
                <w:b/>
                <w:sz w:val="20"/>
                <w:lang w:val="en-AU"/>
              </w:rPr>
            </w:pPr>
            <w:r w:rsidRPr="00ED455F">
              <w:rPr>
                <w:rFonts w:cstheme="minorHAnsi"/>
                <w:b/>
                <w:sz w:val="20"/>
                <w:lang w:val="en-AU"/>
              </w:rPr>
              <w:t>S-127 Attribute</w:t>
            </w:r>
          </w:p>
        </w:tc>
        <w:tc>
          <w:tcPr>
            <w:tcW w:w="1544" w:type="dxa"/>
            <w:gridSpan w:val="2"/>
            <w:shd w:val="clear" w:color="auto" w:fill="auto"/>
            <w:vAlign w:val="center"/>
          </w:tcPr>
          <w:p w14:paraId="329EF476" w14:textId="77777777" w:rsidR="004D09DB" w:rsidRPr="00A66C15" w:rsidRDefault="004D09DB" w:rsidP="0056144C">
            <w:pPr>
              <w:rPr>
                <w:rFonts w:cstheme="minorHAnsi"/>
                <w:b/>
                <w:sz w:val="20"/>
                <w:lang w:val="en-AU"/>
              </w:rPr>
            </w:pPr>
            <w:r w:rsidRPr="00A66C15">
              <w:rPr>
                <w:rFonts w:cstheme="minorHAnsi"/>
                <w:b/>
                <w:sz w:val="20"/>
                <w:lang w:val="en-AU"/>
              </w:rPr>
              <w:t>S-57 Acronym</w:t>
            </w:r>
          </w:p>
        </w:tc>
        <w:tc>
          <w:tcPr>
            <w:tcW w:w="2607" w:type="dxa"/>
            <w:gridSpan w:val="4"/>
            <w:shd w:val="clear" w:color="auto" w:fill="auto"/>
            <w:vAlign w:val="center"/>
          </w:tcPr>
          <w:p w14:paraId="17151841" w14:textId="77777777" w:rsidR="004D09DB" w:rsidRPr="00A66C15" w:rsidRDefault="004D09DB" w:rsidP="0056144C">
            <w:pPr>
              <w:rPr>
                <w:rFonts w:cstheme="minorHAnsi"/>
                <w:b/>
                <w:sz w:val="20"/>
                <w:lang w:val="en-AU"/>
              </w:rPr>
            </w:pPr>
            <w:r w:rsidRPr="00A66C15">
              <w:rPr>
                <w:rFonts w:cstheme="minorHAnsi"/>
                <w:b/>
                <w:sz w:val="20"/>
                <w:lang w:val="en-AU"/>
              </w:rPr>
              <w:t>Allowable Encoding Value</w:t>
            </w:r>
          </w:p>
        </w:tc>
        <w:tc>
          <w:tcPr>
            <w:tcW w:w="1339" w:type="dxa"/>
            <w:shd w:val="clear" w:color="auto" w:fill="auto"/>
            <w:vAlign w:val="center"/>
          </w:tcPr>
          <w:p w14:paraId="1F5030BC" w14:textId="77777777" w:rsidR="004D09DB" w:rsidRPr="00A66C15" w:rsidRDefault="004D09DB" w:rsidP="0056144C">
            <w:pPr>
              <w:rPr>
                <w:rFonts w:cstheme="minorHAnsi"/>
                <w:b/>
                <w:sz w:val="20"/>
                <w:lang w:val="en-AU"/>
              </w:rPr>
            </w:pPr>
            <w:r w:rsidRPr="00A66C15">
              <w:rPr>
                <w:rFonts w:cstheme="minorHAnsi"/>
                <w:b/>
                <w:sz w:val="20"/>
                <w:lang w:val="en-AU"/>
              </w:rPr>
              <w:t>Type</w:t>
            </w:r>
          </w:p>
        </w:tc>
        <w:tc>
          <w:tcPr>
            <w:tcW w:w="833" w:type="dxa"/>
            <w:shd w:val="clear" w:color="auto" w:fill="auto"/>
            <w:vAlign w:val="center"/>
          </w:tcPr>
          <w:p w14:paraId="626A5BD6" w14:textId="77777777" w:rsidR="004D09DB" w:rsidRPr="00A66C15" w:rsidRDefault="004D09DB" w:rsidP="0056144C">
            <w:pPr>
              <w:rPr>
                <w:rFonts w:cstheme="minorHAnsi"/>
                <w:b/>
                <w:sz w:val="20"/>
                <w:lang w:val="en-AU"/>
              </w:rPr>
            </w:pPr>
            <w:r w:rsidRPr="00A66C15">
              <w:rPr>
                <w:rFonts w:cstheme="minorHAnsi"/>
                <w:b/>
                <w:sz w:val="20"/>
                <w:lang w:val="en-AU"/>
              </w:rPr>
              <w:t>Multiplicity</w:t>
            </w:r>
          </w:p>
        </w:tc>
      </w:tr>
      <w:tr w:rsidR="00D637A0" w:rsidRPr="00D90A3A" w14:paraId="2273F4F5" w14:textId="77777777" w:rsidTr="0056144C">
        <w:trPr>
          <w:trHeight w:val="20"/>
        </w:trPr>
        <w:tc>
          <w:tcPr>
            <w:tcW w:w="10008" w:type="dxa"/>
            <w:gridSpan w:val="12"/>
          </w:tcPr>
          <w:p w14:paraId="27D145EA" w14:textId="792AAC9D" w:rsidR="00D637A0" w:rsidRPr="00ED455F" w:rsidRDefault="00006D61" w:rsidP="0056144C">
            <w:pPr>
              <w:spacing w:before="60" w:after="60"/>
              <w:rPr>
                <w:rFonts w:cstheme="minorHAnsi"/>
                <w:b/>
                <w:sz w:val="20"/>
                <w:u w:val="single"/>
              </w:rPr>
            </w:pPr>
            <w:r>
              <w:rPr>
                <w:rFonts w:cstheme="minorHAnsi"/>
                <w:b/>
                <w:noProof/>
                <w:sz w:val="20"/>
                <w:u w:val="single"/>
              </w:rPr>
              <w:drawing>
                <wp:inline distT="0" distB="0" distL="0" distR="0" wp14:anchorId="752CEB42" wp14:editId="4D070283">
                  <wp:extent cx="6217920" cy="30651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nfoType attributes.png"/>
                          <pic:cNvPicPr/>
                        </pic:nvPicPr>
                        <pic:blipFill>
                          <a:blip r:embed="rId256">
                            <a:extLst>
                              <a:ext uri="{28A0092B-C50C-407E-A947-70E740481C1C}">
                                <a14:useLocalDpi xmlns:a14="http://schemas.microsoft.com/office/drawing/2010/main" val="0"/>
                              </a:ext>
                            </a:extLst>
                          </a:blip>
                          <a:stretch>
                            <a:fillRect/>
                          </a:stretch>
                        </pic:blipFill>
                        <pic:spPr>
                          <a:xfrm>
                            <a:off x="0" y="0"/>
                            <a:ext cx="6217920" cy="3065145"/>
                          </a:xfrm>
                          <a:prstGeom prst="rect">
                            <a:avLst/>
                          </a:prstGeom>
                        </pic:spPr>
                      </pic:pic>
                    </a:graphicData>
                  </a:graphic>
                </wp:inline>
              </w:drawing>
            </w:r>
          </w:p>
        </w:tc>
      </w:tr>
      <w:tr w:rsidR="004D09DB" w:rsidRPr="00D90A3A" w14:paraId="62953899" w14:textId="77777777" w:rsidTr="0056144C">
        <w:trPr>
          <w:trHeight w:val="20"/>
        </w:trPr>
        <w:tc>
          <w:tcPr>
            <w:tcW w:w="10008" w:type="dxa"/>
            <w:gridSpan w:val="12"/>
          </w:tcPr>
          <w:p w14:paraId="76F2FB07" w14:textId="77777777" w:rsidR="004D09DB" w:rsidRPr="00A66C15" w:rsidRDefault="004D09DB" w:rsidP="0056144C">
            <w:pPr>
              <w:spacing w:before="60" w:after="60"/>
              <w:rPr>
                <w:rFonts w:cstheme="minorHAnsi"/>
                <w:b/>
                <w:sz w:val="20"/>
                <w:u w:val="single"/>
              </w:rPr>
            </w:pPr>
            <w:r w:rsidRPr="00ED455F">
              <w:rPr>
                <w:rFonts w:cstheme="minorHAnsi"/>
                <w:b/>
                <w:sz w:val="20"/>
                <w:u w:val="single"/>
              </w:rPr>
              <w:t>Information associations</w:t>
            </w:r>
          </w:p>
        </w:tc>
      </w:tr>
      <w:tr w:rsidR="004D09DB" w:rsidRPr="00D90A3A" w14:paraId="7406C56F" w14:textId="77777777" w:rsidTr="0056144C">
        <w:trPr>
          <w:trHeight w:val="20"/>
        </w:trPr>
        <w:tc>
          <w:tcPr>
            <w:tcW w:w="714" w:type="dxa"/>
          </w:tcPr>
          <w:p w14:paraId="11A92591" w14:textId="77777777" w:rsidR="004D09DB" w:rsidRPr="00A66C15" w:rsidRDefault="004D09DB" w:rsidP="0056144C">
            <w:pPr>
              <w:spacing w:before="60" w:after="60"/>
              <w:rPr>
                <w:rFonts w:cstheme="minorHAnsi"/>
                <w:b/>
                <w:sz w:val="18"/>
                <w:szCs w:val="18"/>
              </w:rPr>
            </w:pPr>
            <w:r w:rsidRPr="00ED455F">
              <w:rPr>
                <w:rFonts w:cstheme="minorHAnsi"/>
                <w:b/>
                <w:sz w:val="18"/>
                <w:szCs w:val="18"/>
              </w:rPr>
              <w:t>Type</w:t>
            </w:r>
          </w:p>
        </w:tc>
        <w:tc>
          <w:tcPr>
            <w:tcW w:w="1978" w:type="dxa"/>
            <w:vAlign w:val="center"/>
          </w:tcPr>
          <w:p w14:paraId="2112F94E" w14:textId="77777777" w:rsidR="004D09DB" w:rsidRPr="00A66C15" w:rsidRDefault="004D09DB" w:rsidP="0056144C">
            <w:pPr>
              <w:spacing w:before="60" w:after="60"/>
              <w:rPr>
                <w:rFonts w:cstheme="minorHAnsi"/>
                <w:b/>
                <w:sz w:val="18"/>
                <w:szCs w:val="18"/>
              </w:rPr>
            </w:pPr>
            <w:r w:rsidRPr="00A66C15">
              <w:rPr>
                <w:rFonts w:cstheme="minorHAnsi"/>
                <w:b/>
                <w:sz w:val="18"/>
                <w:szCs w:val="18"/>
              </w:rPr>
              <w:t>Association Name</w:t>
            </w:r>
          </w:p>
        </w:tc>
        <w:tc>
          <w:tcPr>
            <w:tcW w:w="993" w:type="dxa"/>
            <w:gridSpan w:val="2"/>
            <w:vAlign w:val="center"/>
          </w:tcPr>
          <w:p w14:paraId="6FF2DFB4" w14:textId="77777777" w:rsidR="004D09DB" w:rsidRPr="00A66C15" w:rsidRDefault="004D09DB" w:rsidP="0056144C">
            <w:pPr>
              <w:spacing w:before="60" w:after="60"/>
              <w:rPr>
                <w:rFonts w:cstheme="minorHAnsi"/>
                <w:b/>
                <w:sz w:val="18"/>
                <w:szCs w:val="18"/>
              </w:rPr>
            </w:pPr>
            <w:r w:rsidRPr="00A66C15">
              <w:rPr>
                <w:rFonts w:cstheme="minorHAnsi"/>
                <w:b/>
                <w:sz w:val="18"/>
                <w:szCs w:val="18"/>
              </w:rPr>
              <w:t>Class</w:t>
            </w:r>
          </w:p>
        </w:tc>
        <w:tc>
          <w:tcPr>
            <w:tcW w:w="1260" w:type="dxa"/>
            <w:vAlign w:val="center"/>
          </w:tcPr>
          <w:p w14:paraId="537CE956" w14:textId="77777777" w:rsidR="004D09DB" w:rsidRPr="00A66C15" w:rsidRDefault="004D09DB" w:rsidP="0056144C">
            <w:pPr>
              <w:spacing w:before="60" w:after="60"/>
              <w:rPr>
                <w:rFonts w:cstheme="minorHAnsi"/>
                <w:b/>
                <w:sz w:val="18"/>
                <w:szCs w:val="18"/>
              </w:rPr>
            </w:pPr>
            <w:r w:rsidRPr="00A66C15">
              <w:rPr>
                <w:rFonts w:cstheme="minorHAnsi"/>
                <w:b/>
                <w:sz w:val="18"/>
                <w:szCs w:val="18"/>
              </w:rPr>
              <w:t>Role</w:t>
            </w:r>
          </w:p>
        </w:tc>
        <w:tc>
          <w:tcPr>
            <w:tcW w:w="720" w:type="dxa"/>
            <w:gridSpan w:val="2"/>
            <w:vAlign w:val="center"/>
          </w:tcPr>
          <w:p w14:paraId="7A106646" w14:textId="77777777" w:rsidR="004D09DB" w:rsidRPr="00A66C15" w:rsidRDefault="004D09DB"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530" w:type="dxa"/>
            <w:gridSpan w:val="2"/>
            <w:vAlign w:val="center"/>
          </w:tcPr>
          <w:p w14:paraId="62308A0F" w14:textId="77777777" w:rsidR="004D09DB" w:rsidRPr="00A66C15" w:rsidRDefault="004D09DB" w:rsidP="0056144C">
            <w:pPr>
              <w:spacing w:before="60" w:after="60"/>
              <w:rPr>
                <w:rFonts w:cstheme="minorHAnsi"/>
                <w:b/>
                <w:sz w:val="18"/>
                <w:szCs w:val="18"/>
              </w:rPr>
            </w:pPr>
            <w:r w:rsidRPr="00A66C15">
              <w:rPr>
                <w:rFonts w:cstheme="minorHAnsi"/>
                <w:b/>
                <w:sz w:val="18"/>
                <w:szCs w:val="18"/>
              </w:rPr>
              <w:t>Class</w:t>
            </w:r>
          </w:p>
        </w:tc>
        <w:tc>
          <w:tcPr>
            <w:tcW w:w="1980" w:type="dxa"/>
            <w:gridSpan w:val="2"/>
            <w:vAlign w:val="center"/>
          </w:tcPr>
          <w:p w14:paraId="7B2D3A63" w14:textId="77777777" w:rsidR="004D09DB" w:rsidRPr="00A66C15" w:rsidRDefault="004D09DB" w:rsidP="0056144C">
            <w:pPr>
              <w:spacing w:before="60" w:after="60"/>
              <w:rPr>
                <w:rFonts w:cstheme="minorHAnsi"/>
                <w:b/>
                <w:sz w:val="18"/>
                <w:szCs w:val="18"/>
              </w:rPr>
            </w:pPr>
            <w:r w:rsidRPr="00A66C15">
              <w:rPr>
                <w:rFonts w:cstheme="minorHAnsi"/>
                <w:b/>
                <w:sz w:val="18"/>
                <w:szCs w:val="18"/>
              </w:rPr>
              <w:t>Role</w:t>
            </w:r>
          </w:p>
        </w:tc>
        <w:tc>
          <w:tcPr>
            <w:tcW w:w="833" w:type="dxa"/>
            <w:vAlign w:val="center"/>
          </w:tcPr>
          <w:p w14:paraId="1125D91C" w14:textId="77777777" w:rsidR="004D09DB" w:rsidRPr="00A66C15" w:rsidRDefault="004D09DB"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D637A0" w:rsidRPr="00D90A3A" w14:paraId="73BBC767" w14:textId="77777777" w:rsidTr="00F476D7">
        <w:trPr>
          <w:trHeight w:val="20"/>
        </w:trPr>
        <w:tc>
          <w:tcPr>
            <w:tcW w:w="10008" w:type="dxa"/>
            <w:gridSpan w:val="12"/>
          </w:tcPr>
          <w:p w14:paraId="7700C613" w14:textId="01AE15F1" w:rsidR="00D637A0" w:rsidRPr="00A66C15" w:rsidRDefault="00B555CA" w:rsidP="0056144C">
            <w:pPr>
              <w:spacing w:before="60" w:after="60"/>
              <w:rPr>
                <w:rFonts w:cstheme="minorHAnsi"/>
                <w:sz w:val="18"/>
                <w:szCs w:val="18"/>
              </w:rPr>
            </w:pPr>
            <w:r>
              <w:rPr>
                <w:rFonts w:cstheme="minorHAnsi"/>
                <w:noProof/>
                <w:sz w:val="18"/>
                <w:szCs w:val="18"/>
              </w:rPr>
              <w:drawing>
                <wp:inline distT="0" distB="0" distL="0" distR="0" wp14:anchorId="0E8C72DB" wp14:editId="4F7FD843">
                  <wp:extent cx="6217920" cy="80454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nfoType assoc.png"/>
                          <pic:cNvPicPr/>
                        </pic:nvPicPr>
                        <pic:blipFill>
                          <a:blip r:embed="rId257">
                            <a:extLst>
                              <a:ext uri="{28A0092B-C50C-407E-A947-70E740481C1C}">
                                <a14:useLocalDpi xmlns:a14="http://schemas.microsoft.com/office/drawing/2010/main" val="0"/>
                              </a:ext>
                            </a:extLst>
                          </a:blip>
                          <a:stretch>
                            <a:fillRect/>
                          </a:stretch>
                        </pic:blipFill>
                        <pic:spPr>
                          <a:xfrm>
                            <a:off x="0" y="0"/>
                            <a:ext cx="6217920" cy="804545"/>
                          </a:xfrm>
                          <a:prstGeom prst="rect">
                            <a:avLst/>
                          </a:prstGeom>
                        </pic:spPr>
                      </pic:pic>
                    </a:graphicData>
                  </a:graphic>
                </wp:inline>
              </w:drawing>
            </w:r>
          </w:p>
        </w:tc>
      </w:tr>
      <w:tr w:rsidR="004D09DB" w:rsidRPr="00D90A3A" w14:paraId="1FADD87E" w14:textId="77777777" w:rsidTr="0056144C">
        <w:trPr>
          <w:trHeight w:val="70"/>
        </w:trPr>
        <w:tc>
          <w:tcPr>
            <w:tcW w:w="10008" w:type="dxa"/>
            <w:gridSpan w:val="12"/>
            <w:shd w:val="clear" w:color="auto" w:fill="auto"/>
          </w:tcPr>
          <w:p w14:paraId="0A3317EB" w14:textId="77777777" w:rsidR="004D09DB" w:rsidRPr="00A66C15" w:rsidRDefault="004D09DB" w:rsidP="0056144C">
            <w:pPr>
              <w:spacing w:after="120"/>
              <w:rPr>
                <w:rFonts w:cstheme="minorHAnsi"/>
                <w:sz w:val="20"/>
                <w:u w:val="single"/>
                <w:lang w:val="en-AU"/>
              </w:rPr>
            </w:pPr>
            <w:r w:rsidRPr="00ED455F">
              <w:rPr>
                <w:rFonts w:cstheme="minorHAnsi"/>
                <w:sz w:val="20"/>
                <w:u w:val="single"/>
                <w:lang w:val="en-AU"/>
              </w:rPr>
              <w:t>INT 1 Reference:</w:t>
            </w:r>
          </w:p>
          <w:p w14:paraId="65294732" w14:textId="77777777" w:rsidR="004D09DB" w:rsidRPr="00A66C15" w:rsidRDefault="004D09DB" w:rsidP="0056144C">
            <w:pPr>
              <w:spacing w:after="120"/>
              <w:rPr>
                <w:rFonts w:cstheme="minorHAnsi"/>
                <w:sz w:val="20"/>
                <w:lang w:val="en-AU"/>
              </w:rPr>
            </w:pPr>
            <w:r w:rsidRPr="00A66C15">
              <w:rPr>
                <w:rFonts w:cstheme="minorHAnsi"/>
                <w:sz w:val="20"/>
                <w:lang w:val="en-AU"/>
              </w:rPr>
              <w:t>Where a complex attribute has all its sub-attributes optional (e.g., multiplicity 0..1 or 0..*), at least one of the sub-attributes must be populated.</w:t>
            </w:r>
          </w:p>
          <w:p w14:paraId="7B9D252C" w14:textId="77777777" w:rsidR="004D09DB" w:rsidRPr="00A66C15" w:rsidRDefault="004D09DB" w:rsidP="0056144C">
            <w:pPr>
              <w:spacing w:after="120"/>
              <w:rPr>
                <w:rFonts w:cstheme="minorHAnsi"/>
                <w:sz w:val="20"/>
                <w:lang w:val="en-AU"/>
              </w:rPr>
            </w:pPr>
            <w:r w:rsidRPr="00A66C15">
              <w:rPr>
                <w:rFonts w:cstheme="minorHAnsi"/>
                <w:sz w:val="20"/>
                <w:lang w:val="en-AU"/>
              </w:rPr>
              <w:t xml:space="preserve">The </w:t>
            </w:r>
            <w:proofErr w:type="spellStart"/>
            <w:r w:rsidRPr="006B2158">
              <w:rPr>
                <w:rFonts w:cstheme="minorHAnsi"/>
                <w:b/>
                <w:sz w:val="20"/>
                <w:lang w:val="en-AU"/>
              </w:rPr>
              <w:t>featureName</w:t>
            </w:r>
            <w:proofErr w:type="spellEnd"/>
            <w:r w:rsidRPr="00A66C15">
              <w:rPr>
                <w:rFonts w:cstheme="minorHAnsi"/>
                <w:sz w:val="20"/>
                <w:lang w:val="en-AU"/>
              </w:rPr>
              <w:t xml:space="preserve"> attribute of an instance of an information type can be used for a short title that is either a proper name (if such is relevant) or which describes the instance. For example, the </w:t>
            </w:r>
            <w:proofErr w:type="spellStart"/>
            <w:r w:rsidRPr="006B2158">
              <w:rPr>
                <w:rFonts w:cstheme="minorHAnsi"/>
                <w:b/>
                <w:sz w:val="20"/>
                <w:lang w:val="en-AU"/>
              </w:rPr>
              <w:t>featureName</w:t>
            </w:r>
            <w:proofErr w:type="spellEnd"/>
            <w:r w:rsidRPr="00A66C15">
              <w:rPr>
                <w:rFonts w:cstheme="minorHAnsi"/>
                <w:sz w:val="20"/>
                <w:lang w:val="en-AU"/>
              </w:rPr>
              <w:t xml:space="preserve"> attribute of an </w:t>
            </w:r>
            <w:r w:rsidRPr="00A66C15">
              <w:rPr>
                <w:rFonts w:cstheme="minorHAnsi"/>
                <w:b/>
                <w:sz w:val="20"/>
                <w:lang w:val="en-AU"/>
              </w:rPr>
              <w:t>Authority</w:t>
            </w:r>
            <w:r w:rsidRPr="00A66C15">
              <w:rPr>
                <w:rFonts w:cstheme="minorHAnsi"/>
                <w:sz w:val="20"/>
                <w:lang w:val="en-AU"/>
              </w:rPr>
              <w:t xml:space="preserve"> information type can be the name of a government agency.</w:t>
            </w:r>
          </w:p>
          <w:p w14:paraId="56A80B49" w14:textId="714EEE52" w:rsidR="004D09DB" w:rsidRPr="00A66C15" w:rsidRDefault="006B2158" w:rsidP="0056144C">
            <w:pPr>
              <w:spacing w:after="120"/>
              <w:rPr>
                <w:rFonts w:cstheme="minorHAnsi"/>
                <w:sz w:val="20"/>
                <w:lang w:val="en-AU"/>
              </w:rPr>
            </w:pPr>
            <w:proofErr w:type="spellStart"/>
            <w:r w:rsidRPr="006B2158">
              <w:rPr>
                <w:rFonts w:cstheme="minorHAnsi"/>
                <w:b/>
                <w:sz w:val="20"/>
                <w:lang w:val="en-AU"/>
              </w:rPr>
              <w:lastRenderedPageBreak/>
              <w:t>featureName</w:t>
            </w:r>
            <w:proofErr w:type="spellEnd"/>
            <w:r w:rsidRPr="00A66C15">
              <w:rPr>
                <w:rFonts w:cstheme="minorHAnsi"/>
                <w:sz w:val="20"/>
                <w:lang w:val="en-AU"/>
              </w:rPr>
              <w:t xml:space="preserve"> </w:t>
            </w:r>
            <w:r w:rsidR="004D09DB" w:rsidRPr="00A66C15">
              <w:rPr>
                <w:rFonts w:cstheme="minorHAnsi"/>
                <w:sz w:val="20"/>
                <w:lang w:val="en-AU"/>
              </w:rPr>
              <w:t xml:space="preserve">attributes of information types should not duplicate the geographic feature name of an associated feature, but should pertain to the information instance itself. </w:t>
            </w:r>
          </w:p>
          <w:p w14:paraId="07C5C491" w14:textId="77777777" w:rsidR="004D09DB" w:rsidRPr="00A66C15" w:rsidRDefault="004D09DB" w:rsidP="0056144C">
            <w:pPr>
              <w:spacing w:after="120"/>
              <w:rPr>
                <w:rFonts w:cstheme="minorHAnsi"/>
                <w:sz w:val="20"/>
                <w:lang w:val="en-AU"/>
              </w:rPr>
            </w:pPr>
            <w:r w:rsidRPr="00A66C15">
              <w:rPr>
                <w:rFonts w:cstheme="minorHAnsi"/>
                <w:sz w:val="20"/>
                <w:lang w:val="en-AU"/>
              </w:rPr>
              <w:t xml:space="preserve">The </w:t>
            </w:r>
            <w:proofErr w:type="spellStart"/>
            <w:r w:rsidRPr="006B2158">
              <w:rPr>
                <w:rFonts w:cstheme="minorHAnsi"/>
                <w:b/>
                <w:sz w:val="20"/>
                <w:lang w:val="en-AU"/>
              </w:rPr>
              <w:t>featureName</w:t>
            </w:r>
            <w:proofErr w:type="spellEnd"/>
            <w:r w:rsidRPr="00A66C15">
              <w:rPr>
                <w:rFonts w:cstheme="minorHAnsi"/>
                <w:sz w:val="20"/>
                <w:lang w:val="en-AU"/>
              </w:rPr>
              <w:t xml:space="preserve"> attribute should be populated only if the value conveys useful information to the end user. Some examples of such situations are:</w:t>
            </w:r>
          </w:p>
          <w:p w14:paraId="4912A85F" w14:textId="77777777" w:rsidR="004D09DB" w:rsidRPr="00A66C15" w:rsidRDefault="004D09DB" w:rsidP="004D09DB">
            <w:pPr>
              <w:pStyle w:val="ListParagraph"/>
              <w:numPr>
                <w:ilvl w:val="0"/>
                <w:numId w:val="23"/>
              </w:numPr>
              <w:tabs>
                <w:tab w:val="clear" w:pos="720"/>
              </w:tabs>
              <w:spacing w:before="120" w:after="120" w:line="240" w:lineRule="auto"/>
              <w:jc w:val="both"/>
              <w:rPr>
                <w:rFonts w:cstheme="minorHAnsi"/>
                <w:sz w:val="20"/>
                <w:lang w:val="en-AU"/>
              </w:rPr>
            </w:pPr>
            <w:r w:rsidRPr="00A66C15">
              <w:rPr>
                <w:rFonts w:cstheme="minorHAnsi"/>
                <w:sz w:val="20"/>
                <w:lang w:val="en-AU"/>
              </w:rPr>
              <w:t>providing the name of an organisation, such as the name of an Authority.</w:t>
            </w:r>
          </w:p>
          <w:p w14:paraId="6BD2191A" w14:textId="77777777" w:rsidR="004D09DB" w:rsidRPr="00A66C15" w:rsidRDefault="004D09DB" w:rsidP="004D09DB">
            <w:pPr>
              <w:pStyle w:val="ListParagraph"/>
              <w:numPr>
                <w:ilvl w:val="0"/>
                <w:numId w:val="23"/>
              </w:numPr>
              <w:tabs>
                <w:tab w:val="clear" w:pos="720"/>
              </w:tabs>
              <w:spacing w:before="120" w:after="120" w:line="240" w:lineRule="auto"/>
              <w:jc w:val="both"/>
              <w:rPr>
                <w:rFonts w:cstheme="minorHAnsi"/>
                <w:sz w:val="20"/>
                <w:lang w:val="en-AU"/>
              </w:rPr>
            </w:pPr>
            <w:r w:rsidRPr="00A66C15">
              <w:rPr>
                <w:rFonts w:cstheme="minorHAnsi"/>
                <w:sz w:val="20"/>
                <w:lang w:val="en-AU"/>
              </w:rPr>
              <w:t>distinguishing between instances – if multiple instances of the same information type are associated to the same feature type (or another information type), the different instances may be given descriptive names to make it easier for the mariner to distinguish their content.</w:t>
            </w:r>
          </w:p>
          <w:p w14:paraId="7619FD6B" w14:textId="77777777" w:rsidR="004D09DB" w:rsidRPr="00A66C15" w:rsidRDefault="004D09DB" w:rsidP="0056144C">
            <w:pPr>
              <w:spacing w:after="120"/>
              <w:rPr>
                <w:rFonts w:cstheme="minorHAnsi"/>
                <w:sz w:val="20"/>
                <w:lang w:val="en-AU"/>
              </w:rPr>
            </w:pPr>
            <w:r w:rsidRPr="00A66C15">
              <w:rPr>
                <w:rFonts w:cstheme="minorHAnsi"/>
                <w:sz w:val="20"/>
                <w:lang w:val="en-AU"/>
              </w:rPr>
              <w:t>Some information instances are associated to multiple features, in which case its name should be general enough to be relevant to all the features.</w:t>
            </w:r>
          </w:p>
          <w:p w14:paraId="5E1BDF31" w14:textId="77777777" w:rsidR="004D09DB" w:rsidRPr="00A66C15" w:rsidRDefault="004D09DB" w:rsidP="0056144C">
            <w:pPr>
              <w:spacing w:after="120"/>
              <w:rPr>
                <w:rFonts w:cstheme="minorHAnsi"/>
                <w:sz w:val="20"/>
                <w:lang w:val="en-AU"/>
              </w:rPr>
            </w:pPr>
            <w:r w:rsidRPr="00A66C15">
              <w:rPr>
                <w:rFonts w:cstheme="minorHAnsi"/>
                <w:sz w:val="20"/>
                <w:lang w:val="en-AU"/>
              </w:rPr>
              <w:t xml:space="preserve">For example, if naming </w:t>
            </w:r>
            <w:r w:rsidRPr="00A66C15">
              <w:rPr>
                <w:rFonts w:cstheme="minorHAnsi"/>
                <w:b/>
                <w:sz w:val="20"/>
                <w:lang w:val="en-AU"/>
              </w:rPr>
              <w:t>Regulations</w:t>
            </w:r>
            <w:r w:rsidRPr="00A66C15">
              <w:rPr>
                <w:rFonts w:cstheme="minorHAnsi"/>
                <w:sz w:val="20"/>
                <w:lang w:val="en-AU"/>
              </w:rPr>
              <w:t xml:space="preserve"> instances describing fishing regulations for protected areas, consider whether (for example) there is a general regulation applicable to all protected areas in a jurisdiction and an exceptional regulations object associated to a single area or a subset of areas in the jurisdiction. In this situation, the general regulations may be encoded with the name “General fishing regulations for Marine Conservation Areas” and associated to several MPA features, while a specific MPA feature can also have a specific regulation whose name is “Special fishing regulations for (named area)”.</w:t>
            </w:r>
          </w:p>
          <w:p w14:paraId="6E4E353D" w14:textId="77777777" w:rsidR="004D09DB" w:rsidRPr="00A66C15" w:rsidRDefault="004D09DB" w:rsidP="0056144C">
            <w:pPr>
              <w:spacing w:after="120"/>
              <w:rPr>
                <w:rFonts w:cstheme="minorHAnsi"/>
                <w:sz w:val="20"/>
                <w:lang w:val="en-AU"/>
              </w:rPr>
            </w:pPr>
            <w:r w:rsidRPr="00A66C15">
              <w:rPr>
                <w:rFonts w:cstheme="minorHAnsi"/>
                <w:sz w:val="20"/>
                <w:lang w:val="en-AU"/>
              </w:rPr>
              <w:t xml:space="preserve">The </w:t>
            </w:r>
            <w:proofErr w:type="spellStart"/>
            <w:r w:rsidRPr="006B2158">
              <w:rPr>
                <w:rFonts w:cstheme="minorHAnsi"/>
                <w:b/>
                <w:sz w:val="20"/>
                <w:lang w:val="en-AU"/>
              </w:rPr>
              <w:t>featureName</w:t>
            </w:r>
            <w:proofErr w:type="spellEnd"/>
            <w:r w:rsidRPr="00A66C15">
              <w:rPr>
                <w:rFonts w:cstheme="minorHAnsi"/>
                <w:sz w:val="20"/>
                <w:lang w:val="en-AU"/>
              </w:rPr>
              <w:t xml:space="preserve"> attribute in complex attribute </w:t>
            </w:r>
            <w:proofErr w:type="spellStart"/>
            <w:r w:rsidRPr="006B2158">
              <w:rPr>
                <w:rFonts w:cstheme="minorHAnsi"/>
                <w:b/>
                <w:sz w:val="20"/>
                <w:lang w:val="en-AU"/>
              </w:rPr>
              <w:t>sourceIndication</w:t>
            </w:r>
            <w:proofErr w:type="spellEnd"/>
            <w:r w:rsidRPr="00A66C15">
              <w:rPr>
                <w:rFonts w:cstheme="minorHAnsi"/>
                <w:sz w:val="20"/>
                <w:lang w:val="en-AU"/>
              </w:rPr>
              <w:t xml:space="preserve"> is intended for the name of the source.</w:t>
            </w:r>
          </w:p>
          <w:p w14:paraId="495D4837" w14:textId="507FF082" w:rsidR="004D09DB" w:rsidRPr="00A66C15" w:rsidRDefault="004D09DB" w:rsidP="0056144C">
            <w:pPr>
              <w:spacing w:after="120"/>
              <w:rPr>
                <w:rFonts w:cstheme="minorHAnsi"/>
                <w:sz w:val="20"/>
                <w:lang w:val="en-AU"/>
              </w:rPr>
            </w:pPr>
            <w:r w:rsidRPr="00A66C15">
              <w:rPr>
                <w:rFonts w:cstheme="minorHAnsi"/>
                <w:sz w:val="20"/>
                <w:lang w:val="en-AU"/>
              </w:rPr>
              <w:t xml:space="preserve">The </w:t>
            </w:r>
            <w:proofErr w:type="spellStart"/>
            <w:r w:rsidR="00A82B85" w:rsidRPr="006B2158">
              <w:rPr>
                <w:rFonts w:cstheme="minorHAnsi"/>
                <w:b/>
                <w:sz w:val="20"/>
                <w:lang w:val="en-AU"/>
              </w:rPr>
              <w:t>A</w:t>
            </w:r>
            <w:r w:rsidRPr="006B2158">
              <w:rPr>
                <w:rFonts w:cstheme="minorHAnsi"/>
                <w:b/>
                <w:sz w:val="20"/>
                <w:lang w:val="en-AU"/>
              </w:rPr>
              <w:t>dditionalInformation</w:t>
            </w:r>
            <w:proofErr w:type="spellEnd"/>
            <w:r w:rsidRPr="00A66C15">
              <w:rPr>
                <w:rFonts w:cstheme="minorHAnsi"/>
                <w:sz w:val="20"/>
                <w:lang w:val="en-AU"/>
              </w:rPr>
              <w:t xml:space="preserve"> association to a </w:t>
            </w:r>
            <w:proofErr w:type="spellStart"/>
            <w:r w:rsidRPr="006B2158">
              <w:rPr>
                <w:rFonts w:cstheme="minorHAnsi"/>
                <w:b/>
                <w:sz w:val="20"/>
                <w:lang w:val="en-AU"/>
              </w:rPr>
              <w:t>NauticalInfomation</w:t>
            </w:r>
            <w:proofErr w:type="spellEnd"/>
            <w:r w:rsidRPr="00A66C15">
              <w:rPr>
                <w:rFonts w:cstheme="minorHAnsi"/>
                <w:sz w:val="20"/>
                <w:lang w:val="en-AU"/>
              </w:rPr>
              <w:t xml:space="preserve"> object can be used to attach an additional chunk of information to an information type, and there is no applicable specific information type or association. This should be used sparingly if at all</w:t>
            </w:r>
            <w:r w:rsidRPr="00A66C15">
              <w:rPr>
                <w:rFonts w:cstheme="minorHAnsi"/>
                <w:sz w:val="20"/>
                <w:u w:val="single"/>
                <w:lang w:val="en-AU"/>
              </w:rPr>
              <w:t>.</w:t>
            </w:r>
          </w:p>
          <w:p w14:paraId="1AA844EB" w14:textId="77777777" w:rsidR="004D09DB" w:rsidRPr="00A66C15" w:rsidRDefault="004D09DB"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4468A42B" w14:textId="77777777" w:rsidR="004D09DB" w:rsidRPr="00A66C15" w:rsidRDefault="004D09DB" w:rsidP="004D09DB">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sidRPr="00A66C15">
              <w:rPr>
                <w:rFonts w:cstheme="minorHAnsi"/>
                <w:sz w:val="20"/>
                <w:lang w:val="en-AU"/>
              </w:rPr>
              <w:t>No remarks.</w:t>
            </w:r>
          </w:p>
          <w:p w14:paraId="7D6ED351" w14:textId="77777777" w:rsidR="004D09DB" w:rsidRPr="00A66C15" w:rsidRDefault="004D09DB"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6B571C3C" w14:textId="77777777" w:rsidR="004D09DB" w:rsidRPr="00A66C15" w:rsidRDefault="004D09DB" w:rsidP="004D09DB">
      <w:pPr>
        <w:pStyle w:val="NoSpacing"/>
        <w:rPr>
          <w:rStyle w:val="standardtextcolour"/>
          <w:rFonts w:asciiTheme="minorHAnsi" w:eastAsiaTheme="majorEastAsia" w:hAnsiTheme="minorHAnsi" w:cstheme="minorHAnsi"/>
        </w:rPr>
      </w:pPr>
    </w:p>
    <w:p w14:paraId="07E3080F" w14:textId="2EB983BB" w:rsidR="004D09DB" w:rsidRDefault="004D09DB" w:rsidP="00EC438D">
      <w:pPr>
        <w:pStyle w:val="Heading2"/>
        <w:rPr>
          <w:rStyle w:val="standardtextcolour"/>
          <w:rFonts w:asciiTheme="minorHAnsi" w:hAnsiTheme="minorHAnsi" w:cstheme="minorHAnsi"/>
        </w:rPr>
      </w:pPr>
      <w:bookmarkStart w:id="410" w:name="_Toc490817386"/>
      <w:bookmarkStart w:id="411" w:name="_Ref531051221"/>
      <w:bookmarkStart w:id="412" w:name="_Toc531133530"/>
      <w:proofErr w:type="spellStart"/>
      <w:r w:rsidRPr="00A66C15">
        <w:rPr>
          <w:rStyle w:val="standardtextcolour"/>
          <w:rFonts w:asciiTheme="minorHAnsi" w:hAnsiTheme="minorHAnsi" w:cstheme="minorHAnsi"/>
        </w:rPr>
        <w:t>AbstractRxN</w:t>
      </w:r>
      <w:bookmarkEnd w:id="410"/>
      <w:bookmarkEnd w:id="411"/>
      <w:bookmarkEnd w:id="412"/>
      <w:proofErr w:type="spellEnd"/>
    </w:p>
    <w:p w14:paraId="1DFF6FA8" w14:textId="1ABB0CCC" w:rsidR="002519FC" w:rsidRDefault="002519FC" w:rsidP="002519FC">
      <w:pPr>
        <w:rPr>
          <w:rStyle w:val="standardtextcolour"/>
          <w:rFonts w:eastAsiaTheme="minorEastAsia" w:cstheme="minorHAnsi"/>
          <w:b/>
          <w:bCs/>
          <w:szCs w:val="20"/>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1800"/>
        <w:gridCol w:w="487"/>
        <w:gridCol w:w="686"/>
        <w:gridCol w:w="12"/>
        <w:gridCol w:w="885"/>
        <w:gridCol w:w="810"/>
        <w:gridCol w:w="857"/>
        <w:gridCol w:w="943"/>
        <w:gridCol w:w="644"/>
        <w:gridCol w:w="1066"/>
        <w:gridCol w:w="1103"/>
      </w:tblGrid>
      <w:tr w:rsidR="00CA5A51" w:rsidRPr="007D5EE3" w14:paraId="05054166" w14:textId="77777777" w:rsidTr="00F232E1">
        <w:trPr>
          <w:trHeight w:val="545"/>
        </w:trPr>
        <w:tc>
          <w:tcPr>
            <w:tcW w:w="10008" w:type="dxa"/>
            <w:gridSpan w:val="12"/>
            <w:shd w:val="clear" w:color="auto" w:fill="auto"/>
          </w:tcPr>
          <w:p w14:paraId="3F29B486" w14:textId="77777777" w:rsidR="00CA5A51" w:rsidRDefault="00CA5A51" w:rsidP="00F232E1">
            <w:pPr>
              <w:spacing w:after="120"/>
              <w:rPr>
                <w:rFonts w:cs="Arial"/>
                <w:sz w:val="20"/>
                <w:lang w:val="en-AU"/>
              </w:rPr>
            </w:pPr>
            <w:r w:rsidRPr="007D5EE3">
              <w:rPr>
                <w:rFonts w:cs="Arial"/>
                <w:sz w:val="20"/>
                <w:u w:val="single"/>
                <w:lang w:val="en-AU"/>
              </w:rPr>
              <w:t>IHO Definition:</w:t>
            </w:r>
            <w:r>
              <w:rPr>
                <w:rFonts w:cs="Arial"/>
                <w:sz w:val="20"/>
                <w:u w:val="single"/>
                <w:lang w:val="en-AU"/>
              </w:rPr>
              <w:t xml:space="preserve"> </w:t>
            </w:r>
            <w:r>
              <w:rPr>
                <w:rFonts w:cs="Arial"/>
                <w:b/>
                <w:sz w:val="20"/>
                <w:lang w:val="en-AU"/>
              </w:rPr>
              <w:t>ABSTRACTRXN</w:t>
            </w:r>
            <w:r w:rsidRPr="007D5EE3">
              <w:rPr>
                <w:rFonts w:cs="Arial"/>
                <w:sz w:val="20"/>
                <w:lang w:val="en-AU"/>
              </w:rPr>
              <w:t xml:space="preserve">.  </w:t>
            </w:r>
            <w:r w:rsidRPr="00122079">
              <w:rPr>
                <w:rFonts w:cs="Arial"/>
                <w:sz w:val="20"/>
                <w:lang w:val="en-AU"/>
              </w:rPr>
              <w:t>An abstract superclass for information types that encode rules, recommendations, and general information in text or graphic form</w:t>
            </w:r>
            <w:r>
              <w:rPr>
                <w:rFonts w:cs="Arial"/>
                <w:sz w:val="20"/>
                <w:lang w:val="en-AU"/>
              </w:rPr>
              <w:t>.</w:t>
            </w:r>
          </w:p>
          <w:p w14:paraId="3DFF44F5" w14:textId="498BBBDC" w:rsidR="00CA5A51" w:rsidRPr="007D5EE3" w:rsidRDefault="00CA5A51" w:rsidP="00F232E1">
            <w:pPr>
              <w:spacing w:after="120"/>
              <w:rPr>
                <w:rFonts w:cs="Arial"/>
                <w:sz w:val="20"/>
                <w:lang w:val="en-AU"/>
              </w:rPr>
            </w:pPr>
            <w:r>
              <w:rPr>
                <w:rFonts w:cs="Arial"/>
                <w:sz w:val="20"/>
                <w:lang w:val="en-AU"/>
              </w:rPr>
              <w:t>Remark</w:t>
            </w:r>
            <w:r w:rsidRPr="00E579D5">
              <w:rPr>
                <w:rFonts w:cs="Arial"/>
                <w:sz w:val="20"/>
                <w:lang w:val="en-AU"/>
              </w:rPr>
              <w:t xml:space="preserve">: Subtypes of </w:t>
            </w:r>
            <w:proofErr w:type="spellStart"/>
            <w:r w:rsidRPr="00E579D5">
              <w:rPr>
                <w:rFonts w:cs="Arial"/>
                <w:b/>
                <w:sz w:val="20"/>
                <w:lang w:val="en-AU"/>
              </w:rPr>
              <w:t>AbstractRxN</w:t>
            </w:r>
            <w:proofErr w:type="spellEnd"/>
            <w:r w:rsidRPr="00E579D5">
              <w:rPr>
                <w:rFonts w:cs="Arial"/>
                <w:sz w:val="20"/>
                <w:lang w:val="en-AU"/>
              </w:rPr>
              <w:t xml:space="preserve"> carry the same attributes, but differ in the nature of information they encode. There are currently four such subtypes: </w:t>
            </w:r>
            <w:r w:rsidRPr="00E579D5">
              <w:rPr>
                <w:rFonts w:cs="Arial"/>
                <w:b/>
                <w:sz w:val="20"/>
                <w:lang w:val="en-AU"/>
              </w:rPr>
              <w:t>Regulations</w:t>
            </w:r>
            <w:r w:rsidRPr="00E579D5">
              <w:rPr>
                <w:rFonts w:cs="Arial"/>
                <w:sz w:val="20"/>
                <w:lang w:val="en-AU"/>
              </w:rPr>
              <w:t xml:space="preserve">, </w:t>
            </w:r>
            <w:r w:rsidRPr="00E579D5">
              <w:rPr>
                <w:rFonts w:cs="Arial"/>
                <w:b/>
                <w:sz w:val="20"/>
                <w:lang w:val="en-AU"/>
              </w:rPr>
              <w:t>Restrictions</w:t>
            </w:r>
            <w:r w:rsidRPr="00E579D5">
              <w:rPr>
                <w:rFonts w:cs="Arial"/>
                <w:sz w:val="20"/>
                <w:lang w:val="en-AU"/>
              </w:rPr>
              <w:t xml:space="preserve">, </w:t>
            </w:r>
            <w:r w:rsidRPr="00E579D5">
              <w:rPr>
                <w:rFonts w:cs="Arial"/>
                <w:b/>
                <w:sz w:val="20"/>
                <w:lang w:val="en-AU"/>
              </w:rPr>
              <w:t>Recommendations</w:t>
            </w:r>
            <w:r w:rsidRPr="00E579D5">
              <w:rPr>
                <w:rFonts w:cs="Arial"/>
                <w:sz w:val="20"/>
                <w:lang w:val="en-AU"/>
              </w:rPr>
              <w:t xml:space="preserve">, and </w:t>
            </w:r>
            <w:r w:rsidRPr="00E579D5">
              <w:rPr>
                <w:rFonts w:cs="Arial"/>
                <w:b/>
                <w:sz w:val="20"/>
                <w:lang w:val="en-AU"/>
              </w:rPr>
              <w:t>Nautical</w:t>
            </w:r>
            <w:r w:rsidR="0094585A">
              <w:rPr>
                <w:rFonts w:cs="Arial"/>
                <w:b/>
                <w:sz w:val="20"/>
                <w:lang w:val="en-AU"/>
              </w:rPr>
              <w:t xml:space="preserve"> </w:t>
            </w:r>
            <w:r w:rsidRPr="00E579D5">
              <w:rPr>
                <w:rFonts w:cs="Arial"/>
                <w:b/>
                <w:sz w:val="20"/>
                <w:lang w:val="en-AU"/>
              </w:rPr>
              <w:t>Information</w:t>
            </w:r>
            <w:r>
              <w:rPr>
                <w:rFonts w:cs="Arial"/>
                <w:sz w:val="20"/>
                <w:lang w:val="en-AU"/>
              </w:rPr>
              <w:t>.</w:t>
            </w:r>
          </w:p>
        </w:tc>
      </w:tr>
      <w:tr w:rsidR="00CA5A51" w:rsidRPr="007D5EE3" w14:paraId="5361EA7E" w14:textId="77777777" w:rsidTr="00F232E1">
        <w:trPr>
          <w:trHeight w:val="485"/>
        </w:trPr>
        <w:tc>
          <w:tcPr>
            <w:tcW w:w="10008" w:type="dxa"/>
            <w:gridSpan w:val="12"/>
            <w:shd w:val="clear" w:color="auto" w:fill="auto"/>
            <w:vAlign w:val="center"/>
          </w:tcPr>
          <w:p w14:paraId="35AAAA17" w14:textId="7E90867F" w:rsidR="00CA5A51" w:rsidRDefault="00CA5A51" w:rsidP="00F232E1">
            <w:pPr>
              <w:rPr>
                <w:rFonts w:cs="Arial"/>
                <w:b/>
                <w:sz w:val="20"/>
                <w:lang w:val="en-AU"/>
              </w:rPr>
            </w:pPr>
            <w:r>
              <w:rPr>
                <w:rFonts w:cs="Arial"/>
                <w:b/>
                <w:sz w:val="20"/>
                <w:u w:val="single"/>
                <w:lang w:val="en-AU"/>
              </w:rPr>
              <w:t>S-</w:t>
            </w:r>
            <w:r w:rsidR="00700B72">
              <w:rPr>
                <w:rFonts w:cs="Arial"/>
                <w:b/>
                <w:sz w:val="20"/>
                <w:u w:val="single"/>
                <w:lang w:val="en-AU"/>
              </w:rPr>
              <w:t>127</w:t>
            </w:r>
            <w:r w:rsidR="00700B72" w:rsidRPr="007D5EE3">
              <w:rPr>
                <w:rFonts w:cs="Arial"/>
                <w:b/>
                <w:sz w:val="20"/>
                <w:u w:val="single"/>
                <w:lang w:val="en-AU"/>
              </w:rPr>
              <w:t xml:space="preserve"> </w:t>
            </w:r>
            <w:r w:rsidRPr="007D5EE3">
              <w:rPr>
                <w:rFonts w:cs="Arial"/>
                <w:b/>
                <w:sz w:val="20"/>
                <w:u w:val="single"/>
                <w:lang w:val="en-AU"/>
              </w:rPr>
              <w:t xml:space="preserve">Information </w:t>
            </w:r>
            <w:r>
              <w:rPr>
                <w:rFonts w:cs="Arial"/>
                <w:b/>
                <w:sz w:val="20"/>
                <w:u w:val="single"/>
                <w:lang w:val="en-AU"/>
              </w:rPr>
              <w:t>Type</w:t>
            </w:r>
            <w:r w:rsidRPr="007D5EE3">
              <w:rPr>
                <w:rFonts w:cs="Arial"/>
                <w:b/>
                <w:sz w:val="20"/>
                <w:u w:val="single"/>
                <w:lang w:val="en-AU"/>
              </w:rPr>
              <w:t>:</w:t>
            </w:r>
            <w:r>
              <w:rPr>
                <w:rFonts w:cs="Arial"/>
                <w:b/>
                <w:sz w:val="20"/>
                <w:u w:val="single"/>
                <w:lang w:val="en-AU"/>
              </w:rPr>
              <w:t xml:space="preserve"> </w:t>
            </w:r>
            <w:proofErr w:type="spellStart"/>
            <w:r>
              <w:rPr>
                <w:rFonts w:cs="Arial"/>
                <w:b/>
                <w:sz w:val="20"/>
                <w:lang w:val="en-AU"/>
              </w:rPr>
              <w:t>AbstractRxN</w:t>
            </w:r>
            <w:proofErr w:type="spellEnd"/>
            <w:r>
              <w:rPr>
                <w:rFonts w:cs="Arial"/>
                <w:b/>
                <w:sz w:val="20"/>
                <w:lang w:val="en-AU"/>
              </w:rPr>
              <w:t xml:space="preserve"> (Abstract)</w:t>
            </w:r>
          </w:p>
          <w:p w14:paraId="6F4C0B7F" w14:textId="77777777" w:rsidR="00CA5A51" w:rsidRPr="007D5EE3" w:rsidRDefault="00CA5A51" w:rsidP="00F232E1">
            <w:pPr>
              <w:rPr>
                <w:rFonts w:cs="Arial"/>
                <w:b/>
                <w:sz w:val="20"/>
                <w:lang w:val="en-AU"/>
              </w:rPr>
            </w:pPr>
            <w:r>
              <w:rPr>
                <w:rFonts w:cs="Arial"/>
                <w:b/>
                <w:sz w:val="20"/>
                <w:lang w:val="en-AU"/>
              </w:rPr>
              <w:t xml:space="preserve">Supertype: </w:t>
            </w:r>
            <w:proofErr w:type="spellStart"/>
            <w:r>
              <w:rPr>
                <w:rFonts w:cs="Arial"/>
                <w:b/>
                <w:sz w:val="20"/>
                <w:lang w:val="en-AU"/>
              </w:rPr>
              <w:t>InformationType</w:t>
            </w:r>
            <w:proofErr w:type="spellEnd"/>
          </w:p>
        </w:tc>
      </w:tr>
      <w:tr w:rsidR="00CA5A51" w:rsidRPr="007D5EE3" w14:paraId="02410B06" w14:textId="77777777" w:rsidTr="00F232E1">
        <w:trPr>
          <w:trHeight w:val="485"/>
        </w:trPr>
        <w:tc>
          <w:tcPr>
            <w:tcW w:w="10008" w:type="dxa"/>
            <w:gridSpan w:val="12"/>
            <w:shd w:val="clear" w:color="auto" w:fill="auto"/>
            <w:vAlign w:val="center"/>
          </w:tcPr>
          <w:p w14:paraId="6E6DB837" w14:textId="77777777" w:rsidR="00CA5A51" w:rsidRPr="007D5EE3" w:rsidRDefault="00CA5A51" w:rsidP="00F232E1">
            <w:pPr>
              <w:rPr>
                <w:rFonts w:cs="Arial"/>
                <w:b/>
                <w:sz w:val="20"/>
                <w:u w:val="single"/>
                <w:lang w:val="en-AU"/>
              </w:rPr>
            </w:pPr>
            <w:r w:rsidRPr="007D5EE3">
              <w:rPr>
                <w:rFonts w:cs="Arial"/>
                <w:b/>
                <w:sz w:val="20"/>
                <w:u w:val="single"/>
                <w:lang w:val="en-AU"/>
              </w:rPr>
              <w:t>Primitives:</w:t>
            </w:r>
            <w:r>
              <w:rPr>
                <w:rFonts w:cs="Arial"/>
                <w:b/>
                <w:sz w:val="20"/>
                <w:u w:val="single"/>
                <w:lang w:val="en-AU"/>
              </w:rPr>
              <w:t xml:space="preserve"> </w:t>
            </w:r>
            <w:r w:rsidRPr="007D5EE3">
              <w:rPr>
                <w:rFonts w:ascii="Arial Bold" w:hAnsi="Arial Bold" w:cs="Arial"/>
                <w:b/>
                <w:sz w:val="20"/>
                <w:lang w:val="en-AU"/>
              </w:rPr>
              <w:t>None</w:t>
            </w:r>
          </w:p>
        </w:tc>
      </w:tr>
      <w:tr w:rsidR="00CA5A51" w:rsidRPr="007D5EE3" w14:paraId="768BA162" w14:textId="77777777" w:rsidTr="00F232E1">
        <w:trPr>
          <w:trHeight w:val="1059"/>
        </w:trPr>
        <w:tc>
          <w:tcPr>
            <w:tcW w:w="3002" w:type="dxa"/>
            <w:gridSpan w:val="3"/>
            <w:shd w:val="clear" w:color="auto" w:fill="auto"/>
          </w:tcPr>
          <w:p w14:paraId="14508E2B" w14:textId="77777777" w:rsidR="00CA5A51" w:rsidRPr="007D5EE3" w:rsidRDefault="00CA5A51" w:rsidP="00F232E1">
            <w:pPr>
              <w:spacing w:after="120"/>
              <w:rPr>
                <w:rFonts w:cs="Arial"/>
                <w:color w:val="0000FF"/>
                <w:sz w:val="18"/>
                <w:szCs w:val="18"/>
                <w:lang w:val="en-AU"/>
              </w:rPr>
            </w:pPr>
            <w:r w:rsidRPr="007D5EE3">
              <w:rPr>
                <w:rFonts w:cs="Arial"/>
                <w:i/>
                <w:color w:val="0000FF"/>
                <w:sz w:val="18"/>
                <w:szCs w:val="18"/>
                <w:lang w:val="en-AU"/>
              </w:rPr>
              <w:t>Real World</w:t>
            </w:r>
          </w:p>
          <w:p w14:paraId="716AC8CF" w14:textId="77777777" w:rsidR="00CA5A51" w:rsidRPr="007D5EE3" w:rsidRDefault="00CA5A51" w:rsidP="00F232E1">
            <w:pPr>
              <w:rPr>
                <w:rFonts w:cs="Arial"/>
                <w:b/>
                <w:color w:val="0000FF"/>
                <w:sz w:val="20"/>
                <w:lang w:val="en-AU"/>
              </w:rPr>
            </w:pPr>
          </w:p>
        </w:tc>
        <w:tc>
          <w:tcPr>
            <w:tcW w:w="3250" w:type="dxa"/>
            <w:gridSpan w:val="5"/>
            <w:shd w:val="clear" w:color="auto" w:fill="auto"/>
          </w:tcPr>
          <w:p w14:paraId="28A69F18" w14:textId="77777777" w:rsidR="00CA5A51" w:rsidRPr="007D5EE3" w:rsidRDefault="00CA5A51" w:rsidP="00F232E1">
            <w:pPr>
              <w:spacing w:after="120"/>
              <w:rPr>
                <w:rFonts w:cs="Arial"/>
                <w:i/>
                <w:color w:val="0000FF"/>
                <w:sz w:val="18"/>
                <w:szCs w:val="18"/>
                <w:lang w:val="en-AU"/>
              </w:rPr>
            </w:pPr>
            <w:r w:rsidRPr="007D5EE3">
              <w:rPr>
                <w:rFonts w:cs="Arial"/>
                <w:i/>
                <w:color w:val="0000FF"/>
                <w:sz w:val="18"/>
                <w:szCs w:val="18"/>
                <w:lang w:val="en-AU"/>
              </w:rPr>
              <w:t>Paper Chart Symbol</w:t>
            </w:r>
          </w:p>
          <w:p w14:paraId="1B3212CB" w14:textId="77777777" w:rsidR="00CA5A51" w:rsidRPr="007D5EE3" w:rsidRDefault="00CA5A51" w:rsidP="00F232E1">
            <w:pPr>
              <w:jc w:val="center"/>
              <w:rPr>
                <w:rFonts w:cs="Arial"/>
                <w:b/>
                <w:color w:val="0000FF"/>
                <w:sz w:val="20"/>
                <w:lang w:val="en-AU"/>
              </w:rPr>
            </w:pPr>
          </w:p>
        </w:tc>
        <w:tc>
          <w:tcPr>
            <w:tcW w:w="3756" w:type="dxa"/>
            <w:gridSpan w:val="4"/>
            <w:shd w:val="clear" w:color="auto" w:fill="auto"/>
          </w:tcPr>
          <w:p w14:paraId="6B07BCA0" w14:textId="77777777" w:rsidR="00CA5A51" w:rsidRPr="007D5EE3" w:rsidRDefault="00CA5A51" w:rsidP="00F232E1">
            <w:pPr>
              <w:spacing w:after="120"/>
              <w:rPr>
                <w:rFonts w:cs="Arial"/>
                <w:i/>
                <w:color w:val="0000FF"/>
                <w:sz w:val="18"/>
                <w:szCs w:val="18"/>
                <w:lang w:val="en-AU"/>
              </w:rPr>
            </w:pPr>
            <w:r w:rsidRPr="007D5EE3">
              <w:rPr>
                <w:rFonts w:cs="Arial"/>
                <w:i/>
                <w:color w:val="0000FF"/>
                <w:sz w:val="18"/>
                <w:szCs w:val="18"/>
                <w:lang w:val="en-AU"/>
              </w:rPr>
              <w:t>ECDIS Symbol</w:t>
            </w:r>
          </w:p>
          <w:p w14:paraId="22DC3FE3" w14:textId="77777777" w:rsidR="00CA5A51" w:rsidRPr="007D5EE3" w:rsidRDefault="00CA5A51" w:rsidP="00F232E1">
            <w:pPr>
              <w:rPr>
                <w:rFonts w:cs="Arial"/>
                <w:b/>
                <w:color w:val="0000FF"/>
                <w:sz w:val="20"/>
                <w:lang w:val="en-AU"/>
              </w:rPr>
            </w:pPr>
          </w:p>
        </w:tc>
      </w:tr>
      <w:tr w:rsidR="00CA5A51" w:rsidRPr="007D5EE3" w14:paraId="11868711" w14:textId="77777777" w:rsidTr="00F232E1">
        <w:trPr>
          <w:trHeight w:val="545"/>
        </w:trPr>
        <w:tc>
          <w:tcPr>
            <w:tcW w:w="3688" w:type="dxa"/>
            <w:gridSpan w:val="4"/>
            <w:shd w:val="clear" w:color="auto" w:fill="auto"/>
            <w:vAlign w:val="center"/>
          </w:tcPr>
          <w:p w14:paraId="65BB1619" w14:textId="0984A21D" w:rsidR="00CA5A51" w:rsidRPr="007D5EE3" w:rsidRDefault="00CA5A51" w:rsidP="00F232E1">
            <w:pPr>
              <w:rPr>
                <w:rFonts w:cs="Arial"/>
                <w:b/>
                <w:sz w:val="20"/>
                <w:lang w:val="en-AU"/>
              </w:rPr>
            </w:pPr>
            <w:r>
              <w:rPr>
                <w:rFonts w:cs="Arial"/>
                <w:b/>
                <w:sz w:val="20"/>
                <w:lang w:val="en-AU"/>
              </w:rPr>
              <w:t>S-12</w:t>
            </w:r>
            <w:r w:rsidR="00700B72">
              <w:rPr>
                <w:rFonts w:cs="Arial"/>
                <w:b/>
                <w:sz w:val="20"/>
                <w:lang w:val="en-AU"/>
              </w:rPr>
              <w:t>7</w:t>
            </w:r>
            <w:r w:rsidRPr="007D5EE3">
              <w:rPr>
                <w:rFonts w:cs="Arial"/>
                <w:b/>
                <w:sz w:val="20"/>
                <w:lang w:val="en-AU"/>
              </w:rPr>
              <w:t xml:space="preserve"> Attribute</w:t>
            </w:r>
          </w:p>
        </w:tc>
        <w:tc>
          <w:tcPr>
            <w:tcW w:w="1707" w:type="dxa"/>
            <w:gridSpan w:val="3"/>
            <w:shd w:val="clear" w:color="auto" w:fill="auto"/>
            <w:vAlign w:val="center"/>
          </w:tcPr>
          <w:p w14:paraId="554BB3B1" w14:textId="77777777" w:rsidR="00CA5A51" w:rsidRPr="007D5EE3" w:rsidRDefault="00CA5A51" w:rsidP="00F232E1">
            <w:pPr>
              <w:rPr>
                <w:rFonts w:cs="Arial"/>
                <w:b/>
                <w:sz w:val="20"/>
                <w:lang w:val="en-AU"/>
              </w:rPr>
            </w:pPr>
            <w:r w:rsidRPr="007D5EE3">
              <w:rPr>
                <w:rFonts w:cs="Arial"/>
                <w:b/>
                <w:sz w:val="20"/>
                <w:lang w:val="en-AU"/>
              </w:rPr>
              <w:t>S-57 Acronym</w:t>
            </w:r>
          </w:p>
        </w:tc>
        <w:tc>
          <w:tcPr>
            <w:tcW w:w="2444" w:type="dxa"/>
            <w:gridSpan w:val="3"/>
            <w:shd w:val="clear" w:color="auto" w:fill="auto"/>
            <w:vAlign w:val="center"/>
          </w:tcPr>
          <w:p w14:paraId="54397BBF" w14:textId="77777777" w:rsidR="00CA5A51" w:rsidRPr="007D5EE3" w:rsidRDefault="00CA5A51" w:rsidP="00F232E1">
            <w:pPr>
              <w:rPr>
                <w:rFonts w:cs="Arial"/>
                <w:b/>
                <w:sz w:val="20"/>
                <w:lang w:val="en-AU"/>
              </w:rPr>
            </w:pPr>
            <w:r w:rsidRPr="007D5EE3">
              <w:rPr>
                <w:rFonts w:cs="Arial"/>
                <w:b/>
                <w:sz w:val="20"/>
                <w:lang w:val="en-AU"/>
              </w:rPr>
              <w:t>Allowable Encoding Value</w:t>
            </w:r>
          </w:p>
        </w:tc>
        <w:tc>
          <w:tcPr>
            <w:tcW w:w="1066" w:type="dxa"/>
            <w:shd w:val="clear" w:color="auto" w:fill="auto"/>
            <w:vAlign w:val="center"/>
          </w:tcPr>
          <w:p w14:paraId="3C4D1E30" w14:textId="77777777" w:rsidR="00CA5A51" w:rsidRPr="007D5EE3" w:rsidRDefault="00CA5A51" w:rsidP="00F232E1">
            <w:pPr>
              <w:rPr>
                <w:rFonts w:cs="Arial"/>
                <w:b/>
                <w:sz w:val="20"/>
                <w:lang w:val="en-AU"/>
              </w:rPr>
            </w:pPr>
            <w:r w:rsidRPr="007D5EE3">
              <w:rPr>
                <w:rFonts w:cs="Arial"/>
                <w:b/>
                <w:sz w:val="20"/>
                <w:lang w:val="en-AU"/>
              </w:rPr>
              <w:t>Type</w:t>
            </w:r>
          </w:p>
        </w:tc>
        <w:tc>
          <w:tcPr>
            <w:tcW w:w="1103" w:type="dxa"/>
            <w:shd w:val="clear" w:color="auto" w:fill="auto"/>
            <w:vAlign w:val="center"/>
          </w:tcPr>
          <w:p w14:paraId="758BDC12" w14:textId="77777777" w:rsidR="00CA5A51" w:rsidRPr="007D5EE3" w:rsidRDefault="00CA5A51" w:rsidP="00F232E1">
            <w:pPr>
              <w:rPr>
                <w:rFonts w:cs="Arial"/>
                <w:b/>
                <w:sz w:val="20"/>
                <w:lang w:val="en-AU"/>
              </w:rPr>
            </w:pPr>
            <w:r w:rsidRPr="007D5EE3">
              <w:rPr>
                <w:rFonts w:cs="Arial"/>
                <w:b/>
                <w:sz w:val="20"/>
                <w:lang w:val="en-AU"/>
              </w:rPr>
              <w:t>Multiplicity</w:t>
            </w:r>
          </w:p>
        </w:tc>
      </w:tr>
      <w:tr w:rsidR="00F65664" w:rsidRPr="0089770A" w14:paraId="619E753A" w14:textId="77777777" w:rsidTr="00F476D7">
        <w:trPr>
          <w:trHeight w:val="20"/>
        </w:trPr>
        <w:tc>
          <w:tcPr>
            <w:tcW w:w="10008" w:type="dxa"/>
            <w:gridSpan w:val="12"/>
            <w:shd w:val="clear" w:color="auto" w:fill="auto"/>
          </w:tcPr>
          <w:p w14:paraId="71DD95BB" w14:textId="77777777" w:rsidR="00F65664" w:rsidRDefault="00241BA1" w:rsidP="00F232E1">
            <w:pPr>
              <w:spacing w:before="60" w:after="60"/>
              <w:rPr>
                <w:rFonts w:cs="Arial"/>
                <w:sz w:val="18"/>
                <w:szCs w:val="18"/>
                <w:lang w:val="en-AU"/>
              </w:rPr>
            </w:pPr>
            <w:r>
              <w:rPr>
                <w:rFonts w:cs="Arial"/>
                <w:noProof/>
                <w:sz w:val="18"/>
                <w:szCs w:val="18"/>
                <w:lang w:val="en-AU"/>
              </w:rPr>
              <w:lastRenderedPageBreak/>
              <w:drawing>
                <wp:inline distT="0" distB="0" distL="0" distR="0" wp14:anchorId="412009E1" wp14:editId="7E855619">
                  <wp:extent cx="6217920" cy="499920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AbstractRxN attributes abbrev.png"/>
                          <pic:cNvPicPr/>
                        </pic:nvPicPr>
                        <pic:blipFill>
                          <a:blip r:embed="rId258">
                            <a:extLst>
                              <a:ext uri="{28A0092B-C50C-407E-A947-70E740481C1C}">
                                <a14:useLocalDpi xmlns:a14="http://schemas.microsoft.com/office/drawing/2010/main" val="0"/>
                              </a:ext>
                            </a:extLst>
                          </a:blip>
                          <a:stretch>
                            <a:fillRect/>
                          </a:stretch>
                        </pic:blipFill>
                        <pic:spPr>
                          <a:xfrm>
                            <a:off x="0" y="0"/>
                            <a:ext cx="6217920" cy="4999207"/>
                          </a:xfrm>
                          <a:prstGeom prst="rect">
                            <a:avLst/>
                          </a:prstGeom>
                        </pic:spPr>
                      </pic:pic>
                    </a:graphicData>
                  </a:graphic>
                </wp:inline>
              </w:drawing>
            </w:r>
          </w:p>
          <w:p w14:paraId="7F46FE80" w14:textId="017B757D" w:rsidR="00B51F0E" w:rsidRPr="00D0267B" w:rsidRDefault="00B51F0E" w:rsidP="00F232E1">
            <w:pPr>
              <w:spacing w:before="60" w:after="60"/>
              <w:rPr>
                <w:rFonts w:cs="Arial"/>
                <w:sz w:val="20"/>
                <w:szCs w:val="20"/>
                <w:lang w:val="en-AU"/>
              </w:rPr>
            </w:pPr>
            <w:r w:rsidRPr="00D0267B">
              <w:rPr>
                <w:rFonts w:cs="Arial"/>
                <w:sz w:val="20"/>
                <w:szCs w:val="20"/>
                <w:lang w:val="en-AU"/>
              </w:rPr>
              <w:t xml:space="preserve">This diagram contains only the direct attributes of </w:t>
            </w:r>
            <w:proofErr w:type="spellStart"/>
            <w:r w:rsidRPr="006B2158">
              <w:rPr>
                <w:rFonts w:cs="Arial"/>
                <w:b/>
                <w:sz w:val="20"/>
                <w:szCs w:val="20"/>
                <w:lang w:val="en-AU"/>
              </w:rPr>
              <w:t>AbstractRxN</w:t>
            </w:r>
            <w:proofErr w:type="spellEnd"/>
            <w:r w:rsidRPr="00D0267B">
              <w:rPr>
                <w:rFonts w:cs="Arial"/>
                <w:sz w:val="20"/>
                <w:szCs w:val="20"/>
                <w:lang w:val="en-AU"/>
              </w:rPr>
              <w:t xml:space="preserve"> and selected sub-attributes of its complex attributes</w:t>
            </w:r>
            <w:r w:rsidR="00445D16" w:rsidRPr="00D0267B">
              <w:rPr>
                <w:rFonts w:cs="Arial"/>
                <w:sz w:val="20"/>
                <w:szCs w:val="20"/>
                <w:lang w:val="en-AU"/>
              </w:rPr>
              <w:t xml:space="preserve"> (those used for classifying instances and the activities to which they apply)</w:t>
            </w:r>
            <w:r w:rsidRPr="00D0267B">
              <w:rPr>
                <w:rFonts w:cs="Arial"/>
                <w:sz w:val="20"/>
                <w:szCs w:val="20"/>
                <w:lang w:val="en-AU"/>
              </w:rPr>
              <w:t xml:space="preserve">. For details about the lower-level attributes which are not depicted in this diagram, see the appropriate sub-clause in Clause 8 and the </w:t>
            </w:r>
            <w:r w:rsidR="00570CFF" w:rsidRPr="00D0267B">
              <w:rPr>
                <w:rFonts w:cs="Arial"/>
                <w:sz w:val="20"/>
                <w:szCs w:val="20"/>
                <w:lang w:val="en-AU"/>
              </w:rPr>
              <w:t xml:space="preserve">applicable section of the </w:t>
            </w:r>
            <w:r w:rsidRPr="00D0267B">
              <w:rPr>
                <w:rFonts w:cs="Arial"/>
                <w:sz w:val="20"/>
                <w:szCs w:val="20"/>
                <w:lang w:val="en-AU"/>
              </w:rPr>
              <w:t>printable Feature Catalogue</w:t>
            </w:r>
            <w:r w:rsidR="00570CFF" w:rsidRPr="00D0267B">
              <w:rPr>
                <w:rFonts w:cs="Arial"/>
                <w:sz w:val="20"/>
                <w:szCs w:val="20"/>
                <w:lang w:val="en-AU"/>
              </w:rPr>
              <w:t xml:space="preserve"> (App. C-1)</w:t>
            </w:r>
            <w:r w:rsidRPr="00D0267B">
              <w:rPr>
                <w:rFonts w:cs="Arial"/>
                <w:sz w:val="20"/>
                <w:szCs w:val="20"/>
                <w:lang w:val="en-AU"/>
              </w:rPr>
              <w:t>.</w:t>
            </w:r>
          </w:p>
        </w:tc>
      </w:tr>
      <w:tr w:rsidR="00CA5A51" w:rsidRPr="007D5EE3" w14:paraId="11A5B72E" w14:textId="77777777" w:rsidTr="00F232E1">
        <w:trPr>
          <w:trHeight w:val="20"/>
        </w:trPr>
        <w:tc>
          <w:tcPr>
            <w:tcW w:w="10008" w:type="dxa"/>
            <w:gridSpan w:val="12"/>
          </w:tcPr>
          <w:p w14:paraId="17040E4F" w14:textId="77777777" w:rsidR="00CA5A51" w:rsidRPr="007D5EE3" w:rsidRDefault="00CA5A51" w:rsidP="00F232E1">
            <w:pPr>
              <w:spacing w:before="60" w:after="60"/>
              <w:rPr>
                <w:rFonts w:cs="Arial"/>
                <w:b/>
                <w:sz w:val="20"/>
                <w:u w:val="single"/>
              </w:rPr>
            </w:pPr>
            <w:r w:rsidRPr="007D5EE3">
              <w:rPr>
                <w:rFonts w:cs="Arial"/>
                <w:b/>
                <w:sz w:val="20"/>
                <w:u w:val="single"/>
              </w:rPr>
              <w:t>Information associations</w:t>
            </w:r>
          </w:p>
        </w:tc>
      </w:tr>
      <w:tr w:rsidR="00CA5A51" w:rsidRPr="007D5EE3" w14:paraId="1DF032B2" w14:textId="77777777" w:rsidTr="00F232E1">
        <w:trPr>
          <w:trHeight w:val="20"/>
        </w:trPr>
        <w:tc>
          <w:tcPr>
            <w:tcW w:w="715" w:type="dxa"/>
          </w:tcPr>
          <w:p w14:paraId="1D712852" w14:textId="77777777" w:rsidR="00CA5A51" w:rsidRPr="007D5EE3" w:rsidRDefault="00CA5A51" w:rsidP="00F232E1">
            <w:pPr>
              <w:spacing w:before="60" w:after="60"/>
              <w:rPr>
                <w:rFonts w:cs="Arial"/>
                <w:b/>
                <w:sz w:val="18"/>
                <w:szCs w:val="18"/>
              </w:rPr>
            </w:pPr>
            <w:r w:rsidRPr="007D5EE3">
              <w:rPr>
                <w:rFonts w:cs="Arial"/>
                <w:b/>
                <w:sz w:val="18"/>
                <w:szCs w:val="18"/>
              </w:rPr>
              <w:t>Type</w:t>
            </w:r>
          </w:p>
        </w:tc>
        <w:tc>
          <w:tcPr>
            <w:tcW w:w="1800" w:type="dxa"/>
            <w:vAlign w:val="center"/>
          </w:tcPr>
          <w:p w14:paraId="192485A4" w14:textId="77777777" w:rsidR="00CA5A51" w:rsidRPr="007D5EE3" w:rsidRDefault="00CA5A51" w:rsidP="00F232E1">
            <w:pPr>
              <w:spacing w:before="60" w:after="60"/>
              <w:rPr>
                <w:rFonts w:cs="Arial"/>
                <w:b/>
                <w:sz w:val="18"/>
                <w:szCs w:val="18"/>
              </w:rPr>
            </w:pPr>
            <w:r w:rsidRPr="007D5EE3">
              <w:rPr>
                <w:rFonts w:cs="Arial"/>
                <w:b/>
                <w:sz w:val="18"/>
                <w:szCs w:val="18"/>
              </w:rPr>
              <w:t>Association Name</w:t>
            </w:r>
          </w:p>
        </w:tc>
        <w:tc>
          <w:tcPr>
            <w:tcW w:w="1185" w:type="dxa"/>
            <w:gridSpan w:val="3"/>
            <w:vAlign w:val="center"/>
          </w:tcPr>
          <w:p w14:paraId="2927B2BB" w14:textId="77777777" w:rsidR="00CA5A51" w:rsidRPr="007D5EE3" w:rsidRDefault="00CA5A51" w:rsidP="00F232E1">
            <w:pPr>
              <w:spacing w:before="60" w:after="60"/>
              <w:rPr>
                <w:rFonts w:cs="Arial"/>
                <w:b/>
                <w:sz w:val="18"/>
                <w:szCs w:val="18"/>
              </w:rPr>
            </w:pPr>
            <w:r>
              <w:rPr>
                <w:rFonts w:cs="Arial"/>
                <w:b/>
                <w:sz w:val="18"/>
                <w:szCs w:val="18"/>
              </w:rPr>
              <w:t>Class</w:t>
            </w:r>
          </w:p>
        </w:tc>
        <w:tc>
          <w:tcPr>
            <w:tcW w:w="885" w:type="dxa"/>
            <w:vAlign w:val="center"/>
          </w:tcPr>
          <w:p w14:paraId="730074B7" w14:textId="77777777" w:rsidR="00CA5A51" w:rsidRPr="007D5EE3" w:rsidRDefault="00CA5A51" w:rsidP="00F232E1">
            <w:pPr>
              <w:spacing w:before="60" w:after="60"/>
              <w:rPr>
                <w:rFonts w:cs="Arial"/>
                <w:b/>
                <w:sz w:val="18"/>
                <w:szCs w:val="18"/>
              </w:rPr>
            </w:pPr>
            <w:r>
              <w:rPr>
                <w:rFonts w:cs="Arial"/>
                <w:b/>
                <w:sz w:val="18"/>
                <w:szCs w:val="18"/>
              </w:rPr>
              <w:t>Role</w:t>
            </w:r>
          </w:p>
        </w:tc>
        <w:tc>
          <w:tcPr>
            <w:tcW w:w="810" w:type="dxa"/>
            <w:vAlign w:val="center"/>
          </w:tcPr>
          <w:p w14:paraId="738A86F0" w14:textId="77777777" w:rsidR="00CA5A51" w:rsidRPr="007D5EE3" w:rsidRDefault="00CA5A51" w:rsidP="00F232E1">
            <w:pPr>
              <w:spacing w:before="60" w:after="60"/>
              <w:rPr>
                <w:rFonts w:cs="Arial"/>
                <w:b/>
                <w:sz w:val="18"/>
                <w:szCs w:val="18"/>
              </w:rPr>
            </w:pPr>
            <w:proofErr w:type="spellStart"/>
            <w:r>
              <w:rPr>
                <w:rFonts w:cs="Arial"/>
                <w:b/>
                <w:sz w:val="18"/>
                <w:szCs w:val="18"/>
              </w:rPr>
              <w:t>Mult</w:t>
            </w:r>
            <w:proofErr w:type="spellEnd"/>
            <w:r>
              <w:rPr>
                <w:rFonts w:cs="Arial"/>
                <w:b/>
                <w:sz w:val="18"/>
                <w:szCs w:val="18"/>
              </w:rPr>
              <w:t>.</w:t>
            </w:r>
          </w:p>
        </w:tc>
        <w:tc>
          <w:tcPr>
            <w:tcW w:w="1800" w:type="dxa"/>
            <w:gridSpan w:val="2"/>
            <w:vAlign w:val="center"/>
          </w:tcPr>
          <w:p w14:paraId="2467AC23" w14:textId="77777777" w:rsidR="00CA5A51" w:rsidRPr="007D5EE3" w:rsidRDefault="00CA5A51" w:rsidP="00F232E1">
            <w:pPr>
              <w:spacing w:before="60" w:after="60"/>
              <w:rPr>
                <w:rFonts w:cs="Arial"/>
                <w:b/>
                <w:sz w:val="18"/>
                <w:szCs w:val="18"/>
              </w:rPr>
            </w:pPr>
            <w:r>
              <w:rPr>
                <w:rFonts w:cs="Arial"/>
                <w:b/>
                <w:sz w:val="18"/>
                <w:szCs w:val="18"/>
              </w:rPr>
              <w:t>Class</w:t>
            </w:r>
          </w:p>
        </w:tc>
        <w:tc>
          <w:tcPr>
            <w:tcW w:w="1710" w:type="dxa"/>
            <w:gridSpan w:val="2"/>
            <w:vAlign w:val="center"/>
          </w:tcPr>
          <w:p w14:paraId="38437370" w14:textId="77777777" w:rsidR="00CA5A51" w:rsidRPr="007D5EE3" w:rsidRDefault="00CA5A51" w:rsidP="00F232E1">
            <w:pPr>
              <w:spacing w:before="60" w:after="60"/>
              <w:rPr>
                <w:rFonts w:cs="Arial"/>
                <w:b/>
                <w:sz w:val="18"/>
                <w:szCs w:val="18"/>
              </w:rPr>
            </w:pPr>
            <w:r>
              <w:rPr>
                <w:rFonts w:cs="Arial"/>
                <w:b/>
                <w:sz w:val="18"/>
                <w:szCs w:val="18"/>
              </w:rPr>
              <w:t>Role</w:t>
            </w:r>
          </w:p>
        </w:tc>
        <w:tc>
          <w:tcPr>
            <w:tcW w:w="1103" w:type="dxa"/>
            <w:vAlign w:val="center"/>
          </w:tcPr>
          <w:p w14:paraId="0EB0566C" w14:textId="77777777" w:rsidR="00CA5A51" w:rsidRPr="007D5EE3" w:rsidRDefault="00CA5A51" w:rsidP="00F232E1">
            <w:pPr>
              <w:spacing w:before="60" w:after="60"/>
              <w:rPr>
                <w:rFonts w:cs="Arial"/>
                <w:b/>
                <w:sz w:val="18"/>
                <w:szCs w:val="18"/>
              </w:rPr>
            </w:pPr>
            <w:proofErr w:type="spellStart"/>
            <w:r>
              <w:rPr>
                <w:rFonts w:cs="Arial"/>
                <w:b/>
                <w:sz w:val="18"/>
                <w:szCs w:val="18"/>
              </w:rPr>
              <w:t>Mult</w:t>
            </w:r>
            <w:proofErr w:type="spellEnd"/>
            <w:r>
              <w:rPr>
                <w:rFonts w:cs="Arial"/>
                <w:b/>
                <w:sz w:val="18"/>
                <w:szCs w:val="18"/>
              </w:rPr>
              <w:t>.</w:t>
            </w:r>
          </w:p>
        </w:tc>
      </w:tr>
      <w:tr w:rsidR="00F65664" w:rsidRPr="007D5EE3" w14:paraId="061B7C6A" w14:textId="77777777" w:rsidTr="00F476D7">
        <w:trPr>
          <w:trHeight w:val="20"/>
        </w:trPr>
        <w:tc>
          <w:tcPr>
            <w:tcW w:w="10008" w:type="dxa"/>
            <w:gridSpan w:val="12"/>
          </w:tcPr>
          <w:p w14:paraId="0500ADE2" w14:textId="73180A25" w:rsidR="00F65664" w:rsidRDefault="00241BA1" w:rsidP="001706F8">
            <w:pPr>
              <w:spacing w:before="60" w:after="60"/>
              <w:jc w:val="center"/>
              <w:rPr>
                <w:rFonts w:cs="Arial"/>
                <w:sz w:val="18"/>
                <w:szCs w:val="18"/>
              </w:rPr>
            </w:pPr>
            <w:r>
              <w:rPr>
                <w:rFonts w:cs="Arial"/>
                <w:noProof/>
                <w:sz w:val="18"/>
                <w:szCs w:val="18"/>
              </w:rPr>
              <w:lastRenderedPageBreak/>
              <w:drawing>
                <wp:inline distT="0" distB="0" distL="0" distR="0" wp14:anchorId="7C4A3356" wp14:editId="33E0DA46">
                  <wp:extent cx="5410200" cy="295538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AbstractRxn assoc.png"/>
                          <pic:cNvPicPr/>
                        </pic:nvPicPr>
                        <pic:blipFill>
                          <a:blip r:embed="rId259">
                            <a:extLst>
                              <a:ext uri="{28A0092B-C50C-407E-A947-70E740481C1C}">
                                <a14:useLocalDpi xmlns:a14="http://schemas.microsoft.com/office/drawing/2010/main" val="0"/>
                              </a:ext>
                            </a:extLst>
                          </a:blip>
                          <a:stretch>
                            <a:fillRect/>
                          </a:stretch>
                        </pic:blipFill>
                        <pic:spPr>
                          <a:xfrm>
                            <a:off x="0" y="0"/>
                            <a:ext cx="5429305" cy="2965824"/>
                          </a:xfrm>
                          <a:prstGeom prst="rect">
                            <a:avLst/>
                          </a:prstGeom>
                        </pic:spPr>
                      </pic:pic>
                    </a:graphicData>
                  </a:graphic>
                </wp:inline>
              </w:drawing>
            </w:r>
          </w:p>
        </w:tc>
      </w:tr>
      <w:tr w:rsidR="00CA5A51" w:rsidRPr="007D5EE3" w14:paraId="10F9C51C" w14:textId="77777777" w:rsidTr="00F232E1">
        <w:trPr>
          <w:trHeight w:val="70"/>
        </w:trPr>
        <w:tc>
          <w:tcPr>
            <w:tcW w:w="10008" w:type="dxa"/>
            <w:gridSpan w:val="12"/>
            <w:shd w:val="clear" w:color="auto" w:fill="auto"/>
          </w:tcPr>
          <w:p w14:paraId="1F524BC2" w14:textId="77777777" w:rsidR="00CA5A51" w:rsidRDefault="00CA5A51" w:rsidP="00F232E1">
            <w:pPr>
              <w:spacing w:after="120"/>
              <w:rPr>
                <w:rFonts w:cs="Arial"/>
                <w:sz w:val="20"/>
                <w:u w:val="single"/>
                <w:lang w:val="en-AU"/>
              </w:rPr>
            </w:pPr>
            <w:r w:rsidRPr="007D5EE3">
              <w:rPr>
                <w:rFonts w:cs="Arial"/>
                <w:sz w:val="20"/>
                <w:u w:val="single"/>
                <w:lang w:val="en-AU"/>
              </w:rPr>
              <w:t>INT 1 Reference:</w:t>
            </w:r>
          </w:p>
          <w:p w14:paraId="33311C08" w14:textId="77777777" w:rsidR="00CA5A51" w:rsidRDefault="00CA5A51" w:rsidP="00CA5A51">
            <w:pPr>
              <w:pStyle w:val="Heading3"/>
              <w:ind w:left="720"/>
              <w:rPr>
                <w:lang w:val="en-AU"/>
              </w:rPr>
            </w:pPr>
            <w:bookmarkStart w:id="413" w:name="_Toc492569126"/>
            <w:bookmarkStart w:id="414" w:name="_Toc531133531"/>
            <w:r>
              <w:rPr>
                <w:lang w:val="en-AU"/>
              </w:rPr>
              <w:t>Abstract supertype for information from textual sources</w:t>
            </w:r>
            <w:bookmarkEnd w:id="413"/>
            <w:bookmarkEnd w:id="414"/>
          </w:p>
          <w:p w14:paraId="7E0D2E7A" w14:textId="77777777" w:rsidR="00CA5A51" w:rsidRPr="00B9316D" w:rsidRDefault="00CA5A51" w:rsidP="00F232E1">
            <w:pPr>
              <w:spacing w:after="120"/>
              <w:rPr>
                <w:rFonts w:cs="Arial"/>
                <w:sz w:val="20"/>
                <w:lang w:val="en-AU"/>
              </w:rPr>
            </w:pPr>
            <w:proofErr w:type="spellStart"/>
            <w:r w:rsidRPr="00B9316D">
              <w:rPr>
                <w:rFonts w:cs="Arial"/>
                <w:b/>
                <w:sz w:val="20"/>
                <w:u w:val="single"/>
                <w:lang w:val="en-AU"/>
              </w:rPr>
              <w:t>A</w:t>
            </w:r>
            <w:r w:rsidRPr="00B9316D">
              <w:rPr>
                <w:rFonts w:cs="Arial"/>
                <w:b/>
                <w:sz w:val="20"/>
                <w:lang w:val="en-AU"/>
              </w:rPr>
              <w:t>bstractRxN</w:t>
            </w:r>
            <w:proofErr w:type="spellEnd"/>
            <w:r w:rsidRPr="00B9316D">
              <w:rPr>
                <w:rFonts w:cs="Arial"/>
                <w:sz w:val="20"/>
                <w:lang w:val="en-AU"/>
              </w:rPr>
              <w:t xml:space="preserve"> is the supertype of the four types intended primarily for encoding information from regulatory or other text sources. The attributes </w:t>
            </w:r>
            <w:proofErr w:type="spellStart"/>
            <w:r w:rsidRPr="00B9316D">
              <w:rPr>
                <w:rFonts w:cs="Arial"/>
                <w:b/>
                <w:sz w:val="20"/>
                <w:lang w:val="en-AU"/>
              </w:rPr>
              <w:t>categoryOfRxN</w:t>
            </w:r>
            <w:proofErr w:type="spellEnd"/>
            <w:r w:rsidRPr="00B9316D">
              <w:rPr>
                <w:rFonts w:cs="Arial"/>
                <w:sz w:val="20"/>
                <w:lang w:val="en-AU"/>
              </w:rPr>
              <w:t xml:space="preserve"> and </w:t>
            </w:r>
            <w:proofErr w:type="spellStart"/>
            <w:r w:rsidRPr="00B9316D">
              <w:rPr>
                <w:rFonts w:cs="Arial"/>
                <w:b/>
                <w:sz w:val="20"/>
                <w:lang w:val="en-AU"/>
              </w:rPr>
              <w:t>actionOrActivity</w:t>
            </w:r>
            <w:proofErr w:type="spellEnd"/>
            <w:r w:rsidRPr="00B9316D">
              <w:rPr>
                <w:rFonts w:cs="Arial"/>
                <w:sz w:val="20"/>
                <w:lang w:val="en-AU"/>
              </w:rPr>
              <w:t xml:space="preserve"> should be encoded wherever possible in order to allow software to classify the content according to the type of regulation (</w:t>
            </w:r>
            <w:proofErr w:type="spellStart"/>
            <w:r w:rsidRPr="00B9316D">
              <w:rPr>
                <w:rFonts w:cs="Arial"/>
                <w:b/>
                <w:sz w:val="20"/>
                <w:lang w:val="en-AU"/>
              </w:rPr>
              <w:t>categoryOfRxN</w:t>
            </w:r>
            <w:proofErr w:type="spellEnd"/>
            <w:r w:rsidRPr="00B9316D">
              <w:rPr>
                <w:rFonts w:cs="Arial"/>
                <w:sz w:val="20"/>
                <w:lang w:val="en-AU"/>
              </w:rPr>
              <w:t>) and its effects on common maritime activities by both commercial and recreational vessels.</w:t>
            </w:r>
          </w:p>
          <w:p w14:paraId="5ABCFAC6" w14:textId="77777777" w:rsidR="00CA5A51" w:rsidRPr="00B9316D" w:rsidRDefault="00CA5A51" w:rsidP="00F232E1">
            <w:pPr>
              <w:spacing w:after="120"/>
              <w:rPr>
                <w:rFonts w:cs="Arial"/>
                <w:sz w:val="20"/>
                <w:lang w:val="en-AU"/>
              </w:rPr>
            </w:pPr>
            <w:r w:rsidRPr="00B9316D">
              <w:rPr>
                <w:rFonts w:cs="Arial"/>
                <w:sz w:val="20"/>
                <w:lang w:val="en-AU"/>
              </w:rPr>
              <w:t xml:space="preserve">At least one of the attributes </w:t>
            </w:r>
            <w:proofErr w:type="spellStart"/>
            <w:r w:rsidRPr="00B9316D">
              <w:rPr>
                <w:rFonts w:cs="Arial"/>
                <w:b/>
                <w:sz w:val="20"/>
                <w:lang w:val="en-AU"/>
              </w:rPr>
              <w:t>textContent</w:t>
            </w:r>
            <w:proofErr w:type="spellEnd"/>
            <w:r w:rsidRPr="00B9316D">
              <w:rPr>
                <w:rFonts w:cs="Arial"/>
                <w:sz w:val="20"/>
                <w:lang w:val="en-AU"/>
              </w:rPr>
              <w:t xml:space="preserve"> and </w:t>
            </w:r>
            <w:r w:rsidRPr="00B9316D">
              <w:rPr>
                <w:rFonts w:cs="Arial"/>
                <w:b/>
                <w:sz w:val="20"/>
                <w:lang w:val="en-AU"/>
              </w:rPr>
              <w:t>graphic</w:t>
            </w:r>
            <w:r w:rsidRPr="00B9316D">
              <w:rPr>
                <w:rFonts w:cs="Arial"/>
                <w:sz w:val="20"/>
                <w:lang w:val="en-AU"/>
              </w:rPr>
              <w:t xml:space="preserve"> must be populated.</w:t>
            </w:r>
          </w:p>
          <w:p w14:paraId="1EED72E5" w14:textId="10B2CB8E" w:rsidR="00CA5A51" w:rsidRPr="00B9316D" w:rsidRDefault="00CA5A51" w:rsidP="00F232E1">
            <w:pPr>
              <w:spacing w:after="120"/>
              <w:rPr>
                <w:rFonts w:cs="Arial"/>
                <w:sz w:val="20"/>
                <w:lang w:val="en-AU"/>
              </w:rPr>
            </w:pPr>
            <w:r w:rsidRPr="00B9316D">
              <w:rPr>
                <w:rFonts w:cs="Arial"/>
                <w:sz w:val="20"/>
                <w:lang w:val="en-AU"/>
              </w:rPr>
              <w:t xml:space="preserve">Subtypes of </w:t>
            </w:r>
            <w:proofErr w:type="spellStart"/>
            <w:r w:rsidRPr="00B9316D">
              <w:rPr>
                <w:rFonts w:cs="Arial"/>
                <w:b/>
                <w:sz w:val="20"/>
                <w:lang w:val="en-AU"/>
              </w:rPr>
              <w:t>AbstractRxN</w:t>
            </w:r>
            <w:proofErr w:type="spellEnd"/>
            <w:r w:rsidRPr="00B9316D">
              <w:rPr>
                <w:rFonts w:cs="Arial"/>
                <w:sz w:val="20"/>
                <w:lang w:val="en-AU"/>
              </w:rPr>
              <w:t xml:space="preserve"> must not be associated to </w:t>
            </w:r>
            <w:r w:rsidRPr="00B9316D">
              <w:rPr>
                <w:rFonts w:cs="Arial"/>
                <w:b/>
                <w:sz w:val="20"/>
                <w:lang w:val="en-AU"/>
              </w:rPr>
              <w:t>Nautical</w:t>
            </w:r>
            <w:r w:rsidR="0094585A">
              <w:rPr>
                <w:rFonts w:cs="Arial"/>
                <w:b/>
                <w:sz w:val="20"/>
                <w:lang w:val="en-AU"/>
              </w:rPr>
              <w:t xml:space="preserve"> </w:t>
            </w:r>
            <w:r w:rsidRPr="00B9316D">
              <w:rPr>
                <w:rFonts w:cs="Arial"/>
                <w:b/>
                <w:sz w:val="20"/>
                <w:lang w:val="en-AU"/>
              </w:rPr>
              <w:t>Information</w:t>
            </w:r>
            <w:r w:rsidRPr="00B9316D">
              <w:rPr>
                <w:rFonts w:cs="Arial"/>
                <w:sz w:val="20"/>
                <w:lang w:val="en-AU"/>
              </w:rPr>
              <w:t>, since this leads to chains of information types which have little or no meaning in reality.</w:t>
            </w:r>
          </w:p>
          <w:p w14:paraId="165D836D" w14:textId="77777777" w:rsidR="00CA5A51" w:rsidRPr="007D5EE3" w:rsidRDefault="00CA5A51" w:rsidP="00F232E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Cs/>
                <w:sz w:val="20"/>
                <w:u w:val="single"/>
                <w:lang w:val="en-AU"/>
              </w:rPr>
            </w:pPr>
            <w:r w:rsidRPr="007D5EE3">
              <w:rPr>
                <w:rFonts w:cs="Arial"/>
                <w:bCs/>
                <w:sz w:val="20"/>
                <w:u w:val="single"/>
                <w:lang w:val="en-AU"/>
              </w:rPr>
              <w:t>Remarks:</w:t>
            </w:r>
          </w:p>
          <w:p w14:paraId="1C87A3F9" w14:textId="7952B1CE" w:rsidR="00CA5A51" w:rsidRPr="00572C7E" w:rsidRDefault="00CA5A51" w:rsidP="00CA5A51">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Arial"/>
                <w:sz w:val="20"/>
                <w:lang w:val="en-AU"/>
              </w:rPr>
            </w:pPr>
            <w:r>
              <w:rPr>
                <w:rFonts w:cs="Arial"/>
                <w:sz w:val="20"/>
                <w:lang w:val="en-AU"/>
              </w:rPr>
              <w:t xml:space="preserve">Association </w:t>
            </w:r>
            <w:proofErr w:type="spellStart"/>
            <w:r w:rsidR="00D3312D">
              <w:rPr>
                <w:rFonts w:cs="Arial"/>
                <w:i/>
                <w:sz w:val="20"/>
                <w:lang w:val="en-AU"/>
              </w:rPr>
              <w:t>A</w:t>
            </w:r>
            <w:r w:rsidRPr="00552265">
              <w:rPr>
                <w:rFonts w:cs="Arial"/>
                <w:i/>
                <w:sz w:val="20"/>
                <w:lang w:val="en-AU"/>
              </w:rPr>
              <w:t>ssociatedRxN</w:t>
            </w:r>
            <w:proofErr w:type="spellEnd"/>
            <w:r>
              <w:rPr>
                <w:rFonts w:cs="Arial"/>
                <w:sz w:val="20"/>
                <w:lang w:val="en-AU"/>
              </w:rPr>
              <w:t xml:space="preserve"> 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BC36D3">
              <w:rPr>
                <w:rFonts w:cs="Arial"/>
                <w:i/>
                <w:sz w:val="20"/>
                <w:lang w:val="en-AU"/>
              </w:rPr>
              <w:t>invInformationAssociation</w:t>
            </w:r>
            <w:proofErr w:type="spellEnd"/>
            <w:r>
              <w:rPr>
                <w:rFonts w:cs="Arial"/>
                <w:sz w:val="20"/>
                <w:lang w:val="en-AU"/>
              </w:rPr>
              <w:t xml:space="preserve"> instead of the named role.</w:t>
            </w:r>
          </w:p>
          <w:p w14:paraId="1AAA43DA" w14:textId="77777777" w:rsidR="00CA5A51" w:rsidRPr="007D5EE3" w:rsidRDefault="00CA5A51" w:rsidP="00F232E1">
            <w:pPr>
              <w:autoSpaceDE w:val="0"/>
              <w:autoSpaceDN w:val="0"/>
              <w:adjustRightInd w:val="0"/>
              <w:spacing w:after="120"/>
              <w:rPr>
                <w:rFonts w:cs="Arial"/>
                <w:sz w:val="20"/>
                <w:lang w:val="en-AU"/>
              </w:rPr>
            </w:pPr>
            <w:r w:rsidRPr="007D5EE3">
              <w:rPr>
                <w:rFonts w:cs="Arial"/>
                <w:sz w:val="20"/>
                <w:u w:val="single"/>
                <w:lang w:val="en-AU"/>
              </w:rPr>
              <w:t>Distinction:</w:t>
            </w:r>
          </w:p>
        </w:tc>
      </w:tr>
    </w:tbl>
    <w:p w14:paraId="26E40909" w14:textId="77777777" w:rsidR="004D09DB" w:rsidRPr="00ED455F" w:rsidRDefault="004D09DB">
      <w:pPr>
        <w:rPr>
          <w:rFonts w:cstheme="minorHAnsi"/>
          <w:b/>
          <w:u w:val="single"/>
        </w:rPr>
      </w:pPr>
    </w:p>
    <w:p w14:paraId="2AFBDBD9" w14:textId="2F6D17D2" w:rsidR="004F4120" w:rsidRPr="00A66C15" w:rsidRDefault="004F4120" w:rsidP="00EC438D">
      <w:pPr>
        <w:pStyle w:val="Heading2"/>
        <w:rPr>
          <w:rFonts w:asciiTheme="minorHAnsi" w:hAnsiTheme="minorHAnsi" w:cstheme="minorHAnsi"/>
        </w:rPr>
      </w:pPr>
      <w:bookmarkStart w:id="415" w:name="_Ref410033935"/>
      <w:bookmarkStart w:id="416" w:name="_Toc490817395"/>
      <w:bookmarkStart w:id="417" w:name="_Toc531133532"/>
      <w:r w:rsidRPr="00A66C15">
        <w:rPr>
          <w:rFonts w:asciiTheme="minorHAnsi" w:hAnsiTheme="minorHAnsi" w:cstheme="minorHAnsi"/>
        </w:rPr>
        <w:t>Nautical Information</w:t>
      </w:r>
      <w:bookmarkEnd w:id="415"/>
      <w:bookmarkEnd w:id="416"/>
      <w:bookmarkEnd w:id="417"/>
    </w:p>
    <w:p w14:paraId="1B2DCB6E" w14:textId="77777777" w:rsidR="004F4120" w:rsidRPr="00ED455F" w:rsidRDefault="004F4120" w:rsidP="004F4120">
      <w:pPr>
        <w:rPr>
          <w:rFonts w:eastAsiaTheme="majorEastAsia" w:cstheme="minorHAnsi"/>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6"/>
        <w:gridCol w:w="1808"/>
        <w:gridCol w:w="219"/>
        <w:gridCol w:w="483"/>
        <w:gridCol w:w="899"/>
        <w:gridCol w:w="646"/>
        <w:gridCol w:w="405"/>
        <w:gridCol w:w="591"/>
        <w:gridCol w:w="68"/>
        <w:gridCol w:w="1340"/>
        <w:gridCol w:w="100"/>
        <w:gridCol w:w="900"/>
        <w:gridCol w:w="1373"/>
      </w:tblGrid>
      <w:tr w:rsidR="004F4120" w:rsidRPr="00D90A3A" w14:paraId="68FD1CE3" w14:textId="77777777" w:rsidTr="004F4120">
        <w:trPr>
          <w:trHeight w:val="545"/>
        </w:trPr>
        <w:tc>
          <w:tcPr>
            <w:tcW w:w="10008" w:type="dxa"/>
            <w:gridSpan w:val="13"/>
            <w:shd w:val="clear" w:color="auto" w:fill="auto"/>
          </w:tcPr>
          <w:p w14:paraId="46E20C42" w14:textId="77777777" w:rsidR="004F4120" w:rsidRPr="00A66C15" w:rsidRDefault="004F4120" w:rsidP="004F4120">
            <w:pPr>
              <w:spacing w:after="120"/>
              <w:rPr>
                <w:rFonts w:cstheme="minorHAnsi"/>
                <w:sz w:val="20"/>
                <w:lang w:val="en-AU"/>
              </w:rPr>
            </w:pPr>
            <w:r w:rsidRPr="00A66C15">
              <w:rPr>
                <w:rFonts w:cstheme="minorHAnsi"/>
                <w:sz w:val="20"/>
                <w:u w:val="single"/>
                <w:lang w:val="en-AU"/>
              </w:rPr>
              <w:t xml:space="preserve">IHO Definition: </w:t>
            </w:r>
            <w:r w:rsidRPr="00A66C15">
              <w:rPr>
                <w:rFonts w:cstheme="minorHAnsi"/>
                <w:b/>
                <w:sz w:val="20"/>
                <w:lang w:val="en-AU"/>
              </w:rPr>
              <w:t xml:space="preserve">NAUTICAL INFORMATION </w:t>
            </w:r>
            <w:r w:rsidRPr="00A66C15">
              <w:rPr>
                <w:rFonts w:cstheme="minorHAnsi"/>
                <w:sz w:val="20"/>
                <w:lang w:val="en-AU"/>
              </w:rPr>
              <w:t>Nautical information about a related area or facility.</w:t>
            </w:r>
          </w:p>
        </w:tc>
      </w:tr>
      <w:tr w:rsidR="004F4120" w:rsidRPr="00D90A3A" w14:paraId="39C5DCFF" w14:textId="77777777" w:rsidTr="004F4120">
        <w:trPr>
          <w:trHeight w:val="485"/>
        </w:trPr>
        <w:tc>
          <w:tcPr>
            <w:tcW w:w="10008" w:type="dxa"/>
            <w:gridSpan w:val="13"/>
            <w:shd w:val="clear" w:color="auto" w:fill="auto"/>
            <w:vAlign w:val="center"/>
          </w:tcPr>
          <w:p w14:paraId="514A134B" w14:textId="24DC9C1A" w:rsidR="004F4120" w:rsidRPr="00A66C15" w:rsidRDefault="004F4120" w:rsidP="004F4120">
            <w:pPr>
              <w:rPr>
                <w:rFonts w:cstheme="minorHAnsi"/>
                <w:b/>
                <w:sz w:val="20"/>
                <w:lang w:val="en-AU"/>
              </w:rPr>
            </w:pPr>
            <w:r w:rsidRPr="00ED455F">
              <w:rPr>
                <w:rFonts w:cstheme="minorHAnsi"/>
                <w:b/>
                <w:sz w:val="20"/>
                <w:u w:val="single"/>
                <w:lang w:val="en-AU"/>
              </w:rPr>
              <w:t>S-127 Information Feature:</w:t>
            </w:r>
            <w:r w:rsidR="006B2158">
              <w:rPr>
                <w:rFonts w:cstheme="minorHAnsi"/>
                <w:b/>
                <w:sz w:val="20"/>
                <w:u w:val="single"/>
                <w:lang w:val="en-AU"/>
              </w:rPr>
              <w:t xml:space="preserve"> </w:t>
            </w:r>
            <w:r w:rsidRPr="00A66C15">
              <w:rPr>
                <w:rFonts w:cstheme="minorHAnsi"/>
                <w:b/>
                <w:sz w:val="20"/>
                <w:lang w:val="en-AU"/>
              </w:rPr>
              <w:t>Nautical information</w:t>
            </w:r>
          </w:p>
          <w:p w14:paraId="21D3147E" w14:textId="77777777" w:rsidR="004F4120" w:rsidRPr="00A66C15" w:rsidRDefault="004F4120" w:rsidP="004F4120">
            <w:pPr>
              <w:rPr>
                <w:rFonts w:cstheme="minorHAnsi"/>
                <w:b/>
                <w:sz w:val="20"/>
                <w:lang w:val="en-AU"/>
              </w:rPr>
            </w:pPr>
            <w:r w:rsidRPr="00A66C15">
              <w:rPr>
                <w:rFonts w:cstheme="minorHAnsi"/>
                <w:b/>
                <w:sz w:val="20"/>
                <w:lang w:val="en-AU"/>
              </w:rPr>
              <w:t xml:space="preserve">Supertype: </w:t>
            </w:r>
            <w:proofErr w:type="spellStart"/>
            <w:r w:rsidRPr="00A66C15">
              <w:rPr>
                <w:rFonts w:cstheme="minorHAnsi"/>
                <w:b/>
                <w:sz w:val="20"/>
                <w:lang w:val="en-AU"/>
              </w:rPr>
              <w:t>AbstractRxN</w:t>
            </w:r>
            <w:proofErr w:type="spellEnd"/>
          </w:p>
        </w:tc>
      </w:tr>
      <w:tr w:rsidR="004F4120" w:rsidRPr="00D90A3A" w14:paraId="24110EA9" w14:textId="77777777" w:rsidTr="004F4120">
        <w:trPr>
          <w:trHeight w:val="485"/>
        </w:trPr>
        <w:tc>
          <w:tcPr>
            <w:tcW w:w="10008" w:type="dxa"/>
            <w:gridSpan w:val="13"/>
            <w:shd w:val="clear" w:color="auto" w:fill="auto"/>
            <w:vAlign w:val="center"/>
          </w:tcPr>
          <w:p w14:paraId="76BBF774" w14:textId="6C21755E" w:rsidR="004F4120" w:rsidRPr="00ED455F" w:rsidRDefault="004F4120" w:rsidP="004F4120">
            <w:pPr>
              <w:rPr>
                <w:rFonts w:cstheme="minorHAnsi"/>
                <w:b/>
                <w:sz w:val="20"/>
                <w:u w:val="single"/>
                <w:lang w:val="en-AU"/>
              </w:rPr>
            </w:pPr>
            <w:r w:rsidRPr="00ED455F">
              <w:rPr>
                <w:rFonts w:cstheme="minorHAnsi"/>
                <w:b/>
                <w:sz w:val="20"/>
                <w:u w:val="single"/>
                <w:lang w:val="en-AU"/>
              </w:rPr>
              <w:t>Primitives:</w:t>
            </w:r>
            <w:r w:rsidR="006B2158">
              <w:rPr>
                <w:rFonts w:cstheme="minorHAnsi"/>
                <w:b/>
                <w:sz w:val="20"/>
                <w:u w:val="single"/>
                <w:lang w:val="en-AU"/>
              </w:rPr>
              <w:t xml:space="preserve"> </w:t>
            </w:r>
            <w:r w:rsidRPr="00A66C15">
              <w:rPr>
                <w:rFonts w:cstheme="minorHAnsi"/>
                <w:b/>
                <w:sz w:val="20"/>
                <w:lang w:val="en-AU"/>
              </w:rPr>
              <w:t>None</w:t>
            </w:r>
          </w:p>
        </w:tc>
      </w:tr>
      <w:tr w:rsidR="004F4120" w:rsidRPr="00D90A3A" w14:paraId="61C6690D" w14:textId="77777777" w:rsidTr="004F4120">
        <w:trPr>
          <w:trHeight w:val="1059"/>
        </w:trPr>
        <w:tc>
          <w:tcPr>
            <w:tcW w:w="2984" w:type="dxa"/>
            <w:gridSpan w:val="2"/>
            <w:shd w:val="clear" w:color="auto" w:fill="auto"/>
          </w:tcPr>
          <w:p w14:paraId="3D6C2410" w14:textId="77777777" w:rsidR="004F4120" w:rsidRPr="00A66C15" w:rsidRDefault="004F4120" w:rsidP="004F4120">
            <w:pPr>
              <w:spacing w:after="120"/>
              <w:rPr>
                <w:rFonts w:cstheme="minorHAnsi"/>
                <w:color w:val="0000FF"/>
                <w:sz w:val="18"/>
                <w:szCs w:val="18"/>
                <w:lang w:val="en-AU"/>
              </w:rPr>
            </w:pPr>
            <w:r w:rsidRPr="00ED455F">
              <w:rPr>
                <w:rFonts w:cstheme="minorHAnsi"/>
                <w:i/>
                <w:color w:val="0000FF"/>
                <w:sz w:val="18"/>
                <w:szCs w:val="18"/>
                <w:lang w:val="en-AU"/>
              </w:rPr>
              <w:lastRenderedPageBreak/>
              <w:t>Real World</w:t>
            </w:r>
          </w:p>
          <w:p w14:paraId="78B05C44" w14:textId="77777777" w:rsidR="004F4120" w:rsidRPr="00A66C15" w:rsidRDefault="004F4120" w:rsidP="004F4120">
            <w:pPr>
              <w:rPr>
                <w:rFonts w:cstheme="minorHAnsi"/>
                <w:b/>
                <w:color w:val="0000FF"/>
                <w:sz w:val="20"/>
                <w:lang w:val="en-AU"/>
              </w:rPr>
            </w:pPr>
          </w:p>
        </w:tc>
        <w:tc>
          <w:tcPr>
            <w:tcW w:w="3243" w:type="dxa"/>
            <w:gridSpan w:val="6"/>
            <w:shd w:val="clear" w:color="auto" w:fill="auto"/>
          </w:tcPr>
          <w:p w14:paraId="20D09078"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7C43177E" w14:textId="77777777" w:rsidR="004F4120" w:rsidRPr="00A66C15" w:rsidRDefault="004F4120" w:rsidP="004F4120">
            <w:pPr>
              <w:jc w:val="center"/>
              <w:rPr>
                <w:rFonts w:cstheme="minorHAnsi"/>
                <w:b/>
                <w:color w:val="0000FF"/>
                <w:sz w:val="20"/>
                <w:lang w:val="en-AU"/>
              </w:rPr>
            </w:pPr>
          </w:p>
        </w:tc>
        <w:tc>
          <w:tcPr>
            <w:tcW w:w="3781" w:type="dxa"/>
            <w:gridSpan w:val="5"/>
            <w:shd w:val="clear" w:color="auto" w:fill="auto"/>
          </w:tcPr>
          <w:p w14:paraId="34E93D0D"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ECDIS Symbol</w:t>
            </w:r>
          </w:p>
          <w:p w14:paraId="72D7F45C" w14:textId="77777777" w:rsidR="004F4120" w:rsidRPr="00A66C15" w:rsidRDefault="004F4120" w:rsidP="004F4120">
            <w:pPr>
              <w:rPr>
                <w:rFonts w:cstheme="minorHAnsi"/>
                <w:b/>
                <w:color w:val="0000FF"/>
                <w:sz w:val="20"/>
                <w:lang w:val="en-AU"/>
              </w:rPr>
            </w:pPr>
          </w:p>
        </w:tc>
      </w:tr>
      <w:tr w:rsidR="004F4120" w:rsidRPr="00D90A3A" w14:paraId="22407944" w14:textId="77777777" w:rsidTr="004F4120">
        <w:trPr>
          <w:trHeight w:val="545"/>
        </w:trPr>
        <w:tc>
          <w:tcPr>
            <w:tcW w:w="3686" w:type="dxa"/>
            <w:gridSpan w:val="4"/>
            <w:shd w:val="clear" w:color="auto" w:fill="auto"/>
            <w:vAlign w:val="center"/>
          </w:tcPr>
          <w:p w14:paraId="13B90CD7" w14:textId="32DDA21B" w:rsidR="004F4120" w:rsidRPr="00A66C15" w:rsidRDefault="004F4120" w:rsidP="004F4120">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5" w:type="dxa"/>
            <w:gridSpan w:val="2"/>
            <w:shd w:val="clear" w:color="auto" w:fill="auto"/>
            <w:vAlign w:val="center"/>
          </w:tcPr>
          <w:p w14:paraId="3D2E43E9" w14:textId="77777777" w:rsidR="004F4120" w:rsidRPr="00A66C15" w:rsidRDefault="004F4120" w:rsidP="004F4120">
            <w:pPr>
              <w:rPr>
                <w:rFonts w:cstheme="minorHAnsi"/>
                <w:b/>
                <w:sz w:val="20"/>
                <w:lang w:val="en-AU"/>
              </w:rPr>
            </w:pPr>
            <w:r w:rsidRPr="00A66C15">
              <w:rPr>
                <w:rFonts w:cstheme="minorHAnsi"/>
                <w:b/>
                <w:sz w:val="20"/>
                <w:lang w:val="en-AU"/>
              </w:rPr>
              <w:t>S-57 Acronym</w:t>
            </w:r>
          </w:p>
        </w:tc>
        <w:tc>
          <w:tcPr>
            <w:tcW w:w="2504" w:type="dxa"/>
            <w:gridSpan w:val="5"/>
            <w:shd w:val="clear" w:color="auto" w:fill="auto"/>
            <w:vAlign w:val="center"/>
          </w:tcPr>
          <w:p w14:paraId="32F01724" w14:textId="77777777" w:rsidR="004F4120" w:rsidRPr="00A66C15" w:rsidRDefault="004F4120" w:rsidP="004F4120">
            <w:pPr>
              <w:rPr>
                <w:rFonts w:cstheme="minorHAnsi"/>
                <w:b/>
                <w:sz w:val="20"/>
                <w:lang w:val="en-AU"/>
              </w:rPr>
            </w:pPr>
            <w:r w:rsidRPr="00A66C15">
              <w:rPr>
                <w:rFonts w:cstheme="minorHAnsi"/>
                <w:b/>
                <w:sz w:val="20"/>
                <w:lang w:val="en-AU"/>
              </w:rPr>
              <w:t>Allowable Encoding Value</w:t>
            </w:r>
          </w:p>
        </w:tc>
        <w:tc>
          <w:tcPr>
            <w:tcW w:w="900" w:type="dxa"/>
            <w:shd w:val="clear" w:color="auto" w:fill="auto"/>
            <w:vAlign w:val="center"/>
          </w:tcPr>
          <w:p w14:paraId="3FB47D38" w14:textId="77777777" w:rsidR="004F4120" w:rsidRPr="00A66C15" w:rsidRDefault="004F4120" w:rsidP="004F4120">
            <w:pPr>
              <w:rPr>
                <w:rFonts w:cstheme="minorHAnsi"/>
                <w:b/>
                <w:sz w:val="20"/>
                <w:lang w:val="en-AU"/>
              </w:rPr>
            </w:pPr>
            <w:r w:rsidRPr="00A66C15">
              <w:rPr>
                <w:rFonts w:cstheme="minorHAnsi"/>
                <w:b/>
                <w:sz w:val="20"/>
                <w:lang w:val="en-AU"/>
              </w:rPr>
              <w:t>Type</w:t>
            </w:r>
          </w:p>
        </w:tc>
        <w:tc>
          <w:tcPr>
            <w:tcW w:w="1373" w:type="dxa"/>
            <w:shd w:val="clear" w:color="auto" w:fill="auto"/>
            <w:vAlign w:val="center"/>
          </w:tcPr>
          <w:p w14:paraId="0A34AF94" w14:textId="77777777" w:rsidR="004F4120" w:rsidRPr="00A66C15" w:rsidRDefault="004F4120" w:rsidP="004F4120">
            <w:pPr>
              <w:rPr>
                <w:rFonts w:cstheme="minorHAnsi"/>
                <w:b/>
                <w:sz w:val="20"/>
                <w:lang w:val="en-AU"/>
              </w:rPr>
            </w:pPr>
            <w:r w:rsidRPr="00A66C15">
              <w:rPr>
                <w:rFonts w:cstheme="minorHAnsi"/>
                <w:b/>
                <w:sz w:val="20"/>
                <w:lang w:val="en-AU"/>
              </w:rPr>
              <w:t>Multiplicity</w:t>
            </w:r>
          </w:p>
        </w:tc>
      </w:tr>
      <w:tr w:rsidR="00304616" w:rsidRPr="00D90A3A" w14:paraId="7AEBC9C4" w14:textId="77777777" w:rsidTr="00F476D7">
        <w:trPr>
          <w:trHeight w:val="20"/>
        </w:trPr>
        <w:tc>
          <w:tcPr>
            <w:tcW w:w="10008" w:type="dxa"/>
            <w:gridSpan w:val="13"/>
            <w:shd w:val="clear" w:color="auto" w:fill="auto"/>
          </w:tcPr>
          <w:p w14:paraId="01D59CC4" w14:textId="1655D639" w:rsidR="00304616" w:rsidRPr="00A66C15" w:rsidRDefault="00500F82" w:rsidP="004F4120">
            <w:pPr>
              <w:spacing w:before="60" w:after="60"/>
              <w:rPr>
                <w:rFonts w:cstheme="minorHAnsi"/>
                <w:sz w:val="18"/>
                <w:szCs w:val="18"/>
                <w:lang w:val="en-AU"/>
              </w:rPr>
            </w:pPr>
            <w:r>
              <w:rPr>
                <w:rFonts w:cstheme="minorHAnsi"/>
                <w:noProof/>
                <w:sz w:val="18"/>
                <w:szCs w:val="18"/>
                <w:lang w:val="en-AU"/>
              </w:rPr>
              <w:drawing>
                <wp:inline distT="0" distB="0" distL="0" distR="0" wp14:anchorId="760807A5" wp14:editId="2588C3F3">
                  <wp:extent cx="6217920" cy="530573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NauticalInformation attributes.png"/>
                          <pic:cNvPicPr/>
                        </pic:nvPicPr>
                        <pic:blipFill>
                          <a:blip r:embed="rId260">
                            <a:extLst>
                              <a:ext uri="{28A0092B-C50C-407E-A947-70E740481C1C}">
                                <a14:useLocalDpi xmlns:a14="http://schemas.microsoft.com/office/drawing/2010/main" val="0"/>
                              </a:ext>
                            </a:extLst>
                          </a:blip>
                          <a:stretch>
                            <a:fillRect/>
                          </a:stretch>
                        </pic:blipFill>
                        <pic:spPr>
                          <a:xfrm>
                            <a:off x="0" y="0"/>
                            <a:ext cx="6217920" cy="5305735"/>
                          </a:xfrm>
                          <a:prstGeom prst="rect">
                            <a:avLst/>
                          </a:prstGeom>
                        </pic:spPr>
                      </pic:pic>
                    </a:graphicData>
                  </a:graphic>
                </wp:inline>
              </w:drawing>
            </w:r>
          </w:p>
        </w:tc>
      </w:tr>
      <w:tr w:rsidR="004F4120" w:rsidRPr="00D90A3A" w14:paraId="4F3B0863" w14:textId="77777777" w:rsidTr="004F4120">
        <w:trPr>
          <w:trHeight w:val="20"/>
        </w:trPr>
        <w:tc>
          <w:tcPr>
            <w:tcW w:w="10008" w:type="dxa"/>
            <w:gridSpan w:val="13"/>
          </w:tcPr>
          <w:p w14:paraId="42A857BF" w14:textId="77777777" w:rsidR="004F4120" w:rsidRPr="00A66C15" w:rsidRDefault="004F4120" w:rsidP="004F4120">
            <w:pPr>
              <w:spacing w:before="60" w:after="60"/>
              <w:rPr>
                <w:rFonts w:cstheme="minorHAnsi"/>
                <w:b/>
                <w:sz w:val="20"/>
                <w:u w:val="single"/>
              </w:rPr>
            </w:pPr>
            <w:r w:rsidRPr="00ED455F">
              <w:rPr>
                <w:rFonts w:cstheme="minorHAnsi"/>
                <w:b/>
                <w:sz w:val="20"/>
                <w:u w:val="single"/>
              </w:rPr>
              <w:t>Information associations</w:t>
            </w:r>
          </w:p>
        </w:tc>
      </w:tr>
      <w:tr w:rsidR="004F4120" w:rsidRPr="00D90A3A" w14:paraId="444F71E2" w14:textId="77777777" w:rsidTr="004F4120">
        <w:trPr>
          <w:trHeight w:val="20"/>
        </w:trPr>
        <w:tc>
          <w:tcPr>
            <w:tcW w:w="1176" w:type="dxa"/>
          </w:tcPr>
          <w:p w14:paraId="26BD9B2D" w14:textId="77777777" w:rsidR="004F4120" w:rsidRPr="00A66C15" w:rsidRDefault="004F4120" w:rsidP="004F4120">
            <w:pPr>
              <w:spacing w:before="60" w:after="60"/>
              <w:rPr>
                <w:rFonts w:cstheme="minorHAnsi"/>
                <w:b/>
                <w:sz w:val="18"/>
                <w:szCs w:val="18"/>
              </w:rPr>
            </w:pPr>
            <w:r w:rsidRPr="00ED455F">
              <w:rPr>
                <w:rFonts w:cstheme="minorHAnsi"/>
                <w:b/>
                <w:sz w:val="18"/>
                <w:szCs w:val="18"/>
              </w:rPr>
              <w:t>Role Type</w:t>
            </w:r>
          </w:p>
        </w:tc>
        <w:tc>
          <w:tcPr>
            <w:tcW w:w="2027" w:type="dxa"/>
            <w:gridSpan w:val="2"/>
            <w:vAlign w:val="center"/>
          </w:tcPr>
          <w:p w14:paraId="52F6E5B0" w14:textId="77777777" w:rsidR="004F4120" w:rsidRPr="00A66C15" w:rsidRDefault="004F4120" w:rsidP="004F4120">
            <w:pPr>
              <w:spacing w:before="60" w:after="60"/>
              <w:rPr>
                <w:rFonts w:cstheme="minorHAnsi"/>
                <w:b/>
                <w:sz w:val="18"/>
                <w:szCs w:val="18"/>
              </w:rPr>
            </w:pPr>
            <w:r w:rsidRPr="00A66C15">
              <w:rPr>
                <w:rFonts w:cstheme="minorHAnsi"/>
                <w:b/>
                <w:sz w:val="18"/>
                <w:szCs w:val="18"/>
              </w:rPr>
              <w:t>Association Name</w:t>
            </w:r>
          </w:p>
        </w:tc>
        <w:tc>
          <w:tcPr>
            <w:tcW w:w="1382" w:type="dxa"/>
            <w:gridSpan w:val="2"/>
            <w:vAlign w:val="center"/>
          </w:tcPr>
          <w:p w14:paraId="64D670B2"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51" w:type="dxa"/>
            <w:gridSpan w:val="2"/>
            <w:vAlign w:val="center"/>
          </w:tcPr>
          <w:p w14:paraId="11AE3BC0"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659" w:type="dxa"/>
            <w:gridSpan w:val="2"/>
            <w:vAlign w:val="center"/>
          </w:tcPr>
          <w:p w14:paraId="6436FB7B" w14:textId="77777777" w:rsidR="004F4120" w:rsidRPr="00A66C15" w:rsidRDefault="004F4120" w:rsidP="004F4120">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340" w:type="dxa"/>
            <w:vAlign w:val="center"/>
          </w:tcPr>
          <w:p w14:paraId="2C5A8982"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00" w:type="dxa"/>
            <w:gridSpan w:val="2"/>
            <w:vAlign w:val="center"/>
          </w:tcPr>
          <w:p w14:paraId="285A0251"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1373" w:type="dxa"/>
            <w:vAlign w:val="center"/>
          </w:tcPr>
          <w:p w14:paraId="201798D9" w14:textId="77777777" w:rsidR="004F4120" w:rsidRPr="00A66C15" w:rsidRDefault="004F4120" w:rsidP="004F4120">
            <w:pPr>
              <w:spacing w:before="60" w:after="60"/>
              <w:rPr>
                <w:rFonts w:cstheme="minorHAnsi"/>
                <w:b/>
                <w:sz w:val="18"/>
                <w:szCs w:val="18"/>
              </w:rPr>
            </w:pPr>
            <w:r w:rsidRPr="00A66C15">
              <w:rPr>
                <w:rFonts w:cstheme="minorHAnsi"/>
                <w:b/>
                <w:sz w:val="18"/>
                <w:szCs w:val="18"/>
              </w:rPr>
              <w:t>Multiplicity</w:t>
            </w:r>
          </w:p>
        </w:tc>
      </w:tr>
      <w:tr w:rsidR="00304616" w:rsidRPr="00D90A3A" w14:paraId="4DEBD2F3" w14:textId="77777777" w:rsidTr="00F476D7">
        <w:trPr>
          <w:trHeight w:val="20"/>
        </w:trPr>
        <w:tc>
          <w:tcPr>
            <w:tcW w:w="10008" w:type="dxa"/>
            <w:gridSpan w:val="13"/>
          </w:tcPr>
          <w:p w14:paraId="26921993" w14:textId="665C2EAA" w:rsidR="00304616" w:rsidRPr="00A66C15" w:rsidRDefault="00500F82" w:rsidP="004F4120">
            <w:pPr>
              <w:spacing w:before="60" w:after="60"/>
              <w:rPr>
                <w:rFonts w:cstheme="minorHAnsi"/>
                <w:sz w:val="18"/>
                <w:szCs w:val="18"/>
              </w:rPr>
            </w:pPr>
            <w:r>
              <w:rPr>
                <w:rFonts w:cstheme="minorHAnsi"/>
                <w:noProof/>
                <w:sz w:val="18"/>
                <w:szCs w:val="18"/>
              </w:rPr>
              <w:lastRenderedPageBreak/>
              <w:drawing>
                <wp:inline distT="0" distB="0" distL="0" distR="0" wp14:anchorId="7977149C" wp14:editId="2EEFE144">
                  <wp:extent cx="6217920" cy="35699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NauticalInformation assoc.png"/>
                          <pic:cNvPicPr/>
                        </pic:nvPicPr>
                        <pic:blipFill>
                          <a:blip r:embed="rId261">
                            <a:extLst>
                              <a:ext uri="{28A0092B-C50C-407E-A947-70E740481C1C}">
                                <a14:useLocalDpi xmlns:a14="http://schemas.microsoft.com/office/drawing/2010/main" val="0"/>
                              </a:ext>
                            </a:extLst>
                          </a:blip>
                          <a:stretch>
                            <a:fillRect/>
                          </a:stretch>
                        </pic:blipFill>
                        <pic:spPr>
                          <a:xfrm>
                            <a:off x="0" y="0"/>
                            <a:ext cx="6217920" cy="3569970"/>
                          </a:xfrm>
                          <a:prstGeom prst="rect">
                            <a:avLst/>
                          </a:prstGeom>
                        </pic:spPr>
                      </pic:pic>
                    </a:graphicData>
                  </a:graphic>
                </wp:inline>
              </w:drawing>
            </w:r>
          </w:p>
        </w:tc>
      </w:tr>
      <w:tr w:rsidR="004F4120" w:rsidRPr="00D90A3A" w14:paraId="69974BB2" w14:textId="77777777" w:rsidTr="004F4120">
        <w:trPr>
          <w:trHeight w:val="70"/>
        </w:trPr>
        <w:tc>
          <w:tcPr>
            <w:tcW w:w="10008" w:type="dxa"/>
            <w:gridSpan w:val="13"/>
            <w:shd w:val="clear" w:color="auto" w:fill="auto"/>
          </w:tcPr>
          <w:p w14:paraId="6B08971B" w14:textId="77777777" w:rsidR="004F4120" w:rsidRPr="00A66C15" w:rsidRDefault="004F4120" w:rsidP="004F4120">
            <w:pPr>
              <w:spacing w:after="120"/>
              <w:rPr>
                <w:rFonts w:cstheme="minorHAnsi"/>
                <w:sz w:val="20"/>
                <w:u w:val="single"/>
                <w:lang w:val="en-AU"/>
              </w:rPr>
            </w:pPr>
            <w:r w:rsidRPr="00ED455F">
              <w:rPr>
                <w:rFonts w:cstheme="minorHAnsi"/>
                <w:sz w:val="20"/>
                <w:u w:val="single"/>
                <w:lang w:val="en-AU"/>
              </w:rPr>
              <w:t>INT 1 Reference:</w:t>
            </w:r>
          </w:p>
          <w:p w14:paraId="4399D70D" w14:textId="77777777" w:rsidR="004F4120" w:rsidRPr="00A66C15" w:rsidRDefault="004F4120" w:rsidP="004F4120">
            <w:pPr>
              <w:spacing w:after="120"/>
              <w:rPr>
                <w:rFonts w:cstheme="minorHAnsi"/>
                <w:sz w:val="20"/>
                <w:lang w:val="en-AU"/>
              </w:rPr>
            </w:pPr>
            <w:r w:rsidRPr="00A66C15">
              <w:rPr>
                <w:rFonts w:cstheme="minorHAnsi"/>
                <w:sz w:val="20"/>
                <w:lang w:val="en-AU"/>
              </w:rPr>
              <w:t>Nautical information is intended for material that is largely informative in nature, of which does not fit into the category of regulation, recommendation, or restriction.</w:t>
            </w:r>
          </w:p>
          <w:p w14:paraId="7FDBEB74" w14:textId="77777777" w:rsidR="004F4120" w:rsidRPr="00A66C15" w:rsidRDefault="004F4120" w:rsidP="004F412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32E4CA43" w14:textId="4E41BB73" w:rsidR="004F4120" w:rsidRDefault="004F4120"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Association </w:t>
            </w:r>
            <w:proofErr w:type="spellStart"/>
            <w:r w:rsidR="00500F82">
              <w:rPr>
                <w:rFonts w:cstheme="minorHAnsi"/>
                <w:i/>
                <w:sz w:val="20"/>
                <w:lang w:val="en-AU"/>
              </w:rPr>
              <w:t>A</w:t>
            </w:r>
            <w:r w:rsidRPr="00A66C15">
              <w:rPr>
                <w:rFonts w:cstheme="minorHAnsi"/>
                <w:i/>
                <w:sz w:val="20"/>
                <w:lang w:val="en-AU"/>
              </w:rPr>
              <w:t>dditionalInformation</w:t>
            </w:r>
            <w:proofErr w:type="spellEnd"/>
            <w:r w:rsidRPr="00A66C15">
              <w:rPr>
                <w:rFonts w:cstheme="minorHAnsi"/>
                <w:sz w:val="20"/>
                <w:lang w:val="en-AU"/>
              </w:rPr>
              <w:t xml:space="preserve"> may be with a geographic feature or an information type. Association </w:t>
            </w:r>
            <w:proofErr w:type="spellStart"/>
            <w:r w:rsidR="00500F82">
              <w:rPr>
                <w:rFonts w:cstheme="minorHAnsi"/>
                <w:i/>
                <w:sz w:val="20"/>
                <w:lang w:val="en-AU"/>
              </w:rPr>
              <w:t>A</w:t>
            </w:r>
            <w:r w:rsidRPr="00A66C15">
              <w:rPr>
                <w:rFonts w:cstheme="minorHAnsi"/>
                <w:i/>
                <w:sz w:val="20"/>
                <w:lang w:val="en-AU"/>
              </w:rPr>
              <w:t>ssociatedRxN</w:t>
            </w:r>
            <w:proofErr w:type="spellEnd"/>
            <w:r w:rsidRPr="00A66C15">
              <w:rPr>
                <w:rFonts w:cstheme="minorHAnsi"/>
                <w:sz w:val="20"/>
                <w:lang w:val="en-AU"/>
              </w:rPr>
              <w:t xml:space="preserve"> 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A66C15">
              <w:rPr>
                <w:rFonts w:cstheme="minorHAnsi"/>
                <w:i/>
                <w:sz w:val="20"/>
                <w:lang w:val="en-AU"/>
              </w:rPr>
              <w:t>invInformationAssociation</w:t>
            </w:r>
            <w:proofErr w:type="spellEnd"/>
            <w:r w:rsidRPr="00A66C15">
              <w:rPr>
                <w:rFonts w:cstheme="minorHAnsi"/>
                <w:sz w:val="20"/>
                <w:lang w:val="en-AU"/>
              </w:rPr>
              <w:t xml:space="preserve"> instead of the named role.</w:t>
            </w:r>
          </w:p>
          <w:p w14:paraId="5D49B6F5" w14:textId="12966D3D" w:rsidR="00500F82" w:rsidRDefault="00500F82"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Pr>
                <w:rFonts w:cstheme="minorHAnsi"/>
                <w:sz w:val="20"/>
                <w:lang w:val="en-AU"/>
              </w:rPr>
              <w:t xml:space="preserve">In theory, </w:t>
            </w:r>
            <w:r w:rsidRPr="00500F82">
              <w:rPr>
                <w:rFonts w:cstheme="minorHAnsi"/>
                <w:b/>
                <w:sz w:val="20"/>
                <w:lang w:val="en-AU"/>
              </w:rPr>
              <w:t>Nautical</w:t>
            </w:r>
            <w:r w:rsidR="0094585A">
              <w:rPr>
                <w:rFonts w:cstheme="minorHAnsi"/>
                <w:b/>
                <w:sz w:val="20"/>
                <w:lang w:val="en-AU"/>
              </w:rPr>
              <w:t xml:space="preserve"> </w:t>
            </w:r>
            <w:r w:rsidRPr="00500F82">
              <w:rPr>
                <w:rFonts w:cstheme="minorHAnsi"/>
                <w:b/>
                <w:sz w:val="20"/>
                <w:lang w:val="en-AU"/>
              </w:rPr>
              <w:t>Information</w:t>
            </w:r>
            <w:r>
              <w:rPr>
                <w:rFonts w:cstheme="minorHAnsi"/>
                <w:sz w:val="20"/>
                <w:lang w:val="en-AU"/>
              </w:rPr>
              <w:t xml:space="preserve"> can be associated with any geographic feature through either an </w:t>
            </w:r>
            <w:proofErr w:type="spellStart"/>
            <w:r w:rsidRPr="00500F82">
              <w:rPr>
                <w:rFonts w:cstheme="minorHAnsi"/>
                <w:i/>
                <w:sz w:val="20"/>
                <w:lang w:val="en-AU"/>
              </w:rPr>
              <w:t>AdditionalInformation</w:t>
            </w:r>
            <w:proofErr w:type="spellEnd"/>
            <w:r>
              <w:rPr>
                <w:rFonts w:cstheme="minorHAnsi"/>
                <w:sz w:val="20"/>
                <w:lang w:val="en-AU"/>
              </w:rPr>
              <w:t xml:space="preserve"> or </w:t>
            </w:r>
            <w:proofErr w:type="spellStart"/>
            <w:r w:rsidRPr="00500F82">
              <w:rPr>
                <w:rFonts w:cstheme="minorHAnsi"/>
                <w:i/>
                <w:sz w:val="20"/>
                <w:lang w:val="en-AU"/>
              </w:rPr>
              <w:t>AssociatedRxN</w:t>
            </w:r>
            <w:proofErr w:type="spellEnd"/>
            <w:r>
              <w:rPr>
                <w:rFonts w:cstheme="minorHAnsi"/>
                <w:sz w:val="20"/>
                <w:lang w:val="en-AU"/>
              </w:rPr>
              <w:t xml:space="preserve"> association. </w:t>
            </w:r>
            <w:proofErr w:type="spellStart"/>
            <w:r w:rsidR="00A82B85" w:rsidRPr="00F76F07">
              <w:rPr>
                <w:rFonts w:cstheme="minorHAnsi"/>
                <w:i/>
                <w:sz w:val="20"/>
                <w:lang w:val="en-AU"/>
              </w:rPr>
              <w:t>AdditionalInformation</w:t>
            </w:r>
            <w:proofErr w:type="spellEnd"/>
            <w:r w:rsidR="00A82B85">
              <w:rPr>
                <w:rFonts w:cstheme="minorHAnsi"/>
                <w:sz w:val="20"/>
                <w:lang w:val="en-AU"/>
              </w:rPr>
              <w:t xml:space="preserve"> should be used only when the information</w:t>
            </w:r>
            <w:r w:rsidR="00F76F07">
              <w:rPr>
                <w:rFonts w:cstheme="minorHAnsi"/>
                <w:sz w:val="20"/>
                <w:lang w:val="en-AU"/>
              </w:rPr>
              <w:t xml:space="preserve"> encoded in </w:t>
            </w:r>
            <w:r w:rsidR="00F76F07" w:rsidRPr="00F76F07">
              <w:rPr>
                <w:rFonts w:cstheme="minorHAnsi"/>
                <w:b/>
                <w:sz w:val="20"/>
                <w:lang w:val="en-AU"/>
              </w:rPr>
              <w:t>Nautical</w:t>
            </w:r>
            <w:r w:rsidR="0094585A">
              <w:rPr>
                <w:rFonts w:cstheme="minorHAnsi"/>
                <w:b/>
                <w:sz w:val="20"/>
                <w:lang w:val="en-AU"/>
              </w:rPr>
              <w:t xml:space="preserve"> </w:t>
            </w:r>
            <w:r w:rsidR="00F76F07" w:rsidRPr="00F76F07">
              <w:rPr>
                <w:rFonts w:cstheme="minorHAnsi"/>
                <w:b/>
                <w:sz w:val="20"/>
                <w:lang w:val="en-AU"/>
              </w:rPr>
              <w:t>Information</w:t>
            </w:r>
            <w:r w:rsidR="00A82B85">
              <w:rPr>
                <w:rFonts w:cstheme="minorHAnsi"/>
                <w:sz w:val="20"/>
                <w:lang w:val="en-AU"/>
              </w:rPr>
              <w:t xml:space="preserve"> is general in nature </w:t>
            </w:r>
            <w:r w:rsidR="00F76F07">
              <w:rPr>
                <w:rFonts w:cstheme="minorHAnsi"/>
                <w:sz w:val="20"/>
                <w:lang w:val="en-AU"/>
              </w:rPr>
              <w:t>and</w:t>
            </w:r>
            <w:r w:rsidR="00A82B85">
              <w:rPr>
                <w:rFonts w:cstheme="minorHAnsi"/>
                <w:sz w:val="20"/>
                <w:lang w:val="en-AU"/>
              </w:rPr>
              <w:t xml:space="preserve"> does not supplement information encoded in a </w:t>
            </w:r>
            <w:r w:rsidR="00A82B85" w:rsidRPr="00F76F07">
              <w:rPr>
                <w:rFonts w:cstheme="minorHAnsi"/>
                <w:b/>
                <w:sz w:val="20"/>
                <w:lang w:val="en-AU"/>
              </w:rPr>
              <w:t>Regulations</w:t>
            </w:r>
            <w:r w:rsidR="00A82B85">
              <w:rPr>
                <w:rFonts w:cstheme="minorHAnsi"/>
                <w:sz w:val="20"/>
                <w:lang w:val="en-AU"/>
              </w:rPr>
              <w:t xml:space="preserve">, </w:t>
            </w:r>
            <w:r w:rsidR="00A82B85" w:rsidRPr="00F76F07">
              <w:rPr>
                <w:rFonts w:cstheme="minorHAnsi"/>
                <w:b/>
                <w:sz w:val="20"/>
                <w:lang w:val="en-AU"/>
              </w:rPr>
              <w:t>Restrictions</w:t>
            </w:r>
            <w:r w:rsidR="00A82B85">
              <w:rPr>
                <w:rFonts w:cstheme="minorHAnsi"/>
                <w:sz w:val="20"/>
                <w:lang w:val="en-AU"/>
              </w:rPr>
              <w:t xml:space="preserve">, or </w:t>
            </w:r>
            <w:r w:rsidR="00A82B85" w:rsidRPr="00F76F07">
              <w:rPr>
                <w:rFonts w:cstheme="minorHAnsi"/>
                <w:b/>
                <w:sz w:val="20"/>
                <w:lang w:val="en-AU"/>
              </w:rPr>
              <w:t>Recommendations</w:t>
            </w:r>
            <w:r w:rsidR="00A82B85">
              <w:rPr>
                <w:rFonts w:cstheme="minorHAnsi"/>
                <w:sz w:val="20"/>
                <w:lang w:val="en-AU"/>
              </w:rPr>
              <w:t xml:space="preserve"> object associated to the same feature.</w:t>
            </w:r>
          </w:p>
          <w:p w14:paraId="5E7CF2C4" w14:textId="5977400F" w:rsidR="00F76F07" w:rsidRPr="00A66C15" w:rsidRDefault="00F76F07"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Pr>
                <w:rFonts w:cstheme="minorHAnsi"/>
                <w:sz w:val="20"/>
                <w:lang w:val="en-AU"/>
              </w:rPr>
              <w:t xml:space="preserve">According to a purely theoretical reading of the model, </w:t>
            </w:r>
            <w:r w:rsidRPr="0094785F">
              <w:rPr>
                <w:rFonts w:cstheme="minorHAnsi"/>
                <w:b/>
                <w:sz w:val="20"/>
                <w:lang w:val="en-AU"/>
              </w:rPr>
              <w:t>Nautical</w:t>
            </w:r>
            <w:r w:rsidR="0094585A">
              <w:rPr>
                <w:rFonts w:cstheme="minorHAnsi"/>
                <w:b/>
                <w:sz w:val="20"/>
                <w:lang w:val="en-AU"/>
              </w:rPr>
              <w:t xml:space="preserve"> </w:t>
            </w:r>
            <w:r w:rsidRPr="0094785F">
              <w:rPr>
                <w:rFonts w:cstheme="minorHAnsi"/>
                <w:b/>
                <w:sz w:val="20"/>
                <w:lang w:val="en-AU"/>
              </w:rPr>
              <w:t>Information</w:t>
            </w:r>
            <w:r>
              <w:rPr>
                <w:rFonts w:cstheme="minorHAnsi"/>
                <w:sz w:val="20"/>
                <w:lang w:val="en-AU"/>
              </w:rPr>
              <w:t xml:space="preserve"> can be associated to another </w:t>
            </w:r>
            <w:r w:rsidRPr="0094785F">
              <w:rPr>
                <w:rFonts w:cstheme="minorHAnsi"/>
                <w:b/>
                <w:sz w:val="20"/>
                <w:lang w:val="en-AU"/>
              </w:rPr>
              <w:t>Nautical</w:t>
            </w:r>
            <w:r w:rsidR="0094585A">
              <w:rPr>
                <w:rFonts w:cstheme="minorHAnsi"/>
                <w:b/>
                <w:sz w:val="20"/>
                <w:lang w:val="en-AU"/>
              </w:rPr>
              <w:t xml:space="preserve"> </w:t>
            </w:r>
            <w:r w:rsidRPr="0094785F">
              <w:rPr>
                <w:rFonts w:cstheme="minorHAnsi"/>
                <w:b/>
                <w:sz w:val="20"/>
                <w:lang w:val="en-AU"/>
              </w:rPr>
              <w:t>Information</w:t>
            </w:r>
            <w:r>
              <w:rPr>
                <w:rFonts w:cstheme="minorHAnsi"/>
                <w:sz w:val="20"/>
                <w:lang w:val="en-AU"/>
              </w:rPr>
              <w:t xml:space="preserve">, </w:t>
            </w:r>
            <w:r w:rsidRPr="0094785F">
              <w:rPr>
                <w:rFonts w:cstheme="minorHAnsi"/>
                <w:b/>
                <w:sz w:val="20"/>
                <w:lang w:val="en-AU"/>
              </w:rPr>
              <w:t>Regulations</w:t>
            </w:r>
            <w:r>
              <w:rPr>
                <w:rFonts w:cstheme="minorHAnsi"/>
                <w:sz w:val="20"/>
                <w:lang w:val="en-AU"/>
              </w:rPr>
              <w:t xml:space="preserve">, </w:t>
            </w:r>
            <w:r w:rsidRPr="0094785F">
              <w:rPr>
                <w:rFonts w:cstheme="minorHAnsi"/>
                <w:b/>
                <w:sz w:val="20"/>
                <w:lang w:val="en-AU"/>
              </w:rPr>
              <w:t>Restrictions</w:t>
            </w:r>
            <w:r>
              <w:rPr>
                <w:rFonts w:cstheme="minorHAnsi"/>
                <w:sz w:val="20"/>
                <w:lang w:val="en-AU"/>
              </w:rPr>
              <w:t xml:space="preserve">, or </w:t>
            </w:r>
            <w:r w:rsidRPr="0094785F">
              <w:rPr>
                <w:rFonts w:cstheme="minorHAnsi"/>
                <w:b/>
                <w:sz w:val="20"/>
                <w:lang w:val="en-AU"/>
              </w:rPr>
              <w:t>Recommendations</w:t>
            </w:r>
            <w:r>
              <w:rPr>
                <w:rFonts w:cstheme="minorHAnsi"/>
                <w:sz w:val="20"/>
                <w:lang w:val="en-AU"/>
              </w:rPr>
              <w:t xml:space="preserve"> instance using the </w:t>
            </w:r>
            <w:proofErr w:type="spellStart"/>
            <w:r w:rsidRPr="0094785F">
              <w:rPr>
                <w:rFonts w:cstheme="minorHAnsi"/>
                <w:i/>
                <w:sz w:val="20"/>
                <w:lang w:val="en-AU"/>
              </w:rPr>
              <w:t>AdditionalInformation</w:t>
            </w:r>
            <w:proofErr w:type="spellEnd"/>
            <w:r>
              <w:rPr>
                <w:rFonts w:cstheme="minorHAnsi"/>
                <w:sz w:val="20"/>
                <w:lang w:val="en-AU"/>
              </w:rPr>
              <w:t xml:space="preserve"> association inherited from </w:t>
            </w:r>
            <w:r w:rsidRPr="0094785F">
              <w:rPr>
                <w:rFonts w:cstheme="minorHAnsi"/>
                <w:b/>
                <w:sz w:val="20"/>
                <w:lang w:val="en-AU"/>
              </w:rPr>
              <w:t>Information</w:t>
            </w:r>
            <w:r w:rsidR="0094585A">
              <w:rPr>
                <w:rFonts w:cstheme="minorHAnsi"/>
                <w:b/>
                <w:sz w:val="20"/>
                <w:lang w:val="en-AU"/>
              </w:rPr>
              <w:t xml:space="preserve"> </w:t>
            </w:r>
            <w:r w:rsidRPr="0094785F">
              <w:rPr>
                <w:rFonts w:cstheme="minorHAnsi"/>
                <w:b/>
                <w:sz w:val="20"/>
                <w:lang w:val="en-AU"/>
              </w:rPr>
              <w:t>Type</w:t>
            </w:r>
            <w:r>
              <w:rPr>
                <w:rFonts w:cstheme="minorHAnsi"/>
                <w:sz w:val="20"/>
                <w:lang w:val="en-AU"/>
              </w:rPr>
              <w:t xml:space="preserve">. This is not permitted </w:t>
            </w:r>
            <w:r w:rsidR="0094785F">
              <w:rPr>
                <w:rFonts w:cstheme="minorHAnsi"/>
                <w:sz w:val="20"/>
                <w:lang w:val="en-AU"/>
              </w:rPr>
              <w:t>due to</w:t>
            </w:r>
            <w:r>
              <w:rPr>
                <w:rFonts w:cstheme="minorHAnsi"/>
                <w:sz w:val="20"/>
                <w:lang w:val="en-AU"/>
              </w:rPr>
              <w:t xml:space="preserve"> the </w:t>
            </w:r>
            <w:r w:rsidR="0094785F">
              <w:rPr>
                <w:rFonts w:cstheme="minorHAnsi"/>
                <w:sz w:val="20"/>
                <w:lang w:val="en-AU"/>
              </w:rPr>
              <w:t xml:space="preserve">undefined </w:t>
            </w:r>
            <w:r>
              <w:rPr>
                <w:rFonts w:cstheme="minorHAnsi"/>
                <w:sz w:val="20"/>
                <w:lang w:val="en-AU"/>
              </w:rPr>
              <w:t>semantics of chain</w:t>
            </w:r>
            <w:r w:rsidR="0094785F">
              <w:rPr>
                <w:rFonts w:cstheme="minorHAnsi"/>
                <w:sz w:val="20"/>
                <w:lang w:val="en-AU"/>
              </w:rPr>
              <w:t>ing</w:t>
            </w:r>
            <w:r>
              <w:rPr>
                <w:rFonts w:cstheme="minorHAnsi"/>
                <w:sz w:val="20"/>
                <w:lang w:val="en-AU"/>
              </w:rPr>
              <w:t xml:space="preserve"> </w:t>
            </w:r>
            <w:proofErr w:type="spellStart"/>
            <w:r w:rsidR="0094785F">
              <w:rPr>
                <w:rFonts w:cstheme="minorHAnsi"/>
                <w:sz w:val="20"/>
                <w:lang w:val="en-AU"/>
              </w:rPr>
              <w:t>RxN</w:t>
            </w:r>
            <w:proofErr w:type="spellEnd"/>
            <w:r w:rsidR="0094785F">
              <w:rPr>
                <w:rFonts w:cstheme="minorHAnsi"/>
                <w:sz w:val="20"/>
                <w:lang w:val="en-AU"/>
              </w:rPr>
              <w:t xml:space="preserve"> types (i.e., such chaining has little or no significant meaning and has not been given any special meaning in the model).</w:t>
            </w:r>
          </w:p>
          <w:p w14:paraId="0E302F67" w14:textId="4EB28767" w:rsidR="004F4120" w:rsidRPr="00A66C15" w:rsidRDefault="004F4120" w:rsidP="004F4120">
            <w:pPr>
              <w:autoSpaceDE w:val="0"/>
              <w:autoSpaceDN w:val="0"/>
              <w:adjustRightInd w:val="0"/>
              <w:spacing w:after="120"/>
              <w:rPr>
                <w:rFonts w:cstheme="minorHAnsi"/>
                <w:sz w:val="20"/>
                <w:lang w:val="en-AU"/>
              </w:rPr>
            </w:pPr>
            <w:r w:rsidRPr="00A66C15">
              <w:rPr>
                <w:rFonts w:cstheme="minorHAnsi"/>
                <w:sz w:val="20"/>
                <w:u w:val="single"/>
                <w:lang w:val="en-AU"/>
              </w:rPr>
              <w:t>Distinction:</w:t>
            </w:r>
            <w:r w:rsidR="009626EA">
              <w:rPr>
                <w:rFonts w:cstheme="minorHAnsi"/>
                <w:sz w:val="20"/>
                <w:u w:val="single"/>
                <w:lang w:val="en-AU"/>
              </w:rPr>
              <w:t xml:space="preserve"> </w:t>
            </w:r>
            <w:r w:rsidRPr="00A66C15">
              <w:rPr>
                <w:rFonts w:cstheme="minorHAnsi"/>
                <w:b/>
                <w:sz w:val="20"/>
                <w:lang w:val="en-AU"/>
              </w:rPr>
              <w:t>Regulations, Recommendations, Restrictions</w:t>
            </w:r>
          </w:p>
        </w:tc>
      </w:tr>
    </w:tbl>
    <w:p w14:paraId="1ADE4943" w14:textId="77777777" w:rsidR="000B66A8" w:rsidRPr="00ED455F" w:rsidRDefault="000B66A8">
      <w:pPr>
        <w:rPr>
          <w:rFonts w:cstheme="minorHAnsi"/>
        </w:rPr>
      </w:pPr>
    </w:p>
    <w:p w14:paraId="7B5D22E3" w14:textId="719E0010" w:rsidR="004F4120" w:rsidRPr="00A66C15" w:rsidRDefault="004F4120" w:rsidP="00EC438D">
      <w:pPr>
        <w:pStyle w:val="Heading2"/>
        <w:rPr>
          <w:rFonts w:asciiTheme="minorHAnsi" w:hAnsiTheme="minorHAnsi" w:cstheme="minorHAnsi"/>
        </w:rPr>
      </w:pPr>
      <w:bookmarkStart w:id="418" w:name="_Toc490817392"/>
      <w:bookmarkStart w:id="419" w:name="_Toc531133533"/>
      <w:r w:rsidRPr="00A66C15">
        <w:rPr>
          <w:rFonts w:asciiTheme="minorHAnsi" w:hAnsiTheme="minorHAnsi" w:cstheme="minorHAnsi"/>
        </w:rPr>
        <w:t>Regulations</w:t>
      </w:r>
      <w:bookmarkEnd w:id="418"/>
      <w:bookmarkEnd w:id="419"/>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6"/>
        <w:gridCol w:w="1808"/>
        <w:gridCol w:w="219"/>
        <w:gridCol w:w="483"/>
        <w:gridCol w:w="899"/>
        <w:gridCol w:w="646"/>
        <w:gridCol w:w="405"/>
        <w:gridCol w:w="591"/>
        <w:gridCol w:w="158"/>
        <w:gridCol w:w="1250"/>
        <w:gridCol w:w="100"/>
        <w:gridCol w:w="900"/>
        <w:gridCol w:w="1373"/>
      </w:tblGrid>
      <w:tr w:rsidR="004F4120" w:rsidRPr="00D90A3A" w14:paraId="6FED5062" w14:textId="77777777" w:rsidTr="004F4120">
        <w:trPr>
          <w:trHeight w:val="545"/>
        </w:trPr>
        <w:tc>
          <w:tcPr>
            <w:tcW w:w="10008" w:type="dxa"/>
            <w:gridSpan w:val="13"/>
            <w:shd w:val="clear" w:color="auto" w:fill="auto"/>
          </w:tcPr>
          <w:p w14:paraId="3F105082" w14:textId="77777777" w:rsidR="004F4120" w:rsidRPr="00A66C15" w:rsidRDefault="004F4120" w:rsidP="004F4120">
            <w:pPr>
              <w:spacing w:after="120"/>
              <w:rPr>
                <w:rFonts w:cstheme="minorHAnsi"/>
                <w:sz w:val="20"/>
                <w:lang w:val="en-AU"/>
              </w:rPr>
            </w:pPr>
            <w:r w:rsidRPr="00ED455F">
              <w:rPr>
                <w:rFonts w:cstheme="minorHAnsi"/>
                <w:sz w:val="20"/>
                <w:u w:val="single"/>
                <w:lang w:val="en-AU"/>
              </w:rPr>
              <w:t xml:space="preserve">IHO Definition: </w:t>
            </w:r>
            <w:r w:rsidRPr="00A66C15">
              <w:rPr>
                <w:rFonts w:cstheme="minorHAnsi"/>
                <w:b/>
                <w:sz w:val="20"/>
                <w:lang w:val="en-AU"/>
              </w:rPr>
              <w:t xml:space="preserve">REGULATIONS </w:t>
            </w:r>
            <w:proofErr w:type="spellStart"/>
            <w:r w:rsidRPr="00A66C15">
              <w:rPr>
                <w:rFonts w:cstheme="minorHAnsi"/>
                <w:sz w:val="20"/>
                <w:lang w:val="en-AU"/>
              </w:rPr>
              <w:t>Regulations</w:t>
            </w:r>
            <w:proofErr w:type="spellEnd"/>
            <w:r w:rsidRPr="00A66C15">
              <w:rPr>
                <w:rFonts w:cstheme="minorHAnsi"/>
                <w:sz w:val="20"/>
                <w:lang w:val="en-AU"/>
              </w:rPr>
              <w:t xml:space="preserve"> for a related area or facility.</w:t>
            </w:r>
          </w:p>
        </w:tc>
      </w:tr>
      <w:tr w:rsidR="004F4120" w:rsidRPr="00D90A3A" w14:paraId="0787C4CA" w14:textId="77777777" w:rsidTr="004F4120">
        <w:trPr>
          <w:trHeight w:val="485"/>
        </w:trPr>
        <w:tc>
          <w:tcPr>
            <w:tcW w:w="10008" w:type="dxa"/>
            <w:gridSpan w:val="13"/>
            <w:shd w:val="clear" w:color="auto" w:fill="auto"/>
            <w:vAlign w:val="center"/>
          </w:tcPr>
          <w:p w14:paraId="7E31B28A" w14:textId="5CB131FE" w:rsidR="004F4120" w:rsidRPr="00A66C15" w:rsidRDefault="004F4120" w:rsidP="004F4120">
            <w:pPr>
              <w:rPr>
                <w:rFonts w:cstheme="minorHAnsi"/>
                <w:b/>
                <w:sz w:val="20"/>
                <w:lang w:val="en-AU"/>
              </w:rPr>
            </w:pPr>
            <w:r w:rsidRPr="00ED455F">
              <w:rPr>
                <w:rFonts w:cstheme="minorHAnsi"/>
                <w:b/>
                <w:sz w:val="20"/>
                <w:u w:val="single"/>
                <w:lang w:val="en-AU"/>
              </w:rPr>
              <w:lastRenderedPageBreak/>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Pr="00A66C15">
              <w:rPr>
                <w:rFonts w:cstheme="minorHAnsi"/>
                <w:b/>
                <w:sz w:val="20"/>
                <w:lang w:val="en-AU"/>
              </w:rPr>
              <w:t xml:space="preserve"> Regulations</w:t>
            </w:r>
          </w:p>
          <w:p w14:paraId="539B4A8C" w14:textId="77777777" w:rsidR="004F4120" w:rsidRPr="00A66C15" w:rsidRDefault="004F4120" w:rsidP="004F4120">
            <w:pPr>
              <w:rPr>
                <w:rFonts w:cstheme="minorHAnsi"/>
                <w:b/>
                <w:sz w:val="20"/>
                <w:lang w:val="en-AU"/>
              </w:rPr>
            </w:pPr>
            <w:r w:rsidRPr="00A66C15">
              <w:rPr>
                <w:rFonts w:cstheme="minorHAnsi"/>
                <w:b/>
                <w:sz w:val="20"/>
                <w:lang w:val="en-AU"/>
              </w:rPr>
              <w:t xml:space="preserve">Supertype: </w:t>
            </w:r>
            <w:proofErr w:type="spellStart"/>
            <w:r w:rsidRPr="00A66C15">
              <w:rPr>
                <w:rFonts w:cstheme="minorHAnsi"/>
                <w:b/>
                <w:sz w:val="20"/>
                <w:lang w:val="en-AU"/>
              </w:rPr>
              <w:t>AbstractRxN</w:t>
            </w:r>
            <w:proofErr w:type="spellEnd"/>
          </w:p>
        </w:tc>
      </w:tr>
      <w:tr w:rsidR="004F4120" w:rsidRPr="00D90A3A" w14:paraId="3B87E9DD" w14:textId="77777777" w:rsidTr="004F4120">
        <w:trPr>
          <w:trHeight w:val="485"/>
        </w:trPr>
        <w:tc>
          <w:tcPr>
            <w:tcW w:w="10008" w:type="dxa"/>
            <w:gridSpan w:val="13"/>
            <w:shd w:val="clear" w:color="auto" w:fill="auto"/>
            <w:vAlign w:val="center"/>
          </w:tcPr>
          <w:p w14:paraId="7E952A62" w14:textId="234CA715" w:rsidR="004F4120" w:rsidRPr="00ED455F" w:rsidRDefault="004F4120" w:rsidP="004F4120">
            <w:pPr>
              <w:rPr>
                <w:rFonts w:cstheme="minorHAnsi"/>
                <w:b/>
                <w:sz w:val="20"/>
                <w:u w:val="single"/>
                <w:lang w:val="en-AU"/>
              </w:rPr>
            </w:pPr>
            <w:r w:rsidRPr="00ED455F">
              <w:rPr>
                <w:rFonts w:cstheme="minorHAnsi"/>
                <w:b/>
                <w:sz w:val="20"/>
                <w:u w:val="single"/>
                <w:lang w:val="en-AU"/>
              </w:rPr>
              <w:t>Primitives:</w:t>
            </w:r>
            <w:r w:rsidR="009626EA">
              <w:rPr>
                <w:rFonts w:cstheme="minorHAnsi"/>
                <w:b/>
                <w:sz w:val="20"/>
                <w:u w:val="single"/>
                <w:lang w:val="en-AU"/>
              </w:rPr>
              <w:t xml:space="preserve"> </w:t>
            </w:r>
            <w:r w:rsidRPr="00A66C15">
              <w:rPr>
                <w:rFonts w:cstheme="minorHAnsi"/>
                <w:b/>
                <w:sz w:val="20"/>
                <w:lang w:val="en-AU"/>
              </w:rPr>
              <w:t>None</w:t>
            </w:r>
          </w:p>
        </w:tc>
      </w:tr>
      <w:tr w:rsidR="004F4120" w:rsidRPr="00D90A3A" w14:paraId="7B4CBB9B" w14:textId="77777777" w:rsidTr="004F4120">
        <w:trPr>
          <w:trHeight w:val="1059"/>
        </w:trPr>
        <w:tc>
          <w:tcPr>
            <w:tcW w:w="2984" w:type="dxa"/>
            <w:gridSpan w:val="2"/>
            <w:shd w:val="clear" w:color="auto" w:fill="auto"/>
          </w:tcPr>
          <w:p w14:paraId="68238B4A" w14:textId="77777777" w:rsidR="004F4120" w:rsidRPr="00A66C15" w:rsidRDefault="004F4120" w:rsidP="004F4120">
            <w:pPr>
              <w:spacing w:after="120"/>
              <w:rPr>
                <w:rFonts w:cstheme="minorHAnsi"/>
                <w:color w:val="0000FF"/>
                <w:sz w:val="18"/>
                <w:szCs w:val="18"/>
                <w:lang w:val="en-AU"/>
              </w:rPr>
            </w:pPr>
            <w:r w:rsidRPr="00ED455F">
              <w:rPr>
                <w:rFonts w:cstheme="minorHAnsi"/>
                <w:i/>
                <w:color w:val="0000FF"/>
                <w:sz w:val="18"/>
                <w:szCs w:val="18"/>
                <w:lang w:val="en-AU"/>
              </w:rPr>
              <w:t>Real World</w:t>
            </w:r>
          </w:p>
          <w:p w14:paraId="36A38514" w14:textId="77777777" w:rsidR="004F4120" w:rsidRPr="00A66C15" w:rsidRDefault="004F4120" w:rsidP="004F4120">
            <w:pPr>
              <w:rPr>
                <w:rFonts w:cstheme="minorHAnsi"/>
                <w:b/>
                <w:color w:val="0000FF"/>
                <w:sz w:val="20"/>
                <w:lang w:val="en-AU"/>
              </w:rPr>
            </w:pPr>
          </w:p>
        </w:tc>
        <w:tc>
          <w:tcPr>
            <w:tcW w:w="3243" w:type="dxa"/>
            <w:gridSpan w:val="6"/>
            <w:shd w:val="clear" w:color="auto" w:fill="auto"/>
          </w:tcPr>
          <w:p w14:paraId="3A351906"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220DBCF8" w14:textId="77777777" w:rsidR="004F4120" w:rsidRPr="00A66C15" w:rsidRDefault="004F4120" w:rsidP="004F4120">
            <w:pPr>
              <w:jc w:val="center"/>
              <w:rPr>
                <w:rFonts w:cstheme="minorHAnsi"/>
                <w:b/>
                <w:color w:val="0000FF"/>
                <w:sz w:val="20"/>
                <w:lang w:val="en-AU"/>
              </w:rPr>
            </w:pPr>
          </w:p>
        </w:tc>
        <w:tc>
          <w:tcPr>
            <w:tcW w:w="3781" w:type="dxa"/>
            <w:gridSpan w:val="5"/>
            <w:shd w:val="clear" w:color="auto" w:fill="auto"/>
          </w:tcPr>
          <w:p w14:paraId="04173C01"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ECDIS Symbol</w:t>
            </w:r>
          </w:p>
          <w:p w14:paraId="0A65B7E6" w14:textId="77777777" w:rsidR="004F4120" w:rsidRPr="00A66C15" w:rsidRDefault="004F4120" w:rsidP="004F4120">
            <w:pPr>
              <w:rPr>
                <w:rFonts w:cstheme="minorHAnsi"/>
                <w:b/>
                <w:color w:val="0000FF"/>
                <w:sz w:val="20"/>
                <w:lang w:val="en-AU"/>
              </w:rPr>
            </w:pPr>
          </w:p>
        </w:tc>
      </w:tr>
      <w:tr w:rsidR="004F4120" w:rsidRPr="00D90A3A" w14:paraId="23F79A40" w14:textId="77777777" w:rsidTr="004F4120">
        <w:trPr>
          <w:trHeight w:val="545"/>
        </w:trPr>
        <w:tc>
          <w:tcPr>
            <w:tcW w:w="3686" w:type="dxa"/>
            <w:gridSpan w:val="4"/>
            <w:shd w:val="clear" w:color="auto" w:fill="auto"/>
            <w:vAlign w:val="center"/>
          </w:tcPr>
          <w:p w14:paraId="49C62D55" w14:textId="32C60F64" w:rsidR="004F4120" w:rsidRPr="00A66C15" w:rsidRDefault="004F4120" w:rsidP="004F4120">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5" w:type="dxa"/>
            <w:gridSpan w:val="2"/>
            <w:shd w:val="clear" w:color="auto" w:fill="auto"/>
            <w:vAlign w:val="center"/>
          </w:tcPr>
          <w:p w14:paraId="52C5F1D1" w14:textId="77777777" w:rsidR="004F4120" w:rsidRPr="00A66C15" w:rsidRDefault="004F4120" w:rsidP="004F4120">
            <w:pPr>
              <w:rPr>
                <w:rFonts w:cstheme="minorHAnsi"/>
                <w:b/>
                <w:sz w:val="20"/>
                <w:lang w:val="en-AU"/>
              </w:rPr>
            </w:pPr>
            <w:r w:rsidRPr="00A66C15">
              <w:rPr>
                <w:rFonts w:cstheme="minorHAnsi"/>
                <w:b/>
                <w:sz w:val="20"/>
                <w:lang w:val="en-AU"/>
              </w:rPr>
              <w:t>S-57 Acronym</w:t>
            </w:r>
          </w:p>
        </w:tc>
        <w:tc>
          <w:tcPr>
            <w:tcW w:w="2504" w:type="dxa"/>
            <w:gridSpan w:val="5"/>
            <w:shd w:val="clear" w:color="auto" w:fill="auto"/>
            <w:vAlign w:val="center"/>
          </w:tcPr>
          <w:p w14:paraId="0EDAB3E6" w14:textId="77777777" w:rsidR="004F4120" w:rsidRPr="00A66C15" w:rsidRDefault="004F4120" w:rsidP="004F4120">
            <w:pPr>
              <w:rPr>
                <w:rFonts w:cstheme="minorHAnsi"/>
                <w:b/>
                <w:sz w:val="20"/>
                <w:lang w:val="en-AU"/>
              </w:rPr>
            </w:pPr>
            <w:r w:rsidRPr="00A66C15">
              <w:rPr>
                <w:rFonts w:cstheme="minorHAnsi"/>
                <w:b/>
                <w:sz w:val="20"/>
                <w:lang w:val="en-AU"/>
              </w:rPr>
              <w:t>Allowable Encoding Value</w:t>
            </w:r>
          </w:p>
        </w:tc>
        <w:tc>
          <w:tcPr>
            <w:tcW w:w="900" w:type="dxa"/>
            <w:shd w:val="clear" w:color="auto" w:fill="auto"/>
            <w:vAlign w:val="center"/>
          </w:tcPr>
          <w:p w14:paraId="77343147" w14:textId="77777777" w:rsidR="004F4120" w:rsidRPr="00A66C15" w:rsidRDefault="004F4120" w:rsidP="004F4120">
            <w:pPr>
              <w:rPr>
                <w:rFonts w:cstheme="minorHAnsi"/>
                <w:b/>
                <w:sz w:val="20"/>
                <w:lang w:val="en-AU"/>
              </w:rPr>
            </w:pPr>
            <w:r w:rsidRPr="00A66C15">
              <w:rPr>
                <w:rFonts w:cstheme="minorHAnsi"/>
                <w:b/>
                <w:sz w:val="20"/>
                <w:lang w:val="en-AU"/>
              </w:rPr>
              <w:t>Type</w:t>
            </w:r>
          </w:p>
        </w:tc>
        <w:tc>
          <w:tcPr>
            <w:tcW w:w="1373" w:type="dxa"/>
            <w:shd w:val="clear" w:color="auto" w:fill="auto"/>
            <w:vAlign w:val="center"/>
          </w:tcPr>
          <w:p w14:paraId="28536FE0" w14:textId="77777777" w:rsidR="004F4120" w:rsidRPr="00A66C15" w:rsidRDefault="004F4120" w:rsidP="004F4120">
            <w:pPr>
              <w:rPr>
                <w:rFonts w:cstheme="minorHAnsi"/>
                <w:b/>
                <w:sz w:val="20"/>
                <w:lang w:val="en-AU"/>
              </w:rPr>
            </w:pPr>
            <w:r w:rsidRPr="00A66C15">
              <w:rPr>
                <w:rFonts w:cstheme="minorHAnsi"/>
                <w:b/>
                <w:sz w:val="20"/>
                <w:lang w:val="en-AU"/>
              </w:rPr>
              <w:t>Multiplicity</w:t>
            </w:r>
          </w:p>
        </w:tc>
      </w:tr>
      <w:tr w:rsidR="00304616" w:rsidRPr="00D90A3A" w14:paraId="0263A7E6" w14:textId="77777777" w:rsidTr="00F476D7">
        <w:trPr>
          <w:trHeight w:val="20"/>
        </w:trPr>
        <w:tc>
          <w:tcPr>
            <w:tcW w:w="10008" w:type="dxa"/>
            <w:gridSpan w:val="13"/>
            <w:shd w:val="clear" w:color="auto" w:fill="auto"/>
          </w:tcPr>
          <w:p w14:paraId="3265B1D3" w14:textId="279132FE" w:rsidR="00304616" w:rsidRPr="00A66C15" w:rsidRDefault="00500F82" w:rsidP="004F4120">
            <w:pPr>
              <w:spacing w:before="60" w:after="60"/>
              <w:rPr>
                <w:rFonts w:cstheme="minorHAnsi"/>
                <w:sz w:val="18"/>
                <w:szCs w:val="18"/>
                <w:lang w:val="en-AU"/>
              </w:rPr>
            </w:pPr>
            <w:r>
              <w:rPr>
                <w:rFonts w:cstheme="minorHAnsi"/>
                <w:noProof/>
                <w:sz w:val="18"/>
                <w:szCs w:val="18"/>
                <w:lang w:val="en-AU"/>
              </w:rPr>
              <w:drawing>
                <wp:inline distT="0" distB="0" distL="0" distR="0" wp14:anchorId="085E0C79" wp14:editId="38055AE4">
                  <wp:extent cx="6217920" cy="524792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Regulations attributes.png"/>
                          <pic:cNvPicPr/>
                        </pic:nvPicPr>
                        <pic:blipFill>
                          <a:blip r:embed="rId262">
                            <a:extLst>
                              <a:ext uri="{28A0092B-C50C-407E-A947-70E740481C1C}">
                                <a14:useLocalDpi xmlns:a14="http://schemas.microsoft.com/office/drawing/2010/main" val="0"/>
                              </a:ext>
                            </a:extLst>
                          </a:blip>
                          <a:stretch>
                            <a:fillRect/>
                          </a:stretch>
                        </pic:blipFill>
                        <pic:spPr>
                          <a:xfrm>
                            <a:off x="0" y="0"/>
                            <a:ext cx="6217920" cy="5247924"/>
                          </a:xfrm>
                          <a:prstGeom prst="rect">
                            <a:avLst/>
                          </a:prstGeom>
                        </pic:spPr>
                      </pic:pic>
                    </a:graphicData>
                  </a:graphic>
                </wp:inline>
              </w:drawing>
            </w:r>
          </w:p>
        </w:tc>
      </w:tr>
      <w:tr w:rsidR="004F4120" w:rsidRPr="00D90A3A" w14:paraId="07553FFF" w14:textId="77777777" w:rsidTr="004F4120">
        <w:trPr>
          <w:trHeight w:val="20"/>
        </w:trPr>
        <w:tc>
          <w:tcPr>
            <w:tcW w:w="10008" w:type="dxa"/>
            <w:gridSpan w:val="13"/>
          </w:tcPr>
          <w:p w14:paraId="442CD787" w14:textId="77777777" w:rsidR="004F4120" w:rsidRPr="00A66C15" w:rsidRDefault="004F4120" w:rsidP="004F4120">
            <w:pPr>
              <w:spacing w:before="60" w:after="60"/>
              <w:rPr>
                <w:rFonts w:cstheme="minorHAnsi"/>
                <w:b/>
                <w:sz w:val="20"/>
                <w:u w:val="single"/>
              </w:rPr>
            </w:pPr>
            <w:r w:rsidRPr="00ED455F">
              <w:rPr>
                <w:rFonts w:cstheme="minorHAnsi"/>
                <w:b/>
                <w:sz w:val="20"/>
                <w:u w:val="single"/>
              </w:rPr>
              <w:t>Information associations</w:t>
            </w:r>
          </w:p>
        </w:tc>
      </w:tr>
      <w:tr w:rsidR="004F4120" w:rsidRPr="00D90A3A" w14:paraId="716FF453" w14:textId="77777777" w:rsidTr="004F4120">
        <w:trPr>
          <w:trHeight w:val="20"/>
        </w:trPr>
        <w:tc>
          <w:tcPr>
            <w:tcW w:w="1176" w:type="dxa"/>
          </w:tcPr>
          <w:p w14:paraId="6C84DDF8" w14:textId="77777777" w:rsidR="004F4120" w:rsidRPr="00A66C15" w:rsidRDefault="004F4120" w:rsidP="004F4120">
            <w:pPr>
              <w:spacing w:before="60" w:after="60"/>
              <w:rPr>
                <w:rFonts w:cstheme="minorHAnsi"/>
                <w:b/>
                <w:sz w:val="18"/>
                <w:szCs w:val="18"/>
              </w:rPr>
            </w:pPr>
            <w:r w:rsidRPr="00ED455F">
              <w:rPr>
                <w:rFonts w:cstheme="minorHAnsi"/>
                <w:b/>
                <w:sz w:val="18"/>
                <w:szCs w:val="18"/>
              </w:rPr>
              <w:t>Role Type</w:t>
            </w:r>
          </w:p>
        </w:tc>
        <w:tc>
          <w:tcPr>
            <w:tcW w:w="2027" w:type="dxa"/>
            <w:gridSpan w:val="2"/>
            <w:vAlign w:val="center"/>
          </w:tcPr>
          <w:p w14:paraId="4044661C" w14:textId="77777777" w:rsidR="004F4120" w:rsidRPr="00A66C15" w:rsidRDefault="004F4120" w:rsidP="004F4120">
            <w:pPr>
              <w:spacing w:before="60" w:after="60"/>
              <w:rPr>
                <w:rFonts w:cstheme="minorHAnsi"/>
                <w:b/>
                <w:sz w:val="18"/>
                <w:szCs w:val="18"/>
              </w:rPr>
            </w:pPr>
            <w:r w:rsidRPr="00A66C15">
              <w:rPr>
                <w:rFonts w:cstheme="minorHAnsi"/>
                <w:b/>
                <w:sz w:val="18"/>
                <w:szCs w:val="18"/>
              </w:rPr>
              <w:t>Association Name</w:t>
            </w:r>
          </w:p>
        </w:tc>
        <w:tc>
          <w:tcPr>
            <w:tcW w:w="1382" w:type="dxa"/>
            <w:gridSpan w:val="2"/>
            <w:vAlign w:val="center"/>
          </w:tcPr>
          <w:p w14:paraId="1B0E131F"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51" w:type="dxa"/>
            <w:gridSpan w:val="2"/>
            <w:vAlign w:val="center"/>
          </w:tcPr>
          <w:p w14:paraId="060042AA"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749" w:type="dxa"/>
            <w:gridSpan w:val="2"/>
            <w:vAlign w:val="center"/>
          </w:tcPr>
          <w:p w14:paraId="530A224A" w14:textId="77777777" w:rsidR="004F4120" w:rsidRPr="00A66C15" w:rsidRDefault="004F4120" w:rsidP="004F4120">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250" w:type="dxa"/>
            <w:vAlign w:val="center"/>
          </w:tcPr>
          <w:p w14:paraId="46D24301"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00" w:type="dxa"/>
            <w:gridSpan w:val="2"/>
            <w:vAlign w:val="center"/>
          </w:tcPr>
          <w:p w14:paraId="0B615A34"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1373" w:type="dxa"/>
            <w:vAlign w:val="center"/>
          </w:tcPr>
          <w:p w14:paraId="30CE3264" w14:textId="77777777" w:rsidR="004F4120" w:rsidRPr="00A66C15" w:rsidRDefault="004F4120" w:rsidP="004F4120">
            <w:pPr>
              <w:spacing w:before="60" w:after="60"/>
              <w:rPr>
                <w:rFonts w:cstheme="minorHAnsi"/>
                <w:b/>
                <w:sz w:val="18"/>
                <w:szCs w:val="18"/>
              </w:rPr>
            </w:pPr>
            <w:r w:rsidRPr="00A66C15">
              <w:rPr>
                <w:rFonts w:cstheme="minorHAnsi"/>
                <w:b/>
                <w:sz w:val="18"/>
                <w:szCs w:val="18"/>
              </w:rPr>
              <w:t>Multiplicity</w:t>
            </w:r>
          </w:p>
        </w:tc>
      </w:tr>
      <w:tr w:rsidR="00304616" w:rsidRPr="00D90A3A" w14:paraId="24E5116C" w14:textId="77777777" w:rsidTr="00F476D7">
        <w:trPr>
          <w:trHeight w:val="20"/>
        </w:trPr>
        <w:tc>
          <w:tcPr>
            <w:tcW w:w="10008" w:type="dxa"/>
            <w:gridSpan w:val="13"/>
          </w:tcPr>
          <w:p w14:paraId="062DC4D7" w14:textId="1F4FA2F6" w:rsidR="00304616" w:rsidRPr="00A66C15" w:rsidRDefault="00500F82" w:rsidP="004F4120">
            <w:pPr>
              <w:spacing w:before="60" w:after="60"/>
              <w:rPr>
                <w:rFonts w:cstheme="minorHAnsi"/>
                <w:sz w:val="18"/>
                <w:szCs w:val="18"/>
              </w:rPr>
            </w:pPr>
            <w:r>
              <w:rPr>
                <w:rFonts w:cstheme="minorHAnsi"/>
                <w:noProof/>
                <w:sz w:val="18"/>
                <w:szCs w:val="18"/>
              </w:rPr>
              <w:lastRenderedPageBreak/>
              <w:drawing>
                <wp:inline distT="0" distB="0" distL="0" distR="0" wp14:anchorId="4D2B6825" wp14:editId="7CCBCA84">
                  <wp:extent cx="6217920" cy="2762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Regulations assoc.png"/>
                          <pic:cNvPicPr/>
                        </pic:nvPicPr>
                        <pic:blipFill>
                          <a:blip r:embed="rId263">
                            <a:extLst>
                              <a:ext uri="{28A0092B-C50C-407E-A947-70E740481C1C}">
                                <a14:useLocalDpi xmlns:a14="http://schemas.microsoft.com/office/drawing/2010/main" val="0"/>
                              </a:ext>
                            </a:extLst>
                          </a:blip>
                          <a:stretch>
                            <a:fillRect/>
                          </a:stretch>
                        </pic:blipFill>
                        <pic:spPr>
                          <a:xfrm>
                            <a:off x="0" y="0"/>
                            <a:ext cx="6217920" cy="2762250"/>
                          </a:xfrm>
                          <a:prstGeom prst="rect">
                            <a:avLst/>
                          </a:prstGeom>
                        </pic:spPr>
                      </pic:pic>
                    </a:graphicData>
                  </a:graphic>
                </wp:inline>
              </w:drawing>
            </w:r>
          </w:p>
        </w:tc>
      </w:tr>
      <w:tr w:rsidR="004F4120" w:rsidRPr="00D90A3A" w14:paraId="3FC74FC4" w14:textId="77777777" w:rsidTr="004F4120">
        <w:trPr>
          <w:trHeight w:val="70"/>
        </w:trPr>
        <w:tc>
          <w:tcPr>
            <w:tcW w:w="10008" w:type="dxa"/>
            <w:gridSpan w:val="13"/>
            <w:shd w:val="clear" w:color="auto" w:fill="auto"/>
          </w:tcPr>
          <w:p w14:paraId="78F1323C" w14:textId="77777777" w:rsidR="004F4120" w:rsidRPr="00A66C15" w:rsidRDefault="004F4120" w:rsidP="004F4120">
            <w:pPr>
              <w:spacing w:after="120"/>
              <w:rPr>
                <w:rFonts w:cstheme="minorHAnsi"/>
                <w:sz w:val="20"/>
                <w:u w:val="single"/>
                <w:lang w:val="en-AU"/>
              </w:rPr>
            </w:pPr>
            <w:r w:rsidRPr="00ED455F">
              <w:rPr>
                <w:rFonts w:cstheme="minorHAnsi"/>
                <w:sz w:val="20"/>
                <w:u w:val="single"/>
                <w:lang w:val="en-AU"/>
              </w:rPr>
              <w:t>INT 1 Reference:</w:t>
            </w:r>
          </w:p>
          <w:p w14:paraId="58212048" w14:textId="77777777" w:rsidR="004F4120" w:rsidRPr="009626EA" w:rsidRDefault="004F4120" w:rsidP="004F4120">
            <w:pPr>
              <w:spacing w:after="120"/>
              <w:rPr>
                <w:rFonts w:cstheme="minorHAnsi"/>
                <w:sz w:val="20"/>
                <w:lang w:val="en-AU"/>
              </w:rPr>
            </w:pPr>
            <w:r w:rsidRPr="00DD2F07">
              <w:rPr>
                <w:rFonts w:cstheme="minorHAnsi"/>
                <w:sz w:val="20"/>
                <w:lang w:val="en-AU"/>
              </w:rPr>
              <w:t>Regulations features are intended to be used for official rules, laws, and similar source material, i.e., sources that have the force of law or are mandated by a controlling authority. They will generally originate from some kind of administration or authority, including port authorities.</w:t>
            </w:r>
          </w:p>
          <w:p w14:paraId="09E046FF" w14:textId="77777777" w:rsidR="004F4120" w:rsidRPr="00A66C15" w:rsidRDefault="004F4120" w:rsidP="004F412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7C105A22" w14:textId="37A95BD9" w:rsidR="004F4120" w:rsidRPr="00A66C15" w:rsidRDefault="004F4120"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Association </w:t>
            </w:r>
            <w:proofErr w:type="spellStart"/>
            <w:r w:rsidR="00500F82">
              <w:rPr>
                <w:rFonts w:cstheme="minorHAnsi"/>
                <w:i/>
                <w:sz w:val="20"/>
                <w:lang w:val="en-AU"/>
              </w:rPr>
              <w:t>A</w:t>
            </w:r>
            <w:r w:rsidR="00500F82" w:rsidRPr="00A66C15">
              <w:rPr>
                <w:rFonts w:cstheme="minorHAnsi"/>
                <w:i/>
                <w:sz w:val="20"/>
                <w:lang w:val="en-AU"/>
              </w:rPr>
              <w:t>ssociatedRxN</w:t>
            </w:r>
            <w:proofErr w:type="spellEnd"/>
            <w:r w:rsidR="00500F82" w:rsidRPr="00A66C15">
              <w:rPr>
                <w:rFonts w:cstheme="minorHAnsi"/>
                <w:sz w:val="20"/>
                <w:lang w:val="en-AU"/>
              </w:rPr>
              <w:t xml:space="preserve"> </w:t>
            </w:r>
            <w:r w:rsidRPr="00A66C15">
              <w:rPr>
                <w:rFonts w:cstheme="minorHAnsi"/>
                <w:sz w:val="20"/>
                <w:lang w:val="en-AU"/>
              </w:rPr>
              <w:t xml:space="preserve">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A66C15">
              <w:rPr>
                <w:rFonts w:cstheme="minorHAnsi"/>
                <w:i/>
                <w:sz w:val="20"/>
                <w:lang w:val="en-AU"/>
              </w:rPr>
              <w:t>invInformationAssociation</w:t>
            </w:r>
            <w:proofErr w:type="spellEnd"/>
            <w:r w:rsidRPr="00A66C15">
              <w:rPr>
                <w:rFonts w:cstheme="minorHAnsi"/>
                <w:sz w:val="20"/>
                <w:lang w:val="en-AU"/>
              </w:rPr>
              <w:t xml:space="preserve"> instead of the named role.</w:t>
            </w:r>
          </w:p>
          <w:p w14:paraId="1A5EBEB8" w14:textId="77777777" w:rsidR="004F4120" w:rsidRPr="00A66C15" w:rsidRDefault="004F4120" w:rsidP="004F4120">
            <w:pPr>
              <w:autoSpaceDE w:val="0"/>
              <w:autoSpaceDN w:val="0"/>
              <w:adjustRightInd w:val="0"/>
              <w:spacing w:after="120"/>
              <w:rPr>
                <w:rFonts w:cstheme="minorHAnsi"/>
                <w:sz w:val="20"/>
                <w:lang w:val="en-AU"/>
              </w:rPr>
            </w:pPr>
            <w:r w:rsidRPr="00A66C15">
              <w:rPr>
                <w:rFonts w:cstheme="minorHAnsi"/>
                <w:sz w:val="20"/>
                <w:u w:val="single"/>
                <w:lang w:val="en-AU"/>
              </w:rPr>
              <w:t xml:space="preserve">Distinction: </w:t>
            </w:r>
            <w:r w:rsidRPr="00A66C15">
              <w:rPr>
                <w:rFonts w:cstheme="minorHAnsi"/>
                <w:b/>
                <w:sz w:val="20"/>
                <w:lang w:val="en-AU"/>
              </w:rPr>
              <w:t>Nautical Information, Recommendations, Restrictions</w:t>
            </w:r>
          </w:p>
        </w:tc>
      </w:tr>
    </w:tbl>
    <w:p w14:paraId="5C4BF183" w14:textId="5D31DEAE" w:rsidR="004F4120" w:rsidRPr="00A66C15" w:rsidRDefault="004F4120" w:rsidP="00EC438D">
      <w:pPr>
        <w:pStyle w:val="Heading2"/>
        <w:rPr>
          <w:rFonts w:asciiTheme="minorHAnsi" w:hAnsiTheme="minorHAnsi" w:cstheme="minorHAnsi"/>
        </w:rPr>
      </w:pPr>
      <w:bookmarkStart w:id="420" w:name="_Toc478700313"/>
      <w:bookmarkStart w:id="421" w:name="_Toc478700679"/>
      <w:bookmarkStart w:id="422" w:name="_Toc478700847"/>
      <w:bookmarkStart w:id="423" w:name="_Toc490817393"/>
      <w:bookmarkStart w:id="424" w:name="_Toc531133534"/>
      <w:bookmarkEnd w:id="420"/>
      <w:bookmarkEnd w:id="421"/>
      <w:bookmarkEnd w:id="422"/>
      <w:r w:rsidRPr="00A66C15">
        <w:rPr>
          <w:rFonts w:asciiTheme="minorHAnsi" w:hAnsiTheme="minorHAnsi" w:cstheme="minorHAnsi"/>
        </w:rPr>
        <w:t>Restrictions</w:t>
      </w:r>
      <w:bookmarkEnd w:id="423"/>
      <w:bookmarkEnd w:id="424"/>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6"/>
        <w:gridCol w:w="1808"/>
        <w:gridCol w:w="219"/>
        <w:gridCol w:w="483"/>
        <w:gridCol w:w="899"/>
        <w:gridCol w:w="646"/>
        <w:gridCol w:w="405"/>
        <w:gridCol w:w="591"/>
        <w:gridCol w:w="158"/>
        <w:gridCol w:w="1250"/>
        <w:gridCol w:w="100"/>
        <w:gridCol w:w="900"/>
        <w:gridCol w:w="1373"/>
      </w:tblGrid>
      <w:tr w:rsidR="004F4120" w:rsidRPr="00D90A3A" w14:paraId="1FFE3288" w14:textId="77777777" w:rsidTr="004F4120">
        <w:trPr>
          <w:trHeight w:val="545"/>
        </w:trPr>
        <w:tc>
          <w:tcPr>
            <w:tcW w:w="10008" w:type="dxa"/>
            <w:gridSpan w:val="13"/>
            <w:shd w:val="clear" w:color="auto" w:fill="auto"/>
          </w:tcPr>
          <w:p w14:paraId="687D0A3A" w14:textId="77777777" w:rsidR="004F4120" w:rsidRPr="00A66C15" w:rsidRDefault="004F4120" w:rsidP="004F4120">
            <w:pPr>
              <w:spacing w:after="120"/>
              <w:rPr>
                <w:rFonts w:cstheme="minorHAnsi"/>
                <w:sz w:val="20"/>
                <w:lang w:val="en-AU"/>
              </w:rPr>
            </w:pPr>
            <w:r w:rsidRPr="00ED455F">
              <w:rPr>
                <w:rFonts w:cstheme="minorHAnsi"/>
                <w:sz w:val="20"/>
                <w:u w:val="single"/>
                <w:lang w:val="en-AU"/>
              </w:rPr>
              <w:t xml:space="preserve">IHO Definition: </w:t>
            </w:r>
            <w:r w:rsidRPr="00A66C15">
              <w:rPr>
                <w:rFonts w:cstheme="minorHAnsi"/>
                <w:b/>
                <w:sz w:val="20"/>
                <w:lang w:val="en-AU"/>
              </w:rPr>
              <w:t xml:space="preserve">RESTRICTIONS </w:t>
            </w:r>
            <w:proofErr w:type="spellStart"/>
            <w:r w:rsidRPr="00A66C15">
              <w:rPr>
                <w:rFonts w:cstheme="minorHAnsi"/>
                <w:sz w:val="20"/>
                <w:lang w:val="en-AU"/>
              </w:rPr>
              <w:t>Restrictions</w:t>
            </w:r>
            <w:proofErr w:type="spellEnd"/>
            <w:r w:rsidRPr="00A66C15">
              <w:rPr>
                <w:rFonts w:cstheme="minorHAnsi"/>
                <w:sz w:val="20"/>
                <w:lang w:val="en-AU"/>
              </w:rPr>
              <w:t xml:space="preserve"> for a related area or facility.</w:t>
            </w:r>
          </w:p>
        </w:tc>
      </w:tr>
      <w:tr w:rsidR="004F4120" w:rsidRPr="00D90A3A" w14:paraId="70A0A35B" w14:textId="77777777" w:rsidTr="004F4120">
        <w:trPr>
          <w:trHeight w:val="485"/>
        </w:trPr>
        <w:tc>
          <w:tcPr>
            <w:tcW w:w="10008" w:type="dxa"/>
            <w:gridSpan w:val="13"/>
            <w:shd w:val="clear" w:color="auto" w:fill="auto"/>
            <w:vAlign w:val="center"/>
          </w:tcPr>
          <w:p w14:paraId="75E54E9D" w14:textId="0EFC9558" w:rsidR="004F4120" w:rsidRPr="00A66C15" w:rsidRDefault="004F4120" w:rsidP="004F4120">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Pr="00A66C15">
              <w:rPr>
                <w:rFonts w:cstheme="minorHAnsi"/>
                <w:b/>
                <w:sz w:val="20"/>
                <w:lang w:val="en-AU"/>
              </w:rPr>
              <w:t xml:space="preserve"> Restrictions</w:t>
            </w:r>
          </w:p>
          <w:p w14:paraId="7905DA9D" w14:textId="77777777" w:rsidR="004F4120" w:rsidRPr="00A66C15" w:rsidRDefault="004F4120" w:rsidP="004F4120">
            <w:pPr>
              <w:rPr>
                <w:rFonts w:cstheme="minorHAnsi"/>
                <w:b/>
                <w:sz w:val="20"/>
                <w:lang w:val="en-AU"/>
              </w:rPr>
            </w:pPr>
            <w:r w:rsidRPr="00A66C15">
              <w:rPr>
                <w:rFonts w:cstheme="minorHAnsi"/>
                <w:b/>
                <w:sz w:val="20"/>
                <w:lang w:val="en-AU"/>
              </w:rPr>
              <w:t xml:space="preserve">Supertype: </w:t>
            </w:r>
            <w:proofErr w:type="spellStart"/>
            <w:r w:rsidRPr="00A66C15">
              <w:rPr>
                <w:rFonts w:cstheme="minorHAnsi"/>
                <w:b/>
                <w:sz w:val="20"/>
                <w:lang w:val="en-AU"/>
              </w:rPr>
              <w:t>AbstractRxN</w:t>
            </w:r>
            <w:proofErr w:type="spellEnd"/>
          </w:p>
        </w:tc>
      </w:tr>
      <w:tr w:rsidR="004F4120" w:rsidRPr="00D90A3A" w14:paraId="09FD1EA5" w14:textId="77777777" w:rsidTr="004F4120">
        <w:trPr>
          <w:trHeight w:val="485"/>
        </w:trPr>
        <w:tc>
          <w:tcPr>
            <w:tcW w:w="10008" w:type="dxa"/>
            <w:gridSpan w:val="13"/>
            <w:shd w:val="clear" w:color="auto" w:fill="auto"/>
            <w:vAlign w:val="center"/>
          </w:tcPr>
          <w:p w14:paraId="5DA7D0AB" w14:textId="4EE16188" w:rsidR="004F4120" w:rsidRPr="00ED455F" w:rsidRDefault="004F4120" w:rsidP="004F4120">
            <w:pPr>
              <w:rPr>
                <w:rFonts w:cstheme="minorHAnsi"/>
                <w:b/>
                <w:sz w:val="20"/>
                <w:u w:val="single"/>
                <w:lang w:val="en-AU"/>
              </w:rPr>
            </w:pPr>
            <w:r w:rsidRPr="00ED455F">
              <w:rPr>
                <w:rFonts w:cstheme="minorHAnsi"/>
                <w:b/>
                <w:sz w:val="20"/>
                <w:u w:val="single"/>
                <w:lang w:val="en-AU"/>
              </w:rPr>
              <w:t>Primitives:</w:t>
            </w:r>
            <w:r w:rsidR="0094585A">
              <w:rPr>
                <w:rFonts w:cstheme="minorHAnsi"/>
                <w:b/>
                <w:sz w:val="20"/>
                <w:u w:val="single"/>
                <w:lang w:val="en-AU"/>
              </w:rPr>
              <w:t xml:space="preserve"> </w:t>
            </w:r>
            <w:r w:rsidRPr="00A66C15">
              <w:rPr>
                <w:rFonts w:cstheme="minorHAnsi"/>
                <w:b/>
                <w:sz w:val="20"/>
                <w:lang w:val="en-AU"/>
              </w:rPr>
              <w:t>None</w:t>
            </w:r>
          </w:p>
        </w:tc>
      </w:tr>
      <w:tr w:rsidR="004F4120" w:rsidRPr="00D90A3A" w14:paraId="0FAB575E" w14:textId="77777777" w:rsidTr="004F4120">
        <w:trPr>
          <w:trHeight w:val="1059"/>
        </w:trPr>
        <w:tc>
          <w:tcPr>
            <w:tcW w:w="2984" w:type="dxa"/>
            <w:gridSpan w:val="2"/>
            <w:shd w:val="clear" w:color="auto" w:fill="auto"/>
          </w:tcPr>
          <w:p w14:paraId="4E8D5058" w14:textId="77777777" w:rsidR="004F4120" w:rsidRPr="00A66C15" w:rsidRDefault="004F4120" w:rsidP="004F4120">
            <w:pPr>
              <w:spacing w:after="120"/>
              <w:rPr>
                <w:rFonts w:cstheme="minorHAnsi"/>
                <w:color w:val="0000FF"/>
                <w:sz w:val="18"/>
                <w:szCs w:val="18"/>
                <w:lang w:val="en-AU"/>
              </w:rPr>
            </w:pPr>
            <w:r w:rsidRPr="00ED455F">
              <w:rPr>
                <w:rFonts w:cstheme="minorHAnsi"/>
                <w:i/>
                <w:color w:val="0000FF"/>
                <w:sz w:val="18"/>
                <w:szCs w:val="18"/>
                <w:lang w:val="en-AU"/>
              </w:rPr>
              <w:t>Real World</w:t>
            </w:r>
          </w:p>
          <w:p w14:paraId="1E5026D9" w14:textId="77777777" w:rsidR="004F4120" w:rsidRPr="00A66C15" w:rsidRDefault="004F4120" w:rsidP="004F4120">
            <w:pPr>
              <w:rPr>
                <w:rFonts w:cstheme="minorHAnsi"/>
                <w:b/>
                <w:color w:val="0000FF"/>
                <w:sz w:val="20"/>
                <w:lang w:val="en-AU"/>
              </w:rPr>
            </w:pPr>
          </w:p>
        </w:tc>
        <w:tc>
          <w:tcPr>
            <w:tcW w:w="3243" w:type="dxa"/>
            <w:gridSpan w:val="6"/>
            <w:shd w:val="clear" w:color="auto" w:fill="auto"/>
          </w:tcPr>
          <w:p w14:paraId="03EF155F"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06139C61" w14:textId="77777777" w:rsidR="004F4120" w:rsidRPr="00A66C15" w:rsidRDefault="004F4120" w:rsidP="004F4120">
            <w:pPr>
              <w:jc w:val="center"/>
              <w:rPr>
                <w:rFonts w:cstheme="minorHAnsi"/>
                <w:b/>
                <w:color w:val="0000FF"/>
                <w:sz w:val="20"/>
                <w:lang w:val="en-AU"/>
              </w:rPr>
            </w:pPr>
          </w:p>
        </w:tc>
        <w:tc>
          <w:tcPr>
            <w:tcW w:w="3781" w:type="dxa"/>
            <w:gridSpan w:val="5"/>
            <w:shd w:val="clear" w:color="auto" w:fill="auto"/>
          </w:tcPr>
          <w:p w14:paraId="3962F7ED"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ECDIS Symbol</w:t>
            </w:r>
          </w:p>
          <w:p w14:paraId="24CE0BE7" w14:textId="77777777" w:rsidR="004F4120" w:rsidRPr="00A66C15" w:rsidRDefault="004F4120" w:rsidP="004F4120">
            <w:pPr>
              <w:rPr>
                <w:rFonts w:cstheme="minorHAnsi"/>
                <w:b/>
                <w:color w:val="0000FF"/>
                <w:sz w:val="20"/>
                <w:lang w:val="en-AU"/>
              </w:rPr>
            </w:pPr>
          </w:p>
        </w:tc>
      </w:tr>
      <w:tr w:rsidR="004F4120" w:rsidRPr="00D90A3A" w14:paraId="5BE2C08C" w14:textId="77777777" w:rsidTr="004F4120">
        <w:trPr>
          <w:trHeight w:val="545"/>
        </w:trPr>
        <w:tc>
          <w:tcPr>
            <w:tcW w:w="3686" w:type="dxa"/>
            <w:gridSpan w:val="4"/>
            <w:shd w:val="clear" w:color="auto" w:fill="auto"/>
            <w:vAlign w:val="center"/>
          </w:tcPr>
          <w:p w14:paraId="3B435856" w14:textId="18089953" w:rsidR="004F4120" w:rsidRPr="00A66C15" w:rsidRDefault="004F4120" w:rsidP="004F4120">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5" w:type="dxa"/>
            <w:gridSpan w:val="2"/>
            <w:shd w:val="clear" w:color="auto" w:fill="auto"/>
            <w:vAlign w:val="center"/>
          </w:tcPr>
          <w:p w14:paraId="21A0B502" w14:textId="77777777" w:rsidR="004F4120" w:rsidRPr="00A66C15" w:rsidRDefault="004F4120" w:rsidP="004F4120">
            <w:pPr>
              <w:rPr>
                <w:rFonts w:cstheme="minorHAnsi"/>
                <w:b/>
                <w:sz w:val="20"/>
                <w:lang w:val="en-AU"/>
              </w:rPr>
            </w:pPr>
            <w:r w:rsidRPr="00A66C15">
              <w:rPr>
                <w:rFonts w:cstheme="minorHAnsi"/>
                <w:b/>
                <w:sz w:val="20"/>
                <w:lang w:val="en-AU"/>
              </w:rPr>
              <w:t>S-57 Acronym</w:t>
            </w:r>
          </w:p>
        </w:tc>
        <w:tc>
          <w:tcPr>
            <w:tcW w:w="2504" w:type="dxa"/>
            <w:gridSpan w:val="5"/>
            <w:shd w:val="clear" w:color="auto" w:fill="auto"/>
            <w:vAlign w:val="center"/>
          </w:tcPr>
          <w:p w14:paraId="2D4CD86E" w14:textId="77777777" w:rsidR="004F4120" w:rsidRPr="00A66C15" w:rsidRDefault="004F4120" w:rsidP="004F4120">
            <w:pPr>
              <w:rPr>
                <w:rFonts w:cstheme="minorHAnsi"/>
                <w:b/>
                <w:sz w:val="20"/>
                <w:lang w:val="en-AU"/>
              </w:rPr>
            </w:pPr>
            <w:r w:rsidRPr="00A66C15">
              <w:rPr>
                <w:rFonts w:cstheme="minorHAnsi"/>
                <w:b/>
                <w:sz w:val="20"/>
                <w:lang w:val="en-AU"/>
              </w:rPr>
              <w:t>Allowable Encoding Value</w:t>
            </w:r>
          </w:p>
        </w:tc>
        <w:tc>
          <w:tcPr>
            <w:tcW w:w="900" w:type="dxa"/>
            <w:shd w:val="clear" w:color="auto" w:fill="auto"/>
            <w:vAlign w:val="center"/>
          </w:tcPr>
          <w:p w14:paraId="7817D178" w14:textId="77777777" w:rsidR="004F4120" w:rsidRPr="00A66C15" w:rsidRDefault="004F4120" w:rsidP="004F4120">
            <w:pPr>
              <w:rPr>
                <w:rFonts w:cstheme="minorHAnsi"/>
                <w:b/>
                <w:sz w:val="20"/>
                <w:lang w:val="en-AU"/>
              </w:rPr>
            </w:pPr>
            <w:r w:rsidRPr="00A66C15">
              <w:rPr>
                <w:rFonts w:cstheme="minorHAnsi"/>
                <w:b/>
                <w:sz w:val="20"/>
                <w:lang w:val="en-AU"/>
              </w:rPr>
              <w:t>Type</w:t>
            </w:r>
          </w:p>
        </w:tc>
        <w:tc>
          <w:tcPr>
            <w:tcW w:w="1373" w:type="dxa"/>
            <w:shd w:val="clear" w:color="auto" w:fill="auto"/>
            <w:vAlign w:val="center"/>
          </w:tcPr>
          <w:p w14:paraId="44CBDCCF" w14:textId="77777777" w:rsidR="004F4120" w:rsidRPr="00A66C15" w:rsidRDefault="004F4120" w:rsidP="004F4120">
            <w:pPr>
              <w:rPr>
                <w:rFonts w:cstheme="minorHAnsi"/>
                <w:b/>
                <w:sz w:val="20"/>
                <w:lang w:val="en-AU"/>
              </w:rPr>
            </w:pPr>
            <w:r w:rsidRPr="00A66C15">
              <w:rPr>
                <w:rFonts w:cstheme="minorHAnsi"/>
                <w:b/>
                <w:sz w:val="20"/>
                <w:lang w:val="en-AU"/>
              </w:rPr>
              <w:t>Multiplicity</w:t>
            </w:r>
          </w:p>
        </w:tc>
      </w:tr>
      <w:tr w:rsidR="00304616" w:rsidRPr="00D90A3A" w14:paraId="7ACA3EF6" w14:textId="77777777" w:rsidTr="00F476D7">
        <w:trPr>
          <w:trHeight w:val="20"/>
        </w:trPr>
        <w:tc>
          <w:tcPr>
            <w:tcW w:w="10008" w:type="dxa"/>
            <w:gridSpan w:val="13"/>
            <w:shd w:val="clear" w:color="auto" w:fill="auto"/>
          </w:tcPr>
          <w:p w14:paraId="553559FE" w14:textId="2B3D86D8" w:rsidR="00304616" w:rsidRPr="00A66C15" w:rsidRDefault="00500F82" w:rsidP="004F4120">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726ACCC1" wp14:editId="4B985916">
                  <wp:extent cx="6217920" cy="5272796"/>
                  <wp:effectExtent l="0" t="0" r="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Restrictions attributes.png"/>
                          <pic:cNvPicPr/>
                        </pic:nvPicPr>
                        <pic:blipFill>
                          <a:blip r:embed="rId264">
                            <a:extLst>
                              <a:ext uri="{28A0092B-C50C-407E-A947-70E740481C1C}">
                                <a14:useLocalDpi xmlns:a14="http://schemas.microsoft.com/office/drawing/2010/main" val="0"/>
                              </a:ext>
                            </a:extLst>
                          </a:blip>
                          <a:stretch>
                            <a:fillRect/>
                          </a:stretch>
                        </pic:blipFill>
                        <pic:spPr>
                          <a:xfrm>
                            <a:off x="0" y="0"/>
                            <a:ext cx="6217920" cy="5272796"/>
                          </a:xfrm>
                          <a:prstGeom prst="rect">
                            <a:avLst/>
                          </a:prstGeom>
                        </pic:spPr>
                      </pic:pic>
                    </a:graphicData>
                  </a:graphic>
                </wp:inline>
              </w:drawing>
            </w:r>
          </w:p>
        </w:tc>
      </w:tr>
      <w:tr w:rsidR="004F4120" w:rsidRPr="00D90A3A" w14:paraId="5A4EAFDC" w14:textId="77777777" w:rsidTr="004F4120">
        <w:trPr>
          <w:trHeight w:val="20"/>
        </w:trPr>
        <w:tc>
          <w:tcPr>
            <w:tcW w:w="10008" w:type="dxa"/>
            <w:gridSpan w:val="13"/>
          </w:tcPr>
          <w:p w14:paraId="3BDE4D77" w14:textId="77777777" w:rsidR="004F4120" w:rsidRPr="00A66C15" w:rsidRDefault="004F4120" w:rsidP="004F4120">
            <w:pPr>
              <w:spacing w:before="60" w:after="60"/>
              <w:rPr>
                <w:rFonts w:cstheme="minorHAnsi"/>
                <w:b/>
                <w:sz w:val="20"/>
                <w:u w:val="single"/>
              </w:rPr>
            </w:pPr>
            <w:r w:rsidRPr="00ED455F">
              <w:rPr>
                <w:rFonts w:cstheme="minorHAnsi"/>
                <w:b/>
                <w:sz w:val="20"/>
                <w:u w:val="single"/>
              </w:rPr>
              <w:t>Information associations</w:t>
            </w:r>
          </w:p>
        </w:tc>
      </w:tr>
      <w:tr w:rsidR="004F4120" w:rsidRPr="00D90A3A" w14:paraId="48C1315A" w14:textId="77777777" w:rsidTr="004F4120">
        <w:trPr>
          <w:trHeight w:val="20"/>
        </w:trPr>
        <w:tc>
          <w:tcPr>
            <w:tcW w:w="1176" w:type="dxa"/>
          </w:tcPr>
          <w:p w14:paraId="17BD7EC4" w14:textId="77777777" w:rsidR="004F4120" w:rsidRPr="00A66C15" w:rsidRDefault="004F4120" w:rsidP="004F4120">
            <w:pPr>
              <w:spacing w:before="60" w:after="60"/>
              <w:rPr>
                <w:rFonts w:cstheme="minorHAnsi"/>
                <w:b/>
                <w:sz w:val="18"/>
                <w:szCs w:val="18"/>
              </w:rPr>
            </w:pPr>
            <w:r w:rsidRPr="00ED455F">
              <w:rPr>
                <w:rFonts w:cstheme="minorHAnsi"/>
                <w:b/>
                <w:sz w:val="18"/>
                <w:szCs w:val="18"/>
              </w:rPr>
              <w:t>Role Type</w:t>
            </w:r>
          </w:p>
        </w:tc>
        <w:tc>
          <w:tcPr>
            <w:tcW w:w="2027" w:type="dxa"/>
            <w:gridSpan w:val="2"/>
            <w:vAlign w:val="center"/>
          </w:tcPr>
          <w:p w14:paraId="5BB4D1A2" w14:textId="77777777" w:rsidR="004F4120" w:rsidRPr="00A66C15" w:rsidRDefault="004F4120" w:rsidP="004F4120">
            <w:pPr>
              <w:spacing w:before="60" w:after="60"/>
              <w:rPr>
                <w:rFonts w:cstheme="minorHAnsi"/>
                <w:b/>
                <w:sz w:val="18"/>
                <w:szCs w:val="18"/>
              </w:rPr>
            </w:pPr>
            <w:r w:rsidRPr="00A66C15">
              <w:rPr>
                <w:rFonts w:cstheme="minorHAnsi"/>
                <w:b/>
                <w:sz w:val="18"/>
                <w:szCs w:val="18"/>
              </w:rPr>
              <w:t>Association Name</w:t>
            </w:r>
          </w:p>
        </w:tc>
        <w:tc>
          <w:tcPr>
            <w:tcW w:w="1382" w:type="dxa"/>
            <w:gridSpan w:val="2"/>
            <w:vAlign w:val="center"/>
          </w:tcPr>
          <w:p w14:paraId="42DB290A"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51" w:type="dxa"/>
            <w:gridSpan w:val="2"/>
            <w:vAlign w:val="center"/>
          </w:tcPr>
          <w:p w14:paraId="6CC241C4"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749" w:type="dxa"/>
            <w:gridSpan w:val="2"/>
            <w:vAlign w:val="center"/>
          </w:tcPr>
          <w:p w14:paraId="7361F3F0" w14:textId="77777777" w:rsidR="004F4120" w:rsidRPr="00A66C15" w:rsidRDefault="004F4120" w:rsidP="004F4120">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250" w:type="dxa"/>
            <w:vAlign w:val="center"/>
          </w:tcPr>
          <w:p w14:paraId="0FD82238"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00" w:type="dxa"/>
            <w:gridSpan w:val="2"/>
            <w:vAlign w:val="center"/>
          </w:tcPr>
          <w:p w14:paraId="71A584B3"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1373" w:type="dxa"/>
            <w:vAlign w:val="center"/>
          </w:tcPr>
          <w:p w14:paraId="75E0B65E" w14:textId="77777777" w:rsidR="004F4120" w:rsidRPr="00A66C15" w:rsidRDefault="004F4120" w:rsidP="004F4120">
            <w:pPr>
              <w:spacing w:before="60" w:after="60"/>
              <w:rPr>
                <w:rFonts w:cstheme="minorHAnsi"/>
                <w:b/>
                <w:sz w:val="18"/>
                <w:szCs w:val="18"/>
              </w:rPr>
            </w:pPr>
            <w:r w:rsidRPr="00A66C15">
              <w:rPr>
                <w:rFonts w:cstheme="minorHAnsi"/>
                <w:b/>
                <w:sz w:val="18"/>
                <w:szCs w:val="18"/>
              </w:rPr>
              <w:t>Multiplicity</w:t>
            </w:r>
          </w:p>
        </w:tc>
      </w:tr>
      <w:tr w:rsidR="00304616" w:rsidRPr="00D90A3A" w14:paraId="090CBBF3" w14:textId="77777777" w:rsidTr="00F476D7">
        <w:trPr>
          <w:trHeight w:val="20"/>
        </w:trPr>
        <w:tc>
          <w:tcPr>
            <w:tcW w:w="10008" w:type="dxa"/>
            <w:gridSpan w:val="13"/>
          </w:tcPr>
          <w:p w14:paraId="03BD1CF6" w14:textId="5C9EF076" w:rsidR="00304616" w:rsidRPr="00A66C15" w:rsidRDefault="00500F82" w:rsidP="004F4120">
            <w:pPr>
              <w:spacing w:before="60" w:after="60"/>
              <w:rPr>
                <w:rFonts w:cstheme="minorHAnsi"/>
                <w:sz w:val="18"/>
                <w:szCs w:val="18"/>
              </w:rPr>
            </w:pPr>
            <w:r>
              <w:rPr>
                <w:rFonts w:cstheme="minorHAnsi"/>
                <w:noProof/>
                <w:sz w:val="18"/>
                <w:szCs w:val="18"/>
              </w:rPr>
              <w:lastRenderedPageBreak/>
              <w:drawing>
                <wp:inline distT="0" distB="0" distL="0" distR="0" wp14:anchorId="587BC07F" wp14:editId="3F1E6BD8">
                  <wp:extent cx="6217920" cy="2698115"/>
                  <wp:effectExtent l="0" t="0" r="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Restrictions assoc.png"/>
                          <pic:cNvPicPr/>
                        </pic:nvPicPr>
                        <pic:blipFill>
                          <a:blip r:embed="rId265">
                            <a:extLst>
                              <a:ext uri="{28A0092B-C50C-407E-A947-70E740481C1C}">
                                <a14:useLocalDpi xmlns:a14="http://schemas.microsoft.com/office/drawing/2010/main" val="0"/>
                              </a:ext>
                            </a:extLst>
                          </a:blip>
                          <a:stretch>
                            <a:fillRect/>
                          </a:stretch>
                        </pic:blipFill>
                        <pic:spPr>
                          <a:xfrm>
                            <a:off x="0" y="0"/>
                            <a:ext cx="6217920" cy="2698115"/>
                          </a:xfrm>
                          <a:prstGeom prst="rect">
                            <a:avLst/>
                          </a:prstGeom>
                        </pic:spPr>
                      </pic:pic>
                    </a:graphicData>
                  </a:graphic>
                </wp:inline>
              </w:drawing>
            </w:r>
          </w:p>
        </w:tc>
      </w:tr>
      <w:tr w:rsidR="004F4120" w:rsidRPr="00D90A3A" w14:paraId="6912A1A9" w14:textId="77777777" w:rsidTr="004F4120">
        <w:trPr>
          <w:trHeight w:val="70"/>
        </w:trPr>
        <w:tc>
          <w:tcPr>
            <w:tcW w:w="10008" w:type="dxa"/>
            <w:gridSpan w:val="13"/>
            <w:shd w:val="clear" w:color="auto" w:fill="auto"/>
          </w:tcPr>
          <w:p w14:paraId="68737040" w14:textId="77777777" w:rsidR="004F4120" w:rsidRPr="00A66C15" w:rsidRDefault="004F4120" w:rsidP="004F4120">
            <w:pPr>
              <w:spacing w:after="120"/>
              <w:rPr>
                <w:rFonts w:cstheme="minorHAnsi"/>
                <w:sz w:val="20"/>
                <w:u w:val="single"/>
                <w:lang w:val="en-AU"/>
              </w:rPr>
            </w:pPr>
            <w:r w:rsidRPr="00ED455F">
              <w:rPr>
                <w:rFonts w:cstheme="minorHAnsi"/>
                <w:sz w:val="20"/>
                <w:u w:val="single"/>
                <w:lang w:val="en-AU"/>
              </w:rPr>
              <w:t>INT 1 Reference:</w:t>
            </w:r>
          </w:p>
          <w:p w14:paraId="2FA6474E" w14:textId="77777777" w:rsidR="004F4120" w:rsidRPr="00370791" w:rsidRDefault="004F4120" w:rsidP="004F4120">
            <w:pPr>
              <w:spacing w:after="120"/>
              <w:rPr>
                <w:rFonts w:cstheme="minorHAnsi"/>
                <w:sz w:val="20"/>
                <w:lang w:val="en-AU"/>
              </w:rPr>
            </w:pPr>
            <w:r w:rsidRPr="006B2158">
              <w:rPr>
                <w:rFonts w:cstheme="minorHAnsi"/>
                <w:b/>
                <w:sz w:val="20"/>
                <w:lang w:val="en-AU"/>
              </w:rPr>
              <w:t>Restrictions</w:t>
            </w:r>
            <w:r w:rsidRPr="00370791">
              <w:rPr>
                <w:rFonts w:cstheme="minorHAnsi"/>
                <w:sz w:val="20"/>
                <w:lang w:val="en-AU"/>
              </w:rPr>
              <w:t xml:space="preserve"> is intended for restrictions that constrain the activities of vessels temporarily with or without the legal force, or for longer terms without the force of law; they may be issued by a local authority such as a port captain or US Coast Guard district.</w:t>
            </w:r>
          </w:p>
          <w:p w14:paraId="190A3F13" w14:textId="77777777" w:rsidR="004F4120" w:rsidRPr="00A66C15" w:rsidRDefault="004F4120" w:rsidP="004F412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3922772C" w14:textId="71630ED0" w:rsidR="004F4120" w:rsidRPr="00A66C15" w:rsidRDefault="004F4120"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Association </w:t>
            </w:r>
            <w:proofErr w:type="spellStart"/>
            <w:r w:rsidR="00500F82">
              <w:rPr>
                <w:rFonts w:cstheme="minorHAnsi"/>
                <w:i/>
                <w:sz w:val="20"/>
                <w:lang w:val="en-AU"/>
              </w:rPr>
              <w:t>A</w:t>
            </w:r>
            <w:r w:rsidR="00500F82" w:rsidRPr="00A66C15">
              <w:rPr>
                <w:rFonts w:cstheme="minorHAnsi"/>
                <w:i/>
                <w:sz w:val="20"/>
                <w:lang w:val="en-AU"/>
              </w:rPr>
              <w:t>ssociatedRxN</w:t>
            </w:r>
            <w:proofErr w:type="spellEnd"/>
            <w:r w:rsidR="00500F82" w:rsidRPr="00A66C15">
              <w:rPr>
                <w:rFonts w:cstheme="minorHAnsi"/>
                <w:sz w:val="20"/>
                <w:lang w:val="en-AU"/>
              </w:rPr>
              <w:t xml:space="preserve"> </w:t>
            </w:r>
            <w:r w:rsidRPr="00A66C15">
              <w:rPr>
                <w:rFonts w:cstheme="minorHAnsi"/>
                <w:sz w:val="20"/>
                <w:lang w:val="en-AU"/>
              </w:rPr>
              <w:t xml:space="preserve">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A66C15">
              <w:rPr>
                <w:rFonts w:cstheme="minorHAnsi"/>
                <w:i/>
                <w:sz w:val="20"/>
                <w:lang w:val="en-AU"/>
              </w:rPr>
              <w:t>invInformationAssociation</w:t>
            </w:r>
            <w:proofErr w:type="spellEnd"/>
            <w:r w:rsidRPr="00A66C15">
              <w:rPr>
                <w:rFonts w:cstheme="minorHAnsi"/>
                <w:sz w:val="20"/>
                <w:lang w:val="en-AU"/>
              </w:rPr>
              <w:t xml:space="preserve"> instead of the named role.</w:t>
            </w:r>
          </w:p>
          <w:p w14:paraId="7A42A075" w14:textId="32014BCB" w:rsidR="004F4120" w:rsidRPr="00A66C15" w:rsidRDefault="004F4120" w:rsidP="004F4120">
            <w:pPr>
              <w:autoSpaceDE w:val="0"/>
              <w:autoSpaceDN w:val="0"/>
              <w:adjustRightInd w:val="0"/>
              <w:spacing w:after="120"/>
              <w:rPr>
                <w:rFonts w:cstheme="minorHAnsi"/>
                <w:sz w:val="20"/>
                <w:lang w:val="en-AU"/>
              </w:rPr>
            </w:pPr>
            <w:r w:rsidRPr="00A66C15">
              <w:rPr>
                <w:rFonts w:cstheme="minorHAnsi"/>
                <w:sz w:val="20"/>
                <w:u w:val="single"/>
                <w:lang w:val="en-AU"/>
              </w:rPr>
              <w:t>Distinction:</w:t>
            </w:r>
            <w:r w:rsidR="009626EA">
              <w:rPr>
                <w:rFonts w:cstheme="minorHAnsi"/>
                <w:sz w:val="20"/>
                <w:u w:val="single"/>
                <w:lang w:val="en-AU"/>
              </w:rPr>
              <w:t xml:space="preserve"> </w:t>
            </w:r>
            <w:r w:rsidRPr="00A66C15">
              <w:rPr>
                <w:rFonts w:cstheme="minorHAnsi"/>
                <w:b/>
                <w:sz w:val="20"/>
                <w:lang w:val="en-AU"/>
              </w:rPr>
              <w:t>Nautical Information, Recommendations, Regulations</w:t>
            </w:r>
          </w:p>
        </w:tc>
      </w:tr>
    </w:tbl>
    <w:p w14:paraId="3C5D33CD" w14:textId="77777777" w:rsidR="000B66A8" w:rsidRPr="00ED455F" w:rsidRDefault="000B66A8">
      <w:pPr>
        <w:rPr>
          <w:rFonts w:cstheme="minorHAnsi"/>
        </w:rPr>
      </w:pPr>
    </w:p>
    <w:p w14:paraId="25451ED2" w14:textId="2D246364" w:rsidR="004F4120" w:rsidRPr="00A66C15" w:rsidRDefault="004F4120" w:rsidP="00EC438D">
      <w:pPr>
        <w:pStyle w:val="Heading2"/>
        <w:rPr>
          <w:rFonts w:asciiTheme="minorHAnsi" w:hAnsiTheme="minorHAnsi" w:cstheme="minorHAnsi"/>
        </w:rPr>
      </w:pPr>
      <w:bookmarkStart w:id="425" w:name="_Toc490817394"/>
      <w:bookmarkStart w:id="426" w:name="_Toc531133535"/>
      <w:r w:rsidRPr="00A66C15">
        <w:rPr>
          <w:rFonts w:asciiTheme="minorHAnsi" w:hAnsiTheme="minorHAnsi" w:cstheme="minorHAnsi"/>
        </w:rPr>
        <w:t>Recommendations</w:t>
      </w:r>
      <w:bookmarkEnd w:id="425"/>
      <w:bookmarkEnd w:id="426"/>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6"/>
        <w:gridCol w:w="1808"/>
        <w:gridCol w:w="219"/>
        <w:gridCol w:w="483"/>
        <w:gridCol w:w="899"/>
        <w:gridCol w:w="646"/>
        <w:gridCol w:w="405"/>
        <w:gridCol w:w="591"/>
        <w:gridCol w:w="158"/>
        <w:gridCol w:w="1250"/>
        <w:gridCol w:w="100"/>
        <w:gridCol w:w="900"/>
        <w:gridCol w:w="1373"/>
      </w:tblGrid>
      <w:tr w:rsidR="004F4120" w:rsidRPr="00D90A3A" w14:paraId="3A046432" w14:textId="77777777" w:rsidTr="004F4120">
        <w:trPr>
          <w:trHeight w:val="545"/>
        </w:trPr>
        <w:tc>
          <w:tcPr>
            <w:tcW w:w="10008" w:type="dxa"/>
            <w:gridSpan w:val="13"/>
            <w:shd w:val="clear" w:color="auto" w:fill="auto"/>
          </w:tcPr>
          <w:p w14:paraId="67BC332E" w14:textId="77777777" w:rsidR="004F4120" w:rsidRPr="00A66C15" w:rsidRDefault="004F4120" w:rsidP="004F4120">
            <w:pPr>
              <w:spacing w:after="120"/>
              <w:rPr>
                <w:rFonts w:cstheme="minorHAnsi"/>
                <w:sz w:val="20"/>
                <w:lang w:val="en-AU"/>
              </w:rPr>
            </w:pPr>
            <w:r w:rsidRPr="00ED455F">
              <w:rPr>
                <w:rFonts w:cstheme="minorHAnsi"/>
                <w:sz w:val="20"/>
                <w:u w:val="single"/>
                <w:lang w:val="en-AU"/>
              </w:rPr>
              <w:t xml:space="preserve">IHO Definition: </w:t>
            </w:r>
            <w:r w:rsidRPr="00A66C15">
              <w:rPr>
                <w:rFonts w:cstheme="minorHAnsi"/>
                <w:b/>
                <w:sz w:val="20"/>
                <w:lang w:val="en-AU"/>
              </w:rPr>
              <w:t xml:space="preserve">RECOMENDATIONS </w:t>
            </w:r>
            <w:r w:rsidRPr="00A66C15">
              <w:rPr>
                <w:rFonts w:cstheme="minorHAnsi"/>
                <w:sz w:val="20"/>
                <w:lang w:val="en-AU"/>
              </w:rPr>
              <w:t>Recommendations for a related area or facility.</w:t>
            </w:r>
          </w:p>
        </w:tc>
      </w:tr>
      <w:tr w:rsidR="004F4120" w:rsidRPr="00D90A3A" w14:paraId="02BBE24A" w14:textId="77777777" w:rsidTr="004F4120">
        <w:trPr>
          <w:trHeight w:val="485"/>
        </w:trPr>
        <w:tc>
          <w:tcPr>
            <w:tcW w:w="10008" w:type="dxa"/>
            <w:gridSpan w:val="13"/>
            <w:shd w:val="clear" w:color="auto" w:fill="auto"/>
            <w:vAlign w:val="center"/>
          </w:tcPr>
          <w:p w14:paraId="5584AF00" w14:textId="428997D5" w:rsidR="004F4120" w:rsidRPr="00A66C15" w:rsidRDefault="004F4120" w:rsidP="004F4120">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Pr="00A66C15">
              <w:rPr>
                <w:rFonts w:cstheme="minorHAnsi"/>
                <w:b/>
                <w:sz w:val="20"/>
                <w:lang w:val="en-AU"/>
              </w:rPr>
              <w:t xml:space="preserve"> Recommendations</w:t>
            </w:r>
          </w:p>
          <w:p w14:paraId="5E3A6EDC" w14:textId="77777777" w:rsidR="004F4120" w:rsidRPr="00A66C15" w:rsidRDefault="004F4120" w:rsidP="004F4120">
            <w:pPr>
              <w:rPr>
                <w:rFonts w:cstheme="minorHAnsi"/>
                <w:b/>
                <w:sz w:val="20"/>
                <w:lang w:val="en-AU"/>
              </w:rPr>
            </w:pPr>
            <w:r w:rsidRPr="00A66C15">
              <w:rPr>
                <w:rFonts w:cstheme="minorHAnsi"/>
                <w:b/>
                <w:sz w:val="20"/>
                <w:lang w:val="en-AU"/>
              </w:rPr>
              <w:t xml:space="preserve">Supertype: </w:t>
            </w:r>
            <w:proofErr w:type="spellStart"/>
            <w:r w:rsidRPr="00A66C15">
              <w:rPr>
                <w:rFonts w:cstheme="minorHAnsi"/>
                <w:b/>
                <w:sz w:val="20"/>
                <w:lang w:val="en-AU"/>
              </w:rPr>
              <w:t>AbstractRxN</w:t>
            </w:r>
            <w:proofErr w:type="spellEnd"/>
          </w:p>
        </w:tc>
      </w:tr>
      <w:tr w:rsidR="004F4120" w:rsidRPr="00D90A3A" w14:paraId="749AC946" w14:textId="77777777" w:rsidTr="004F4120">
        <w:trPr>
          <w:trHeight w:val="485"/>
        </w:trPr>
        <w:tc>
          <w:tcPr>
            <w:tcW w:w="10008" w:type="dxa"/>
            <w:gridSpan w:val="13"/>
            <w:shd w:val="clear" w:color="auto" w:fill="auto"/>
            <w:vAlign w:val="center"/>
          </w:tcPr>
          <w:p w14:paraId="7CE4E7BA" w14:textId="76C56842" w:rsidR="004F4120" w:rsidRPr="00ED455F" w:rsidRDefault="004F4120" w:rsidP="004F4120">
            <w:pPr>
              <w:rPr>
                <w:rFonts w:cstheme="minorHAnsi"/>
                <w:b/>
                <w:sz w:val="20"/>
                <w:u w:val="single"/>
                <w:lang w:val="en-AU"/>
              </w:rPr>
            </w:pPr>
            <w:r w:rsidRPr="00ED455F">
              <w:rPr>
                <w:rFonts w:cstheme="minorHAnsi"/>
                <w:b/>
                <w:sz w:val="20"/>
                <w:u w:val="single"/>
                <w:lang w:val="en-AU"/>
              </w:rPr>
              <w:t>Primitives:</w:t>
            </w:r>
            <w:r w:rsidR="009626EA">
              <w:rPr>
                <w:rFonts w:cstheme="minorHAnsi"/>
                <w:b/>
                <w:sz w:val="20"/>
                <w:u w:val="single"/>
                <w:lang w:val="en-AU"/>
              </w:rPr>
              <w:t xml:space="preserve"> </w:t>
            </w:r>
            <w:r w:rsidRPr="00A66C15">
              <w:rPr>
                <w:rFonts w:cstheme="minorHAnsi"/>
                <w:b/>
                <w:sz w:val="20"/>
                <w:lang w:val="en-AU"/>
              </w:rPr>
              <w:t>None</w:t>
            </w:r>
          </w:p>
        </w:tc>
      </w:tr>
      <w:tr w:rsidR="004F4120" w:rsidRPr="00D90A3A" w14:paraId="53E5F0E1" w14:textId="77777777" w:rsidTr="004F4120">
        <w:trPr>
          <w:trHeight w:val="1059"/>
        </w:trPr>
        <w:tc>
          <w:tcPr>
            <w:tcW w:w="2984" w:type="dxa"/>
            <w:gridSpan w:val="2"/>
            <w:shd w:val="clear" w:color="auto" w:fill="auto"/>
          </w:tcPr>
          <w:p w14:paraId="71287930" w14:textId="77777777" w:rsidR="004F4120" w:rsidRPr="00A66C15" w:rsidRDefault="004F4120" w:rsidP="004F4120">
            <w:pPr>
              <w:spacing w:after="120"/>
              <w:rPr>
                <w:rFonts w:cstheme="minorHAnsi"/>
                <w:color w:val="0000FF"/>
                <w:sz w:val="18"/>
                <w:szCs w:val="18"/>
                <w:lang w:val="en-AU"/>
              </w:rPr>
            </w:pPr>
            <w:r w:rsidRPr="00ED455F">
              <w:rPr>
                <w:rFonts w:cstheme="minorHAnsi"/>
                <w:i/>
                <w:color w:val="0000FF"/>
                <w:sz w:val="18"/>
                <w:szCs w:val="18"/>
                <w:lang w:val="en-AU"/>
              </w:rPr>
              <w:t>Real World</w:t>
            </w:r>
          </w:p>
          <w:p w14:paraId="38BE22E5" w14:textId="77777777" w:rsidR="004F4120" w:rsidRPr="00A66C15" w:rsidRDefault="004F4120" w:rsidP="004F4120">
            <w:pPr>
              <w:rPr>
                <w:rFonts w:cstheme="minorHAnsi"/>
                <w:b/>
                <w:color w:val="0000FF"/>
                <w:sz w:val="20"/>
                <w:lang w:val="en-AU"/>
              </w:rPr>
            </w:pPr>
          </w:p>
        </w:tc>
        <w:tc>
          <w:tcPr>
            <w:tcW w:w="3243" w:type="dxa"/>
            <w:gridSpan w:val="6"/>
            <w:shd w:val="clear" w:color="auto" w:fill="auto"/>
          </w:tcPr>
          <w:p w14:paraId="714D79CA"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444628FA" w14:textId="77777777" w:rsidR="004F4120" w:rsidRPr="00A66C15" w:rsidRDefault="004F4120" w:rsidP="004F4120">
            <w:pPr>
              <w:jc w:val="center"/>
              <w:rPr>
                <w:rFonts w:cstheme="minorHAnsi"/>
                <w:b/>
                <w:color w:val="0000FF"/>
                <w:sz w:val="20"/>
                <w:lang w:val="en-AU"/>
              </w:rPr>
            </w:pPr>
          </w:p>
        </w:tc>
        <w:tc>
          <w:tcPr>
            <w:tcW w:w="3781" w:type="dxa"/>
            <w:gridSpan w:val="5"/>
            <w:shd w:val="clear" w:color="auto" w:fill="auto"/>
          </w:tcPr>
          <w:p w14:paraId="529EDC8E" w14:textId="77777777" w:rsidR="004F4120" w:rsidRPr="00A66C15" w:rsidRDefault="004F4120" w:rsidP="004F4120">
            <w:pPr>
              <w:spacing w:after="120"/>
              <w:rPr>
                <w:rFonts w:cstheme="minorHAnsi"/>
                <w:i/>
                <w:color w:val="0000FF"/>
                <w:sz w:val="18"/>
                <w:szCs w:val="18"/>
                <w:lang w:val="en-AU"/>
              </w:rPr>
            </w:pPr>
            <w:r w:rsidRPr="00A66C15">
              <w:rPr>
                <w:rFonts w:cstheme="minorHAnsi"/>
                <w:i/>
                <w:color w:val="0000FF"/>
                <w:sz w:val="18"/>
                <w:szCs w:val="18"/>
                <w:lang w:val="en-AU"/>
              </w:rPr>
              <w:t>ECDIS Symbol</w:t>
            </w:r>
          </w:p>
          <w:p w14:paraId="33801658" w14:textId="77777777" w:rsidR="004F4120" w:rsidRPr="00A66C15" w:rsidRDefault="004F4120" w:rsidP="004F4120">
            <w:pPr>
              <w:rPr>
                <w:rFonts w:cstheme="minorHAnsi"/>
                <w:b/>
                <w:color w:val="0000FF"/>
                <w:sz w:val="20"/>
                <w:lang w:val="en-AU"/>
              </w:rPr>
            </w:pPr>
          </w:p>
        </w:tc>
      </w:tr>
      <w:tr w:rsidR="004F4120" w:rsidRPr="00D90A3A" w14:paraId="275F4C33" w14:textId="77777777" w:rsidTr="004F4120">
        <w:trPr>
          <w:trHeight w:val="545"/>
        </w:trPr>
        <w:tc>
          <w:tcPr>
            <w:tcW w:w="3686" w:type="dxa"/>
            <w:gridSpan w:val="4"/>
            <w:shd w:val="clear" w:color="auto" w:fill="auto"/>
            <w:vAlign w:val="center"/>
          </w:tcPr>
          <w:p w14:paraId="3756C972" w14:textId="19AAD54E" w:rsidR="004F4120" w:rsidRPr="00A66C15" w:rsidRDefault="004F4120" w:rsidP="004F4120">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5" w:type="dxa"/>
            <w:gridSpan w:val="2"/>
            <w:shd w:val="clear" w:color="auto" w:fill="auto"/>
            <w:vAlign w:val="center"/>
          </w:tcPr>
          <w:p w14:paraId="177AEEDC" w14:textId="77777777" w:rsidR="004F4120" w:rsidRPr="00A66C15" w:rsidRDefault="004F4120" w:rsidP="004F4120">
            <w:pPr>
              <w:rPr>
                <w:rFonts w:cstheme="minorHAnsi"/>
                <w:b/>
                <w:sz w:val="20"/>
                <w:lang w:val="en-AU"/>
              </w:rPr>
            </w:pPr>
            <w:r w:rsidRPr="00A66C15">
              <w:rPr>
                <w:rFonts w:cstheme="minorHAnsi"/>
                <w:b/>
                <w:sz w:val="20"/>
                <w:lang w:val="en-AU"/>
              </w:rPr>
              <w:t>S-57 Acronym</w:t>
            </w:r>
          </w:p>
        </w:tc>
        <w:tc>
          <w:tcPr>
            <w:tcW w:w="2504" w:type="dxa"/>
            <w:gridSpan w:val="5"/>
            <w:shd w:val="clear" w:color="auto" w:fill="auto"/>
            <w:vAlign w:val="center"/>
          </w:tcPr>
          <w:p w14:paraId="622A3C98" w14:textId="77777777" w:rsidR="004F4120" w:rsidRPr="00A66C15" w:rsidRDefault="004F4120" w:rsidP="004F4120">
            <w:pPr>
              <w:rPr>
                <w:rFonts w:cstheme="minorHAnsi"/>
                <w:b/>
                <w:sz w:val="20"/>
                <w:lang w:val="en-AU"/>
              </w:rPr>
            </w:pPr>
            <w:r w:rsidRPr="00A66C15">
              <w:rPr>
                <w:rFonts w:cstheme="minorHAnsi"/>
                <w:b/>
                <w:sz w:val="20"/>
                <w:lang w:val="en-AU"/>
              </w:rPr>
              <w:t>Allowable Encoding Value</w:t>
            </w:r>
          </w:p>
        </w:tc>
        <w:tc>
          <w:tcPr>
            <w:tcW w:w="900" w:type="dxa"/>
            <w:shd w:val="clear" w:color="auto" w:fill="auto"/>
            <w:vAlign w:val="center"/>
          </w:tcPr>
          <w:p w14:paraId="096388C9" w14:textId="77777777" w:rsidR="004F4120" w:rsidRPr="00A66C15" w:rsidRDefault="004F4120" w:rsidP="004F4120">
            <w:pPr>
              <w:rPr>
                <w:rFonts w:cstheme="minorHAnsi"/>
                <w:b/>
                <w:sz w:val="20"/>
                <w:lang w:val="en-AU"/>
              </w:rPr>
            </w:pPr>
            <w:r w:rsidRPr="00A66C15">
              <w:rPr>
                <w:rFonts w:cstheme="minorHAnsi"/>
                <w:b/>
                <w:sz w:val="20"/>
                <w:lang w:val="en-AU"/>
              </w:rPr>
              <w:t>Type</w:t>
            </w:r>
          </w:p>
        </w:tc>
        <w:tc>
          <w:tcPr>
            <w:tcW w:w="1373" w:type="dxa"/>
            <w:shd w:val="clear" w:color="auto" w:fill="auto"/>
            <w:vAlign w:val="center"/>
          </w:tcPr>
          <w:p w14:paraId="4A833A45" w14:textId="77777777" w:rsidR="004F4120" w:rsidRPr="00A66C15" w:rsidRDefault="004F4120" w:rsidP="004F4120">
            <w:pPr>
              <w:rPr>
                <w:rFonts w:cstheme="minorHAnsi"/>
                <w:b/>
                <w:sz w:val="20"/>
                <w:lang w:val="en-AU"/>
              </w:rPr>
            </w:pPr>
            <w:r w:rsidRPr="00A66C15">
              <w:rPr>
                <w:rFonts w:cstheme="minorHAnsi"/>
                <w:b/>
                <w:sz w:val="20"/>
                <w:lang w:val="en-AU"/>
              </w:rPr>
              <w:t>Multiplicity</w:t>
            </w:r>
          </w:p>
        </w:tc>
      </w:tr>
      <w:tr w:rsidR="00500F82" w:rsidRPr="00D90A3A" w14:paraId="11877285" w14:textId="77777777" w:rsidTr="00F476D7">
        <w:trPr>
          <w:trHeight w:val="20"/>
        </w:trPr>
        <w:tc>
          <w:tcPr>
            <w:tcW w:w="10008" w:type="dxa"/>
            <w:gridSpan w:val="13"/>
            <w:shd w:val="clear" w:color="auto" w:fill="auto"/>
          </w:tcPr>
          <w:p w14:paraId="4242A381" w14:textId="6CC73801" w:rsidR="00500F82" w:rsidRPr="00A66C15" w:rsidRDefault="00500F82" w:rsidP="004F4120">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31BC7131" wp14:editId="1E372A35">
                  <wp:extent cx="6217920" cy="5178872"/>
                  <wp:effectExtent l="0" t="0" r="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Recommendations attributes.png"/>
                          <pic:cNvPicPr/>
                        </pic:nvPicPr>
                        <pic:blipFill>
                          <a:blip r:embed="rId266">
                            <a:extLst>
                              <a:ext uri="{28A0092B-C50C-407E-A947-70E740481C1C}">
                                <a14:useLocalDpi xmlns:a14="http://schemas.microsoft.com/office/drawing/2010/main" val="0"/>
                              </a:ext>
                            </a:extLst>
                          </a:blip>
                          <a:stretch>
                            <a:fillRect/>
                          </a:stretch>
                        </pic:blipFill>
                        <pic:spPr>
                          <a:xfrm>
                            <a:off x="0" y="0"/>
                            <a:ext cx="6217920" cy="5178872"/>
                          </a:xfrm>
                          <a:prstGeom prst="rect">
                            <a:avLst/>
                          </a:prstGeom>
                        </pic:spPr>
                      </pic:pic>
                    </a:graphicData>
                  </a:graphic>
                </wp:inline>
              </w:drawing>
            </w:r>
          </w:p>
        </w:tc>
      </w:tr>
      <w:tr w:rsidR="004F4120" w:rsidRPr="00D90A3A" w14:paraId="1D8E0682" w14:textId="77777777" w:rsidTr="004F4120">
        <w:trPr>
          <w:trHeight w:val="20"/>
        </w:trPr>
        <w:tc>
          <w:tcPr>
            <w:tcW w:w="10008" w:type="dxa"/>
            <w:gridSpan w:val="13"/>
          </w:tcPr>
          <w:p w14:paraId="144105F3" w14:textId="77777777" w:rsidR="004F4120" w:rsidRPr="00A66C15" w:rsidRDefault="004F4120" w:rsidP="004F4120">
            <w:pPr>
              <w:spacing w:before="60" w:after="60"/>
              <w:rPr>
                <w:rFonts w:cstheme="minorHAnsi"/>
                <w:b/>
                <w:sz w:val="20"/>
                <w:u w:val="single"/>
              </w:rPr>
            </w:pPr>
            <w:r w:rsidRPr="00ED455F">
              <w:rPr>
                <w:rFonts w:cstheme="minorHAnsi"/>
                <w:b/>
                <w:sz w:val="20"/>
                <w:u w:val="single"/>
              </w:rPr>
              <w:t>Information associations</w:t>
            </w:r>
          </w:p>
        </w:tc>
      </w:tr>
      <w:tr w:rsidR="004F4120" w:rsidRPr="00D90A3A" w14:paraId="0B8F33EF" w14:textId="77777777" w:rsidTr="004F4120">
        <w:trPr>
          <w:trHeight w:val="20"/>
        </w:trPr>
        <w:tc>
          <w:tcPr>
            <w:tcW w:w="1176" w:type="dxa"/>
          </w:tcPr>
          <w:p w14:paraId="6C9C6AC9" w14:textId="77777777" w:rsidR="004F4120" w:rsidRPr="00A66C15" w:rsidRDefault="004F4120" w:rsidP="004F4120">
            <w:pPr>
              <w:spacing w:before="60" w:after="60"/>
              <w:rPr>
                <w:rFonts w:cstheme="minorHAnsi"/>
                <w:b/>
                <w:sz w:val="18"/>
                <w:szCs w:val="18"/>
              </w:rPr>
            </w:pPr>
            <w:r w:rsidRPr="00ED455F">
              <w:rPr>
                <w:rFonts w:cstheme="minorHAnsi"/>
                <w:b/>
                <w:sz w:val="18"/>
                <w:szCs w:val="18"/>
              </w:rPr>
              <w:t>Role Type</w:t>
            </w:r>
          </w:p>
        </w:tc>
        <w:tc>
          <w:tcPr>
            <w:tcW w:w="2027" w:type="dxa"/>
            <w:gridSpan w:val="2"/>
            <w:vAlign w:val="center"/>
          </w:tcPr>
          <w:p w14:paraId="47B99EC0" w14:textId="77777777" w:rsidR="004F4120" w:rsidRPr="00A66C15" w:rsidRDefault="004F4120" w:rsidP="004F4120">
            <w:pPr>
              <w:spacing w:before="60" w:after="60"/>
              <w:rPr>
                <w:rFonts w:cstheme="minorHAnsi"/>
                <w:b/>
                <w:sz w:val="18"/>
                <w:szCs w:val="18"/>
              </w:rPr>
            </w:pPr>
            <w:r w:rsidRPr="00A66C15">
              <w:rPr>
                <w:rFonts w:cstheme="minorHAnsi"/>
                <w:b/>
                <w:sz w:val="18"/>
                <w:szCs w:val="18"/>
              </w:rPr>
              <w:t>Association Name</w:t>
            </w:r>
          </w:p>
        </w:tc>
        <w:tc>
          <w:tcPr>
            <w:tcW w:w="1382" w:type="dxa"/>
            <w:gridSpan w:val="2"/>
            <w:vAlign w:val="center"/>
          </w:tcPr>
          <w:p w14:paraId="370BFDCC"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51" w:type="dxa"/>
            <w:gridSpan w:val="2"/>
            <w:vAlign w:val="center"/>
          </w:tcPr>
          <w:p w14:paraId="621450FA"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749" w:type="dxa"/>
            <w:gridSpan w:val="2"/>
            <w:vAlign w:val="center"/>
          </w:tcPr>
          <w:p w14:paraId="407366CE" w14:textId="77777777" w:rsidR="004F4120" w:rsidRPr="00A66C15" w:rsidRDefault="004F4120" w:rsidP="004F4120">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250" w:type="dxa"/>
            <w:vAlign w:val="center"/>
          </w:tcPr>
          <w:p w14:paraId="263BBA77" w14:textId="77777777" w:rsidR="004F4120" w:rsidRPr="00A66C15" w:rsidRDefault="004F4120" w:rsidP="004F4120">
            <w:pPr>
              <w:spacing w:before="60" w:after="60"/>
              <w:rPr>
                <w:rFonts w:cstheme="minorHAnsi"/>
                <w:b/>
                <w:sz w:val="18"/>
                <w:szCs w:val="18"/>
              </w:rPr>
            </w:pPr>
            <w:r w:rsidRPr="00A66C15">
              <w:rPr>
                <w:rFonts w:cstheme="minorHAnsi"/>
                <w:b/>
                <w:sz w:val="18"/>
                <w:szCs w:val="18"/>
              </w:rPr>
              <w:t>Class</w:t>
            </w:r>
          </w:p>
        </w:tc>
        <w:tc>
          <w:tcPr>
            <w:tcW w:w="1000" w:type="dxa"/>
            <w:gridSpan w:val="2"/>
            <w:vAlign w:val="center"/>
          </w:tcPr>
          <w:p w14:paraId="5C6D2199" w14:textId="77777777" w:rsidR="004F4120" w:rsidRPr="00A66C15" w:rsidRDefault="004F4120" w:rsidP="004F4120">
            <w:pPr>
              <w:spacing w:before="60" w:after="60"/>
              <w:rPr>
                <w:rFonts w:cstheme="minorHAnsi"/>
                <w:b/>
                <w:sz w:val="18"/>
                <w:szCs w:val="18"/>
              </w:rPr>
            </w:pPr>
            <w:r w:rsidRPr="00A66C15">
              <w:rPr>
                <w:rFonts w:cstheme="minorHAnsi"/>
                <w:b/>
                <w:sz w:val="18"/>
                <w:szCs w:val="18"/>
              </w:rPr>
              <w:t>Role</w:t>
            </w:r>
          </w:p>
        </w:tc>
        <w:tc>
          <w:tcPr>
            <w:tcW w:w="1373" w:type="dxa"/>
            <w:vAlign w:val="center"/>
          </w:tcPr>
          <w:p w14:paraId="61AED787" w14:textId="77777777" w:rsidR="004F4120" w:rsidRPr="00A66C15" w:rsidRDefault="004F4120" w:rsidP="004F4120">
            <w:pPr>
              <w:spacing w:before="60" w:after="60"/>
              <w:rPr>
                <w:rFonts w:cstheme="minorHAnsi"/>
                <w:b/>
                <w:sz w:val="18"/>
                <w:szCs w:val="18"/>
              </w:rPr>
            </w:pPr>
            <w:r w:rsidRPr="00A66C15">
              <w:rPr>
                <w:rFonts w:cstheme="minorHAnsi"/>
                <w:b/>
                <w:sz w:val="18"/>
                <w:szCs w:val="18"/>
              </w:rPr>
              <w:t>Multiplicity</w:t>
            </w:r>
          </w:p>
        </w:tc>
      </w:tr>
      <w:tr w:rsidR="00500F82" w:rsidRPr="00D90A3A" w14:paraId="334B411E" w14:textId="77777777" w:rsidTr="00F476D7">
        <w:trPr>
          <w:trHeight w:val="20"/>
        </w:trPr>
        <w:tc>
          <w:tcPr>
            <w:tcW w:w="10008" w:type="dxa"/>
            <w:gridSpan w:val="13"/>
          </w:tcPr>
          <w:p w14:paraId="797C5EBC" w14:textId="35702F1E" w:rsidR="00500F82" w:rsidRPr="00A66C15" w:rsidRDefault="00500F82" w:rsidP="004F4120">
            <w:pPr>
              <w:spacing w:before="60" w:after="60"/>
              <w:rPr>
                <w:rFonts w:cstheme="minorHAnsi"/>
                <w:sz w:val="18"/>
                <w:szCs w:val="18"/>
              </w:rPr>
            </w:pPr>
            <w:r>
              <w:rPr>
                <w:rFonts w:cstheme="minorHAnsi"/>
                <w:noProof/>
                <w:sz w:val="18"/>
                <w:szCs w:val="18"/>
              </w:rPr>
              <w:lastRenderedPageBreak/>
              <w:drawing>
                <wp:inline distT="0" distB="0" distL="0" distR="0" wp14:anchorId="2BCC5F87" wp14:editId="7486ED3D">
                  <wp:extent cx="6217920" cy="27622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Recommendations assoc.png"/>
                          <pic:cNvPicPr/>
                        </pic:nvPicPr>
                        <pic:blipFill>
                          <a:blip r:embed="rId267">
                            <a:extLst>
                              <a:ext uri="{28A0092B-C50C-407E-A947-70E740481C1C}">
                                <a14:useLocalDpi xmlns:a14="http://schemas.microsoft.com/office/drawing/2010/main" val="0"/>
                              </a:ext>
                            </a:extLst>
                          </a:blip>
                          <a:stretch>
                            <a:fillRect/>
                          </a:stretch>
                        </pic:blipFill>
                        <pic:spPr>
                          <a:xfrm>
                            <a:off x="0" y="0"/>
                            <a:ext cx="6217920" cy="2762250"/>
                          </a:xfrm>
                          <a:prstGeom prst="rect">
                            <a:avLst/>
                          </a:prstGeom>
                        </pic:spPr>
                      </pic:pic>
                    </a:graphicData>
                  </a:graphic>
                </wp:inline>
              </w:drawing>
            </w:r>
          </w:p>
        </w:tc>
      </w:tr>
      <w:tr w:rsidR="004F4120" w:rsidRPr="00D90A3A" w14:paraId="7A86ECF1" w14:textId="77777777" w:rsidTr="004F4120">
        <w:trPr>
          <w:trHeight w:val="70"/>
        </w:trPr>
        <w:tc>
          <w:tcPr>
            <w:tcW w:w="10008" w:type="dxa"/>
            <w:gridSpan w:val="13"/>
            <w:shd w:val="clear" w:color="auto" w:fill="auto"/>
          </w:tcPr>
          <w:p w14:paraId="5F7A4C17" w14:textId="77777777" w:rsidR="004F4120" w:rsidRPr="00A66C15" w:rsidRDefault="004F4120" w:rsidP="004F4120">
            <w:pPr>
              <w:spacing w:after="120"/>
              <w:rPr>
                <w:rFonts w:cstheme="minorHAnsi"/>
                <w:sz w:val="20"/>
                <w:lang w:val="en-AU"/>
              </w:rPr>
            </w:pPr>
            <w:r w:rsidRPr="00ED455F">
              <w:rPr>
                <w:rFonts w:cstheme="minorHAnsi"/>
                <w:sz w:val="20"/>
                <w:u w:val="single"/>
                <w:lang w:val="en-AU"/>
              </w:rPr>
              <w:t>INT 1 Reference:</w:t>
            </w:r>
          </w:p>
          <w:p w14:paraId="71C5FD06" w14:textId="77777777" w:rsidR="004F4120" w:rsidRPr="00A66C15" w:rsidRDefault="004F4120" w:rsidP="004F412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5388B3E2" w14:textId="551DCACD" w:rsidR="004F4120" w:rsidRPr="00A66C15" w:rsidRDefault="004F4120" w:rsidP="004F4120">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Association </w:t>
            </w:r>
            <w:proofErr w:type="spellStart"/>
            <w:r w:rsidR="00500F82">
              <w:rPr>
                <w:rFonts w:cstheme="minorHAnsi"/>
                <w:i/>
                <w:sz w:val="20"/>
                <w:lang w:val="en-AU"/>
              </w:rPr>
              <w:t>A</w:t>
            </w:r>
            <w:r w:rsidR="00500F82" w:rsidRPr="00A66C15">
              <w:rPr>
                <w:rFonts w:cstheme="minorHAnsi"/>
                <w:i/>
                <w:sz w:val="20"/>
                <w:lang w:val="en-AU"/>
              </w:rPr>
              <w:t>ssociatedRxN</w:t>
            </w:r>
            <w:proofErr w:type="spellEnd"/>
            <w:r w:rsidR="00500F82" w:rsidRPr="00A66C15">
              <w:rPr>
                <w:rFonts w:cstheme="minorHAnsi"/>
                <w:sz w:val="20"/>
                <w:lang w:val="en-AU"/>
              </w:rPr>
              <w:t xml:space="preserve"> </w:t>
            </w:r>
            <w:r w:rsidRPr="00A66C15">
              <w:rPr>
                <w:rFonts w:cstheme="minorHAnsi"/>
                <w:sz w:val="20"/>
                <w:lang w:val="en-AU"/>
              </w:rPr>
              <w:t xml:space="preserve">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A66C15">
              <w:rPr>
                <w:rFonts w:cstheme="minorHAnsi"/>
                <w:i/>
                <w:sz w:val="20"/>
                <w:lang w:val="en-AU"/>
              </w:rPr>
              <w:t>invInformationAssociation</w:t>
            </w:r>
            <w:proofErr w:type="spellEnd"/>
            <w:r w:rsidRPr="00A66C15">
              <w:rPr>
                <w:rFonts w:cstheme="minorHAnsi"/>
                <w:sz w:val="20"/>
                <w:lang w:val="en-AU"/>
              </w:rPr>
              <w:t xml:space="preserve"> instead of the named role.</w:t>
            </w:r>
          </w:p>
          <w:p w14:paraId="3E69C3BD" w14:textId="08720A2A" w:rsidR="004F4120" w:rsidRPr="00A66C15" w:rsidRDefault="004F4120" w:rsidP="004F4120">
            <w:pPr>
              <w:autoSpaceDE w:val="0"/>
              <w:autoSpaceDN w:val="0"/>
              <w:adjustRightInd w:val="0"/>
              <w:spacing w:after="120"/>
              <w:rPr>
                <w:rFonts w:cstheme="minorHAnsi"/>
                <w:sz w:val="20"/>
                <w:lang w:val="en-AU"/>
              </w:rPr>
            </w:pPr>
            <w:r w:rsidRPr="00A66C15">
              <w:rPr>
                <w:rFonts w:cstheme="minorHAnsi"/>
                <w:sz w:val="20"/>
                <w:u w:val="single"/>
                <w:lang w:val="en-AU"/>
              </w:rPr>
              <w:t>Distinction:</w:t>
            </w:r>
            <w:r w:rsidR="007406BC">
              <w:rPr>
                <w:rFonts w:cstheme="minorHAnsi"/>
                <w:sz w:val="20"/>
                <w:u w:val="single"/>
                <w:lang w:val="en-AU"/>
              </w:rPr>
              <w:t xml:space="preserve"> </w:t>
            </w:r>
            <w:r w:rsidRPr="00A66C15">
              <w:rPr>
                <w:rFonts w:cstheme="minorHAnsi"/>
                <w:b/>
                <w:sz w:val="20"/>
                <w:lang w:val="en-AU"/>
              </w:rPr>
              <w:t>Nautical Information, Recommendations, Restrictions</w:t>
            </w:r>
          </w:p>
        </w:tc>
      </w:tr>
    </w:tbl>
    <w:p w14:paraId="4B478F26" w14:textId="77777777" w:rsidR="000B66A8" w:rsidRPr="00ED455F" w:rsidRDefault="000B66A8">
      <w:pPr>
        <w:rPr>
          <w:rFonts w:cstheme="minorHAnsi"/>
        </w:rPr>
      </w:pPr>
    </w:p>
    <w:p w14:paraId="442DD1C6" w14:textId="3036BF21" w:rsidR="004E3696" w:rsidRPr="00ED455F" w:rsidRDefault="004E3696" w:rsidP="00EC438D">
      <w:pPr>
        <w:pStyle w:val="Heading2"/>
        <w:rPr>
          <w:rStyle w:val="standardtextcolour"/>
          <w:rFonts w:asciiTheme="minorHAnsi" w:eastAsiaTheme="minorHAnsi" w:hAnsiTheme="minorHAnsi" w:cstheme="minorHAnsi"/>
          <w:b w:val="0"/>
          <w:bCs w:val="0"/>
          <w:sz w:val="22"/>
          <w:szCs w:val="22"/>
          <w:lang w:val="en-CA" w:eastAsia="en-US"/>
        </w:rPr>
      </w:pPr>
      <w:bookmarkStart w:id="427" w:name="_Toc490817387"/>
      <w:bookmarkStart w:id="428" w:name="_Toc531133536"/>
      <w:r w:rsidRPr="00A66C15">
        <w:rPr>
          <w:rStyle w:val="standardtextcolour"/>
          <w:rFonts w:asciiTheme="minorHAnsi" w:hAnsiTheme="minorHAnsi" w:cstheme="minorHAnsi"/>
        </w:rPr>
        <w:t>Authority</w:t>
      </w:r>
      <w:bookmarkEnd w:id="427"/>
      <w:bookmarkEnd w:id="428"/>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6"/>
        <w:gridCol w:w="1816"/>
        <w:gridCol w:w="219"/>
        <w:gridCol w:w="467"/>
        <w:gridCol w:w="971"/>
        <w:gridCol w:w="573"/>
        <w:gridCol w:w="418"/>
        <w:gridCol w:w="602"/>
        <w:gridCol w:w="389"/>
        <w:gridCol w:w="991"/>
        <w:gridCol w:w="207"/>
        <w:gridCol w:w="785"/>
        <w:gridCol w:w="1384"/>
      </w:tblGrid>
      <w:tr w:rsidR="004E3696" w:rsidRPr="00D90A3A" w14:paraId="15F6A657" w14:textId="77777777" w:rsidTr="0056144C">
        <w:trPr>
          <w:trHeight w:val="545"/>
        </w:trPr>
        <w:tc>
          <w:tcPr>
            <w:tcW w:w="10008" w:type="dxa"/>
            <w:gridSpan w:val="13"/>
            <w:shd w:val="clear" w:color="auto" w:fill="auto"/>
          </w:tcPr>
          <w:p w14:paraId="2CD5825B" w14:textId="747A230C" w:rsidR="004E3696" w:rsidRPr="00A66C15" w:rsidRDefault="004E3696" w:rsidP="0056144C">
            <w:pPr>
              <w:spacing w:after="120"/>
              <w:rPr>
                <w:rFonts w:cstheme="minorHAnsi"/>
                <w:sz w:val="20"/>
                <w:lang w:val="en-AU"/>
              </w:rPr>
            </w:pPr>
            <w:r w:rsidRPr="00A66C15">
              <w:rPr>
                <w:rFonts w:cstheme="minorHAnsi"/>
                <w:sz w:val="20"/>
                <w:u w:val="single"/>
                <w:lang w:val="en-AU"/>
              </w:rPr>
              <w:t xml:space="preserve">IHO Definition: </w:t>
            </w:r>
            <w:r w:rsidRPr="00A66C15">
              <w:rPr>
                <w:rFonts w:cstheme="minorHAnsi"/>
                <w:b/>
                <w:sz w:val="20"/>
                <w:lang w:val="en-AU"/>
              </w:rPr>
              <w:t>AUTHORITY</w:t>
            </w:r>
            <w:r w:rsidRPr="00A66C15">
              <w:rPr>
                <w:rFonts w:cstheme="minorHAnsi"/>
                <w:sz w:val="20"/>
                <w:lang w:val="en-AU"/>
              </w:rPr>
              <w:t xml:space="preserve">.  </w:t>
            </w:r>
            <w:r w:rsidR="009000FD" w:rsidRPr="009000FD">
              <w:rPr>
                <w:rFonts w:cstheme="minorHAnsi"/>
                <w:sz w:val="20"/>
                <w:lang w:val="en-AU"/>
              </w:rPr>
              <w:t>A person or organization that has the legally delegated or invested authority, capacity, or power to perform a designated function</w:t>
            </w:r>
            <w:r w:rsidR="002E08C4">
              <w:rPr>
                <w:rFonts w:cstheme="minorHAnsi"/>
                <w:sz w:val="20"/>
                <w:lang w:val="en-AU"/>
              </w:rPr>
              <w:t xml:space="preserve"> or exert administrative control</w:t>
            </w:r>
            <w:r w:rsidR="009000FD" w:rsidRPr="009000FD">
              <w:rPr>
                <w:rFonts w:cstheme="minorHAnsi"/>
                <w:sz w:val="20"/>
                <w:lang w:val="en-AU"/>
              </w:rPr>
              <w:t>.</w:t>
            </w:r>
          </w:p>
        </w:tc>
      </w:tr>
      <w:tr w:rsidR="004E3696" w:rsidRPr="00D90A3A" w14:paraId="31934148" w14:textId="77777777" w:rsidTr="0056144C">
        <w:trPr>
          <w:trHeight w:val="485"/>
        </w:trPr>
        <w:tc>
          <w:tcPr>
            <w:tcW w:w="10008" w:type="dxa"/>
            <w:gridSpan w:val="13"/>
            <w:shd w:val="clear" w:color="auto" w:fill="auto"/>
            <w:vAlign w:val="center"/>
          </w:tcPr>
          <w:p w14:paraId="325823CF" w14:textId="66761BDD" w:rsidR="004E3696" w:rsidRPr="00A66C15" w:rsidRDefault="004E3696" w:rsidP="0056144C">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00F9385E">
              <w:rPr>
                <w:rFonts w:cstheme="minorHAnsi"/>
                <w:b/>
                <w:sz w:val="20"/>
                <w:u w:val="single"/>
                <w:lang w:val="en-AU"/>
              </w:rPr>
              <w:t xml:space="preserve"> </w:t>
            </w:r>
            <w:r w:rsidRPr="00A66C15">
              <w:rPr>
                <w:rFonts w:cstheme="minorHAnsi"/>
                <w:b/>
                <w:sz w:val="20"/>
                <w:lang w:val="en-AU"/>
              </w:rPr>
              <w:t>Authority</w:t>
            </w:r>
          </w:p>
          <w:p w14:paraId="7A628B9F" w14:textId="1626C9F4" w:rsidR="004E3696" w:rsidRPr="00A66C15" w:rsidRDefault="004E3696" w:rsidP="0056144C">
            <w:pPr>
              <w:rPr>
                <w:rFonts w:cstheme="minorHAnsi"/>
                <w:b/>
                <w:sz w:val="20"/>
                <w:lang w:val="en-AU"/>
              </w:rPr>
            </w:pPr>
            <w:r w:rsidRPr="00A66C15">
              <w:rPr>
                <w:rFonts w:cstheme="minorHAnsi"/>
                <w:b/>
                <w:sz w:val="20"/>
                <w:lang w:val="en-AU"/>
              </w:rPr>
              <w:t xml:space="preserve">Supertype: </w:t>
            </w:r>
            <w:r w:rsidR="00700B72">
              <w:rPr>
                <w:rFonts w:cstheme="minorHAnsi"/>
                <w:b/>
                <w:sz w:val="20"/>
                <w:lang w:val="en-AU"/>
              </w:rPr>
              <w:t>I</w:t>
            </w:r>
            <w:r w:rsidR="00700B72" w:rsidRPr="00A66C15">
              <w:rPr>
                <w:rFonts w:cstheme="minorHAnsi"/>
                <w:b/>
                <w:sz w:val="20"/>
                <w:lang w:val="en-AU"/>
              </w:rPr>
              <w:t>nformation</w:t>
            </w:r>
            <w:r w:rsidR="0094585A">
              <w:rPr>
                <w:rFonts w:cstheme="minorHAnsi"/>
                <w:b/>
                <w:sz w:val="20"/>
                <w:lang w:val="en-AU"/>
              </w:rPr>
              <w:t xml:space="preserve"> </w:t>
            </w:r>
            <w:r w:rsidR="00700B72" w:rsidRPr="00A66C15">
              <w:rPr>
                <w:rFonts w:cstheme="minorHAnsi"/>
                <w:b/>
                <w:sz w:val="20"/>
                <w:lang w:val="en-AU"/>
              </w:rPr>
              <w:t>Type</w:t>
            </w:r>
          </w:p>
        </w:tc>
      </w:tr>
      <w:tr w:rsidR="004E3696" w:rsidRPr="00D90A3A" w14:paraId="17234D7C" w14:textId="77777777" w:rsidTr="0056144C">
        <w:trPr>
          <w:trHeight w:val="485"/>
        </w:trPr>
        <w:tc>
          <w:tcPr>
            <w:tcW w:w="10008" w:type="dxa"/>
            <w:gridSpan w:val="13"/>
            <w:shd w:val="clear" w:color="auto" w:fill="auto"/>
            <w:vAlign w:val="center"/>
          </w:tcPr>
          <w:p w14:paraId="793C3DFF" w14:textId="37676F54" w:rsidR="004E3696" w:rsidRPr="00ED455F" w:rsidRDefault="004E3696" w:rsidP="0056144C">
            <w:pPr>
              <w:rPr>
                <w:rFonts w:cstheme="minorHAnsi"/>
                <w:b/>
                <w:sz w:val="20"/>
                <w:u w:val="single"/>
                <w:lang w:val="en-AU"/>
              </w:rPr>
            </w:pPr>
            <w:r w:rsidRPr="00ED455F">
              <w:rPr>
                <w:rFonts w:cstheme="minorHAnsi"/>
                <w:b/>
                <w:sz w:val="20"/>
                <w:u w:val="single"/>
                <w:lang w:val="en-AU"/>
              </w:rPr>
              <w:t>Primitives:</w:t>
            </w:r>
            <w:r w:rsidR="0094585A">
              <w:rPr>
                <w:rFonts w:cstheme="minorHAnsi"/>
                <w:b/>
                <w:sz w:val="20"/>
                <w:u w:val="single"/>
                <w:lang w:val="en-AU"/>
              </w:rPr>
              <w:t xml:space="preserve"> </w:t>
            </w:r>
            <w:r w:rsidRPr="00A66C15">
              <w:rPr>
                <w:rFonts w:cstheme="minorHAnsi"/>
                <w:b/>
                <w:sz w:val="20"/>
                <w:lang w:val="en-AU"/>
              </w:rPr>
              <w:t>None</w:t>
            </w:r>
          </w:p>
        </w:tc>
      </w:tr>
      <w:tr w:rsidR="004E3696" w:rsidRPr="00D90A3A" w14:paraId="25164510" w14:textId="77777777" w:rsidTr="0056144C">
        <w:trPr>
          <w:trHeight w:val="1059"/>
        </w:trPr>
        <w:tc>
          <w:tcPr>
            <w:tcW w:w="3002" w:type="dxa"/>
            <w:gridSpan w:val="2"/>
            <w:shd w:val="clear" w:color="auto" w:fill="auto"/>
          </w:tcPr>
          <w:p w14:paraId="40604C9D" w14:textId="77777777" w:rsidR="004E3696" w:rsidRPr="00A66C15" w:rsidRDefault="004E3696"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4967F036" w14:textId="77777777" w:rsidR="004E3696" w:rsidRPr="00A66C15" w:rsidRDefault="004E3696" w:rsidP="0056144C">
            <w:pPr>
              <w:rPr>
                <w:rFonts w:cstheme="minorHAnsi"/>
                <w:b/>
                <w:color w:val="0000FF"/>
                <w:sz w:val="20"/>
                <w:lang w:val="en-AU"/>
              </w:rPr>
            </w:pPr>
          </w:p>
        </w:tc>
        <w:tc>
          <w:tcPr>
            <w:tcW w:w="3250" w:type="dxa"/>
            <w:gridSpan w:val="6"/>
            <w:shd w:val="clear" w:color="auto" w:fill="auto"/>
          </w:tcPr>
          <w:p w14:paraId="337724E7"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7CCF9139" w14:textId="77777777" w:rsidR="004E3696" w:rsidRPr="00A66C15" w:rsidRDefault="004E3696" w:rsidP="0056144C">
            <w:pPr>
              <w:jc w:val="center"/>
              <w:rPr>
                <w:rFonts w:cstheme="minorHAnsi"/>
                <w:b/>
                <w:color w:val="0000FF"/>
                <w:sz w:val="20"/>
                <w:lang w:val="en-AU"/>
              </w:rPr>
            </w:pPr>
          </w:p>
        </w:tc>
        <w:tc>
          <w:tcPr>
            <w:tcW w:w="3756" w:type="dxa"/>
            <w:gridSpan w:val="5"/>
            <w:shd w:val="clear" w:color="auto" w:fill="auto"/>
          </w:tcPr>
          <w:p w14:paraId="420339B5"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10C9B44A" w14:textId="77777777" w:rsidR="004E3696" w:rsidRPr="00A66C15" w:rsidRDefault="004E3696" w:rsidP="0056144C">
            <w:pPr>
              <w:rPr>
                <w:rFonts w:cstheme="minorHAnsi"/>
                <w:b/>
                <w:color w:val="0000FF"/>
                <w:sz w:val="20"/>
                <w:lang w:val="en-AU"/>
              </w:rPr>
            </w:pPr>
          </w:p>
        </w:tc>
      </w:tr>
      <w:tr w:rsidR="004E3696" w:rsidRPr="00D90A3A" w14:paraId="6403BE07" w14:textId="77777777" w:rsidTr="0056144C">
        <w:trPr>
          <w:trHeight w:val="545"/>
        </w:trPr>
        <w:tc>
          <w:tcPr>
            <w:tcW w:w="3688" w:type="dxa"/>
            <w:gridSpan w:val="4"/>
            <w:shd w:val="clear" w:color="auto" w:fill="auto"/>
            <w:vAlign w:val="center"/>
          </w:tcPr>
          <w:p w14:paraId="626449E8" w14:textId="154A3AD8" w:rsidR="004E3696" w:rsidRPr="00A66C15" w:rsidRDefault="004E3696" w:rsidP="0056144C">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4" w:type="dxa"/>
            <w:gridSpan w:val="2"/>
            <w:shd w:val="clear" w:color="auto" w:fill="auto"/>
            <w:vAlign w:val="center"/>
          </w:tcPr>
          <w:p w14:paraId="3C7433FB" w14:textId="77777777" w:rsidR="004E3696" w:rsidRPr="00A66C15" w:rsidRDefault="004E3696" w:rsidP="0056144C">
            <w:pPr>
              <w:rPr>
                <w:rFonts w:cstheme="minorHAnsi"/>
                <w:b/>
                <w:sz w:val="20"/>
                <w:lang w:val="en-AU"/>
              </w:rPr>
            </w:pPr>
            <w:r w:rsidRPr="00A66C15">
              <w:rPr>
                <w:rFonts w:cstheme="minorHAnsi"/>
                <w:b/>
                <w:sz w:val="20"/>
                <w:lang w:val="en-AU"/>
              </w:rPr>
              <w:t>S-57 Acronym</w:t>
            </w:r>
          </w:p>
        </w:tc>
        <w:tc>
          <w:tcPr>
            <w:tcW w:w="2607" w:type="dxa"/>
            <w:gridSpan w:val="5"/>
            <w:shd w:val="clear" w:color="auto" w:fill="auto"/>
            <w:vAlign w:val="center"/>
          </w:tcPr>
          <w:p w14:paraId="50FAF0D6" w14:textId="77777777" w:rsidR="004E3696" w:rsidRPr="00A66C15" w:rsidRDefault="004E3696" w:rsidP="0056144C">
            <w:pPr>
              <w:rPr>
                <w:rFonts w:cstheme="minorHAnsi"/>
                <w:b/>
                <w:sz w:val="20"/>
                <w:lang w:val="en-AU"/>
              </w:rPr>
            </w:pPr>
            <w:r w:rsidRPr="00A66C15">
              <w:rPr>
                <w:rFonts w:cstheme="minorHAnsi"/>
                <w:b/>
                <w:sz w:val="20"/>
                <w:lang w:val="en-AU"/>
              </w:rPr>
              <w:t>Allowable Encoding Value</w:t>
            </w:r>
          </w:p>
        </w:tc>
        <w:tc>
          <w:tcPr>
            <w:tcW w:w="785" w:type="dxa"/>
            <w:shd w:val="clear" w:color="auto" w:fill="auto"/>
            <w:vAlign w:val="center"/>
          </w:tcPr>
          <w:p w14:paraId="45F6149D" w14:textId="77777777" w:rsidR="004E3696" w:rsidRPr="00A66C15" w:rsidRDefault="004E3696" w:rsidP="0056144C">
            <w:pPr>
              <w:rPr>
                <w:rFonts w:cstheme="minorHAnsi"/>
                <w:b/>
                <w:sz w:val="20"/>
                <w:lang w:val="en-AU"/>
              </w:rPr>
            </w:pPr>
            <w:r w:rsidRPr="00A66C15">
              <w:rPr>
                <w:rFonts w:cstheme="minorHAnsi"/>
                <w:b/>
                <w:sz w:val="20"/>
                <w:lang w:val="en-AU"/>
              </w:rPr>
              <w:t>Type</w:t>
            </w:r>
          </w:p>
        </w:tc>
        <w:tc>
          <w:tcPr>
            <w:tcW w:w="1384" w:type="dxa"/>
            <w:shd w:val="clear" w:color="auto" w:fill="auto"/>
            <w:vAlign w:val="center"/>
          </w:tcPr>
          <w:p w14:paraId="0C81A0D5" w14:textId="77777777" w:rsidR="004E3696" w:rsidRPr="00A66C15" w:rsidRDefault="004E3696" w:rsidP="0056144C">
            <w:pPr>
              <w:rPr>
                <w:rFonts w:cstheme="minorHAnsi"/>
                <w:b/>
                <w:sz w:val="20"/>
                <w:lang w:val="en-AU"/>
              </w:rPr>
            </w:pPr>
            <w:r w:rsidRPr="00A66C15">
              <w:rPr>
                <w:rFonts w:cstheme="minorHAnsi"/>
                <w:b/>
                <w:sz w:val="20"/>
                <w:lang w:val="en-AU"/>
              </w:rPr>
              <w:t>Multiplicity</w:t>
            </w:r>
          </w:p>
        </w:tc>
      </w:tr>
      <w:tr w:rsidR="007406BC" w:rsidRPr="00D90A3A" w14:paraId="1CDD44B5" w14:textId="77777777" w:rsidTr="00F476D7">
        <w:trPr>
          <w:trHeight w:val="20"/>
        </w:trPr>
        <w:tc>
          <w:tcPr>
            <w:tcW w:w="10008" w:type="dxa"/>
            <w:gridSpan w:val="13"/>
            <w:shd w:val="clear" w:color="auto" w:fill="auto"/>
          </w:tcPr>
          <w:p w14:paraId="601B92D8" w14:textId="65FB0D2C" w:rsidR="007406BC" w:rsidRPr="00A66C15" w:rsidRDefault="00655B54" w:rsidP="0056144C">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6B3547BF" wp14:editId="5F19B45E">
                  <wp:extent cx="6217920" cy="31623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Authority attributes.png"/>
                          <pic:cNvPicPr/>
                        </pic:nvPicPr>
                        <pic:blipFill>
                          <a:blip r:embed="rId268">
                            <a:extLst>
                              <a:ext uri="{28A0092B-C50C-407E-A947-70E740481C1C}">
                                <a14:useLocalDpi xmlns:a14="http://schemas.microsoft.com/office/drawing/2010/main" val="0"/>
                              </a:ext>
                            </a:extLst>
                          </a:blip>
                          <a:stretch>
                            <a:fillRect/>
                          </a:stretch>
                        </pic:blipFill>
                        <pic:spPr>
                          <a:xfrm>
                            <a:off x="0" y="0"/>
                            <a:ext cx="6217920" cy="3162300"/>
                          </a:xfrm>
                          <a:prstGeom prst="rect">
                            <a:avLst/>
                          </a:prstGeom>
                        </pic:spPr>
                      </pic:pic>
                    </a:graphicData>
                  </a:graphic>
                </wp:inline>
              </w:drawing>
            </w:r>
          </w:p>
        </w:tc>
      </w:tr>
      <w:tr w:rsidR="004E3696" w:rsidRPr="00D90A3A" w14:paraId="7490E8FB" w14:textId="77777777" w:rsidTr="0056144C">
        <w:trPr>
          <w:trHeight w:val="20"/>
        </w:trPr>
        <w:tc>
          <w:tcPr>
            <w:tcW w:w="10008" w:type="dxa"/>
            <w:gridSpan w:val="13"/>
          </w:tcPr>
          <w:p w14:paraId="3E98520F" w14:textId="77777777" w:rsidR="004E3696" w:rsidRPr="00A66C15" w:rsidRDefault="004E3696" w:rsidP="0056144C">
            <w:pPr>
              <w:spacing w:before="60" w:after="60"/>
              <w:rPr>
                <w:rFonts w:cstheme="minorHAnsi"/>
                <w:b/>
                <w:sz w:val="20"/>
                <w:u w:val="single"/>
              </w:rPr>
            </w:pPr>
            <w:r w:rsidRPr="00ED455F">
              <w:rPr>
                <w:rFonts w:cstheme="minorHAnsi"/>
                <w:b/>
                <w:sz w:val="20"/>
                <w:u w:val="single"/>
              </w:rPr>
              <w:t>Information associations</w:t>
            </w:r>
          </w:p>
        </w:tc>
      </w:tr>
      <w:tr w:rsidR="004E3696" w:rsidRPr="00D90A3A" w14:paraId="0BF6EDE4" w14:textId="77777777" w:rsidTr="0056144C">
        <w:trPr>
          <w:trHeight w:val="20"/>
        </w:trPr>
        <w:tc>
          <w:tcPr>
            <w:tcW w:w="1186" w:type="dxa"/>
          </w:tcPr>
          <w:p w14:paraId="7646D5B9" w14:textId="77777777" w:rsidR="004E3696" w:rsidRPr="00A66C15" w:rsidRDefault="004E3696" w:rsidP="0056144C">
            <w:pPr>
              <w:spacing w:before="60" w:after="60"/>
              <w:rPr>
                <w:rFonts w:cstheme="minorHAnsi"/>
                <w:b/>
                <w:sz w:val="18"/>
                <w:szCs w:val="18"/>
              </w:rPr>
            </w:pPr>
            <w:r w:rsidRPr="00ED455F">
              <w:rPr>
                <w:rFonts w:cstheme="minorHAnsi"/>
                <w:b/>
                <w:sz w:val="18"/>
                <w:szCs w:val="18"/>
              </w:rPr>
              <w:t>Type</w:t>
            </w:r>
          </w:p>
        </w:tc>
        <w:tc>
          <w:tcPr>
            <w:tcW w:w="2035" w:type="dxa"/>
            <w:gridSpan w:val="2"/>
            <w:vAlign w:val="center"/>
          </w:tcPr>
          <w:p w14:paraId="168213D2" w14:textId="77777777" w:rsidR="004E3696" w:rsidRPr="00A66C15" w:rsidRDefault="004E3696" w:rsidP="0056144C">
            <w:pPr>
              <w:spacing w:before="60" w:after="60"/>
              <w:rPr>
                <w:rFonts w:cstheme="minorHAnsi"/>
                <w:b/>
                <w:sz w:val="18"/>
                <w:szCs w:val="18"/>
              </w:rPr>
            </w:pPr>
            <w:r w:rsidRPr="00A66C15">
              <w:rPr>
                <w:rFonts w:cstheme="minorHAnsi"/>
                <w:b/>
                <w:sz w:val="18"/>
                <w:szCs w:val="18"/>
              </w:rPr>
              <w:t>Association Name</w:t>
            </w:r>
          </w:p>
        </w:tc>
        <w:tc>
          <w:tcPr>
            <w:tcW w:w="1438" w:type="dxa"/>
            <w:gridSpan w:val="2"/>
            <w:vAlign w:val="center"/>
          </w:tcPr>
          <w:p w14:paraId="173F0B46"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1" w:type="dxa"/>
            <w:gridSpan w:val="2"/>
            <w:vAlign w:val="center"/>
          </w:tcPr>
          <w:p w14:paraId="68A047CE"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991" w:type="dxa"/>
            <w:gridSpan w:val="2"/>
            <w:vAlign w:val="center"/>
          </w:tcPr>
          <w:p w14:paraId="67EF9FB2"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p>
        </w:tc>
        <w:tc>
          <w:tcPr>
            <w:tcW w:w="991" w:type="dxa"/>
            <w:vAlign w:val="center"/>
          </w:tcPr>
          <w:p w14:paraId="6ECE6526"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7F0B5BCF"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1384" w:type="dxa"/>
            <w:vAlign w:val="center"/>
          </w:tcPr>
          <w:p w14:paraId="71CE21E3"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p>
        </w:tc>
      </w:tr>
      <w:tr w:rsidR="007406BC" w:rsidRPr="00D90A3A" w14:paraId="72D5C818" w14:textId="77777777" w:rsidTr="00F476D7">
        <w:trPr>
          <w:trHeight w:val="20"/>
        </w:trPr>
        <w:tc>
          <w:tcPr>
            <w:tcW w:w="10008" w:type="dxa"/>
            <w:gridSpan w:val="13"/>
          </w:tcPr>
          <w:p w14:paraId="3330D12F" w14:textId="7AAAF56F" w:rsidR="007406BC" w:rsidRPr="00A66C15" w:rsidRDefault="00655B54" w:rsidP="0056144C">
            <w:pPr>
              <w:spacing w:before="60" w:after="60"/>
              <w:rPr>
                <w:rFonts w:cstheme="minorHAnsi"/>
                <w:sz w:val="18"/>
                <w:szCs w:val="18"/>
              </w:rPr>
            </w:pPr>
            <w:r>
              <w:rPr>
                <w:rFonts w:cstheme="minorHAnsi"/>
                <w:noProof/>
                <w:sz w:val="18"/>
                <w:szCs w:val="18"/>
              </w:rPr>
              <w:drawing>
                <wp:inline distT="0" distB="0" distL="0" distR="0" wp14:anchorId="0B969E5C" wp14:editId="55201B07">
                  <wp:extent cx="6217920" cy="40195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uthority assoc.png"/>
                          <pic:cNvPicPr/>
                        </pic:nvPicPr>
                        <pic:blipFill>
                          <a:blip r:embed="rId269">
                            <a:extLst>
                              <a:ext uri="{28A0092B-C50C-407E-A947-70E740481C1C}">
                                <a14:useLocalDpi xmlns:a14="http://schemas.microsoft.com/office/drawing/2010/main" val="0"/>
                              </a:ext>
                            </a:extLst>
                          </a:blip>
                          <a:stretch>
                            <a:fillRect/>
                          </a:stretch>
                        </pic:blipFill>
                        <pic:spPr>
                          <a:xfrm>
                            <a:off x="0" y="0"/>
                            <a:ext cx="6217920" cy="4019550"/>
                          </a:xfrm>
                          <a:prstGeom prst="rect">
                            <a:avLst/>
                          </a:prstGeom>
                        </pic:spPr>
                      </pic:pic>
                    </a:graphicData>
                  </a:graphic>
                </wp:inline>
              </w:drawing>
            </w:r>
          </w:p>
        </w:tc>
      </w:tr>
      <w:tr w:rsidR="004E3696" w:rsidRPr="00D90A3A" w14:paraId="2AE284BD" w14:textId="77777777" w:rsidTr="0056144C">
        <w:trPr>
          <w:trHeight w:val="70"/>
        </w:trPr>
        <w:tc>
          <w:tcPr>
            <w:tcW w:w="10008" w:type="dxa"/>
            <w:gridSpan w:val="13"/>
            <w:shd w:val="clear" w:color="auto" w:fill="auto"/>
          </w:tcPr>
          <w:p w14:paraId="24EACF5E" w14:textId="77777777" w:rsidR="004E3696" w:rsidRPr="00A66C15" w:rsidRDefault="004E3696" w:rsidP="0056144C">
            <w:pPr>
              <w:spacing w:after="120"/>
              <w:rPr>
                <w:rFonts w:cstheme="minorHAnsi"/>
                <w:sz w:val="20"/>
                <w:lang w:val="en-AU"/>
              </w:rPr>
            </w:pPr>
            <w:r w:rsidRPr="00ED455F">
              <w:rPr>
                <w:rFonts w:cstheme="minorHAnsi"/>
                <w:sz w:val="20"/>
                <w:u w:val="single"/>
                <w:lang w:val="en-AU"/>
              </w:rPr>
              <w:t>INT 1 Reference:</w:t>
            </w:r>
          </w:p>
          <w:p w14:paraId="5F2217F9" w14:textId="77777777" w:rsidR="004E3696" w:rsidRPr="00A66C15" w:rsidRDefault="004E3696"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lastRenderedPageBreak/>
              <w:t>Remarks:</w:t>
            </w:r>
          </w:p>
          <w:p w14:paraId="39FE8898" w14:textId="77777777" w:rsidR="004E3696" w:rsidRPr="00A66C15" w:rsidRDefault="004E3696" w:rsidP="004E3696">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sidRPr="00A66C15">
              <w:rPr>
                <w:rFonts w:cstheme="minorHAnsi"/>
                <w:sz w:val="20"/>
                <w:lang w:val="en-AU"/>
              </w:rPr>
              <w:t>No remarks.</w:t>
            </w:r>
          </w:p>
          <w:p w14:paraId="74CB0097" w14:textId="77777777" w:rsidR="004E3696" w:rsidRPr="00A66C15" w:rsidRDefault="004E3696"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4F0AFF15" w14:textId="3AECA0CB" w:rsidR="004E3696" w:rsidRPr="00A66C15" w:rsidRDefault="004E3696" w:rsidP="00EC438D">
      <w:pPr>
        <w:pStyle w:val="Heading2"/>
        <w:rPr>
          <w:rFonts w:asciiTheme="minorHAnsi" w:hAnsiTheme="minorHAnsi" w:cstheme="minorHAnsi"/>
        </w:rPr>
      </w:pPr>
      <w:bookmarkStart w:id="429" w:name="_Toc490817388"/>
      <w:bookmarkStart w:id="430" w:name="_Ref531048237"/>
      <w:bookmarkStart w:id="431" w:name="_Ref531052524"/>
      <w:bookmarkStart w:id="432" w:name="_Toc531133537"/>
      <w:r w:rsidRPr="00A66C15">
        <w:rPr>
          <w:rFonts w:asciiTheme="minorHAnsi" w:hAnsiTheme="minorHAnsi" w:cstheme="minorHAnsi"/>
        </w:rPr>
        <w:lastRenderedPageBreak/>
        <w:t>Contact Details</w:t>
      </w:r>
      <w:bookmarkEnd w:id="429"/>
      <w:bookmarkEnd w:id="430"/>
      <w:bookmarkEnd w:id="431"/>
      <w:bookmarkEnd w:id="432"/>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4"/>
        <w:gridCol w:w="1816"/>
        <w:gridCol w:w="219"/>
        <w:gridCol w:w="469"/>
        <w:gridCol w:w="969"/>
        <w:gridCol w:w="575"/>
        <w:gridCol w:w="417"/>
        <w:gridCol w:w="600"/>
        <w:gridCol w:w="392"/>
        <w:gridCol w:w="992"/>
        <w:gridCol w:w="206"/>
        <w:gridCol w:w="786"/>
        <w:gridCol w:w="1383"/>
      </w:tblGrid>
      <w:tr w:rsidR="004E3696" w:rsidRPr="00D90A3A" w14:paraId="3D631623" w14:textId="77777777" w:rsidTr="0056144C">
        <w:trPr>
          <w:trHeight w:val="545"/>
        </w:trPr>
        <w:tc>
          <w:tcPr>
            <w:tcW w:w="10008" w:type="dxa"/>
            <w:gridSpan w:val="13"/>
            <w:shd w:val="clear" w:color="auto" w:fill="auto"/>
          </w:tcPr>
          <w:p w14:paraId="73E899D9" w14:textId="77777777" w:rsidR="004E3696" w:rsidRPr="00A66C15" w:rsidRDefault="004E3696" w:rsidP="0056144C">
            <w:pPr>
              <w:spacing w:after="120"/>
              <w:rPr>
                <w:rFonts w:cstheme="minorHAnsi"/>
                <w:sz w:val="20"/>
                <w:lang w:val="en-AU"/>
              </w:rPr>
            </w:pPr>
            <w:r w:rsidRPr="00ED455F">
              <w:rPr>
                <w:rFonts w:cstheme="minorHAnsi"/>
                <w:sz w:val="20"/>
                <w:u w:val="single"/>
                <w:lang w:val="en-AU"/>
              </w:rPr>
              <w:t xml:space="preserve">IHO Definition: </w:t>
            </w:r>
            <w:r w:rsidRPr="00A66C15">
              <w:rPr>
                <w:rFonts w:cstheme="minorHAnsi"/>
                <w:b/>
                <w:sz w:val="20"/>
                <w:lang w:val="en-AU"/>
              </w:rPr>
              <w:t>CONTACT DETAILS</w:t>
            </w:r>
            <w:r w:rsidRPr="00A66C15">
              <w:rPr>
                <w:rFonts w:cstheme="minorHAnsi"/>
                <w:sz w:val="20"/>
                <w:lang w:val="en-AU"/>
              </w:rPr>
              <w:t>.  Information on how to reach a person or organisation by postal, internet, telephone, telex and radio systems.</w:t>
            </w:r>
          </w:p>
        </w:tc>
      </w:tr>
      <w:tr w:rsidR="004E3696" w:rsidRPr="00D90A3A" w14:paraId="6649007F" w14:textId="77777777" w:rsidTr="0056144C">
        <w:trPr>
          <w:trHeight w:val="485"/>
        </w:trPr>
        <w:tc>
          <w:tcPr>
            <w:tcW w:w="10008" w:type="dxa"/>
            <w:gridSpan w:val="13"/>
            <w:shd w:val="clear" w:color="auto" w:fill="auto"/>
            <w:vAlign w:val="center"/>
          </w:tcPr>
          <w:p w14:paraId="13F2A646" w14:textId="77777777" w:rsidR="004E3696" w:rsidRDefault="004E3696" w:rsidP="0056144C">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00D0267B">
              <w:rPr>
                <w:rFonts w:cstheme="minorHAnsi"/>
                <w:b/>
                <w:sz w:val="20"/>
                <w:u w:val="single"/>
                <w:lang w:val="en-AU"/>
              </w:rPr>
              <w:t xml:space="preserve"> </w:t>
            </w:r>
            <w:r w:rsidRPr="00A66C15">
              <w:rPr>
                <w:rFonts w:cstheme="minorHAnsi"/>
                <w:b/>
                <w:sz w:val="20"/>
                <w:lang w:val="en-AU"/>
              </w:rPr>
              <w:t>Contact Details</w:t>
            </w:r>
          </w:p>
          <w:p w14:paraId="1D5523BE" w14:textId="691E4059" w:rsidR="00700B72" w:rsidRPr="00A66C15" w:rsidRDefault="00700B72" w:rsidP="0056144C">
            <w:pPr>
              <w:rPr>
                <w:rFonts w:cstheme="minorHAnsi"/>
                <w:b/>
                <w:sz w:val="20"/>
                <w:lang w:val="en-AU"/>
              </w:rPr>
            </w:pPr>
            <w:r w:rsidRPr="00A66C15">
              <w:rPr>
                <w:rFonts w:cstheme="minorHAnsi"/>
                <w:b/>
                <w:sz w:val="20"/>
                <w:lang w:val="en-AU"/>
              </w:rPr>
              <w:t xml:space="preserve">Supertype: </w:t>
            </w:r>
            <w:r>
              <w:rPr>
                <w:rFonts w:cstheme="minorHAnsi"/>
                <w:b/>
                <w:sz w:val="20"/>
                <w:lang w:val="en-AU"/>
              </w:rPr>
              <w:t>I</w:t>
            </w:r>
            <w:r w:rsidRPr="00A66C15">
              <w:rPr>
                <w:rFonts w:cstheme="minorHAnsi"/>
                <w:b/>
                <w:sz w:val="20"/>
                <w:lang w:val="en-AU"/>
              </w:rPr>
              <w:t>nformation</w:t>
            </w:r>
            <w:r w:rsidR="0094585A">
              <w:rPr>
                <w:rFonts w:cstheme="minorHAnsi"/>
                <w:b/>
                <w:sz w:val="20"/>
                <w:lang w:val="en-AU"/>
              </w:rPr>
              <w:t xml:space="preserve"> </w:t>
            </w:r>
            <w:r w:rsidRPr="00A66C15">
              <w:rPr>
                <w:rFonts w:cstheme="minorHAnsi"/>
                <w:b/>
                <w:sz w:val="20"/>
                <w:lang w:val="en-AU"/>
              </w:rPr>
              <w:t>Type</w:t>
            </w:r>
          </w:p>
        </w:tc>
      </w:tr>
      <w:tr w:rsidR="004E3696" w:rsidRPr="00D90A3A" w14:paraId="65F6C00F" w14:textId="77777777" w:rsidTr="0056144C">
        <w:trPr>
          <w:trHeight w:val="485"/>
        </w:trPr>
        <w:tc>
          <w:tcPr>
            <w:tcW w:w="10008" w:type="dxa"/>
            <w:gridSpan w:val="13"/>
            <w:shd w:val="clear" w:color="auto" w:fill="auto"/>
            <w:vAlign w:val="center"/>
          </w:tcPr>
          <w:p w14:paraId="19A4E520" w14:textId="527BF1E5" w:rsidR="004E3696" w:rsidRPr="00ED455F" w:rsidRDefault="004E3696" w:rsidP="0056144C">
            <w:pPr>
              <w:rPr>
                <w:rFonts w:cstheme="minorHAnsi"/>
                <w:b/>
                <w:sz w:val="20"/>
                <w:u w:val="single"/>
                <w:lang w:val="en-AU"/>
              </w:rPr>
            </w:pPr>
            <w:r w:rsidRPr="00ED455F">
              <w:rPr>
                <w:rFonts w:cstheme="minorHAnsi"/>
                <w:b/>
                <w:sz w:val="20"/>
                <w:u w:val="single"/>
                <w:lang w:val="en-AU"/>
              </w:rPr>
              <w:t>Primitives:</w:t>
            </w:r>
            <w:r w:rsidR="006B2158">
              <w:rPr>
                <w:rFonts w:cstheme="minorHAnsi"/>
                <w:b/>
                <w:sz w:val="20"/>
                <w:u w:val="single"/>
                <w:lang w:val="en-AU"/>
              </w:rPr>
              <w:t xml:space="preserve"> </w:t>
            </w:r>
            <w:r w:rsidRPr="00A66C15">
              <w:rPr>
                <w:rFonts w:cstheme="minorHAnsi"/>
                <w:b/>
                <w:sz w:val="20"/>
                <w:lang w:val="en-AU"/>
              </w:rPr>
              <w:t>None</w:t>
            </w:r>
          </w:p>
        </w:tc>
      </w:tr>
      <w:tr w:rsidR="004E3696" w:rsidRPr="00D90A3A" w14:paraId="028F8650" w14:textId="77777777" w:rsidTr="0056144C">
        <w:trPr>
          <w:trHeight w:val="1059"/>
        </w:trPr>
        <w:tc>
          <w:tcPr>
            <w:tcW w:w="3000" w:type="dxa"/>
            <w:gridSpan w:val="2"/>
            <w:shd w:val="clear" w:color="auto" w:fill="auto"/>
          </w:tcPr>
          <w:p w14:paraId="4632EB92" w14:textId="77777777" w:rsidR="004E3696" w:rsidRPr="00A66C15" w:rsidRDefault="004E3696"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2A841E00" w14:textId="77777777" w:rsidR="004E3696" w:rsidRPr="00A66C15" w:rsidRDefault="004E3696" w:rsidP="0056144C">
            <w:pPr>
              <w:rPr>
                <w:rFonts w:cstheme="minorHAnsi"/>
                <w:b/>
                <w:color w:val="0000FF"/>
                <w:sz w:val="20"/>
                <w:lang w:val="en-AU"/>
              </w:rPr>
            </w:pPr>
          </w:p>
        </w:tc>
        <w:tc>
          <w:tcPr>
            <w:tcW w:w="3249" w:type="dxa"/>
            <w:gridSpan w:val="6"/>
            <w:shd w:val="clear" w:color="auto" w:fill="auto"/>
          </w:tcPr>
          <w:p w14:paraId="297FB74D"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23A7BB86" w14:textId="77777777" w:rsidR="004E3696" w:rsidRPr="00A66C15" w:rsidRDefault="004E3696" w:rsidP="0056144C">
            <w:pPr>
              <w:jc w:val="center"/>
              <w:rPr>
                <w:rFonts w:cstheme="minorHAnsi"/>
                <w:b/>
                <w:color w:val="0000FF"/>
                <w:sz w:val="20"/>
                <w:lang w:val="en-AU"/>
              </w:rPr>
            </w:pPr>
          </w:p>
        </w:tc>
        <w:tc>
          <w:tcPr>
            <w:tcW w:w="3759" w:type="dxa"/>
            <w:gridSpan w:val="5"/>
            <w:shd w:val="clear" w:color="auto" w:fill="auto"/>
          </w:tcPr>
          <w:p w14:paraId="74D1C025"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2DC53BAF" w14:textId="77777777" w:rsidR="004E3696" w:rsidRPr="00A66C15" w:rsidRDefault="004E3696" w:rsidP="0056144C">
            <w:pPr>
              <w:rPr>
                <w:rFonts w:cstheme="minorHAnsi"/>
                <w:b/>
                <w:color w:val="0000FF"/>
                <w:sz w:val="20"/>
                <w:lang w:val="en-AU"/>
              </w:rPr>
            </w:pPr>
          </w:p>
        </w:tc>
      </w:tr>
      <w:tr w:rsidR="004E3696" w:rsidRPr="00D90A3A" w14:paraId="339A1AE1" w14:textId="77777777" w:rsidTr="0056144C">
        <w:trPr>
          <w:trHeight w:val="545"/>
        </w:trPr>
        <w:tc>
          <w:tcPr>
            <w:tcW w:w="3688" w:type="dxa"/>
            <w:gridSpan w:val="4"/>
            <w:shd w:val="clear" w:color="auto" w:fill="auto"/>
            <w:vAlign w:val="center"/>
          </w:tcPr>
          <w:p w14:paraId="57206774" w14:textId="4A49FCDA" w:rsidR="004E3696" w:rsidRPr="00A66C15" w:rsidRDefault="004E3696" w:rsidP="0056144C">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44" w:type="dxa"/>
            <w:gridSpan w:val="2"/>
            <w:shd w:val="clear" w:color="auto" w:fill="auto"/>
            <w:vAlign w:val="center"/>
          </w:tcPr>
          <w:p w14:paraId="112DB66C" w14:textId="77777777" w:rsidR="004E3696" w:rsidRPr="00A66C15" w:rsidRDefault="004E3696" w:rsidP="0056144C">
            <w:pPr>
              <w:rPr>
                <w:rFonts w:cstheme="minorHAnsi"/>
                <w:b/>
                <w:sz w:val="20"/>
                <w:lang w:val="en-AU"/>
              </w:rPr>
            </w:pPr>
            <w:r w:rsidRPr="00A66C15">
              <w:rPr>
                <w:rFonts w:cstheme="minorHAnsi"/>
                <w:b/>
                <w:sz w:val="20"/>
                <w:lang w:val="en-AU"/>
              </w:rPr>
              <w:t>S-57 Acronym</w:t>
            </w:r>
          </w:p>
        </w:tc>
        <w:tc>
          <w:tcPr>
            <w:tcW w:w="2607" w:type="dxa"/>
            <w:gridSpan w:val="5"/>
            <w:shd w:val="clear" w:color="auto" w:fill="auto"/>
            <w:vAlign w:val="center"/>
          </w:tcPr>
          <w:p w14:paraId="21BBF938" w14:textId="77777777" w:rsidR="004E3696" w:rsidRPr="00A66C15" w:rsidRDefault="004E3696" w:rsidP="0056144C">
            <w:pPr>
              <w:rPr>
                <w:rFonts w:cstheme="minorHAnsi"/>
                <w:b/>
                <w:sz w:val="20"/>
                <w:lang w:val="en-AU"/>
              </w:rPr>
            </w:pPr>
            <w:r w:rsidRPr="00A66C15">
              <w:rPr>
                <w:rFonts w:cstheme="minorHAnsi"/>
                <w:b/>
                <w:sz w:val="20"/>
                <w:lang w:val="en-AU"/>
              </w:rPr>
              <w:t>Allowable Encoding Value</w:t>
            </w:r>
          </w:p>
        </w:tc>
        <w:tc>
          <w:tcPr>
            <w:tcW w:w="786" w:type="dxa"/>
            <w:shd w:val="clear" w:color="auto" w:fill="auto"/>
            <w:vAlign w:val="center"/>
          </w:tcPr>
          <w:p w14:paraId="4354A4B9" w14:textId="77777777" w:rsidR="004E3696" w:rsidRPr="00A66C15" w:rsidRDefault="004E3696" w:rsidP="0056144C">
            <w:pPr>
              <w:rPr>
                <w:rFonts w:cstheme="minorHAnsi"/>
                <w:b/>
                <w:sz w:val="20"/>
                <w:lang w:val="en-AU"/>
              </w:rPr>
            </w:pPr>
            <w:r w:rsidRPr="00A66C15">
              <w:rPr>
                <w:rFonts w:cstheme="minorHAnsi"/>
                <w:b/>
                <w:sz w:val="20"/>
                <w:lang w:val="en-AU"/>
              </w:rPr>
              <w:t>Type</w:t>
            </w:r>
          </w:p>
        </w:tc>
        <w:tc>
          <w:tcPr>
            <w:tcW w:w="1383" w:type="dxa"/>
            <w:shd w:val="clear" w:color="auto" w:fill="auto"/>
            <w:vAlign w:val="center"/>
          </w:tcPr>
          <w:p w14:paraId="21401CB5" w14:textId="77777777" w:rsidR="004E3696" w:rsidRPr="00A66C15" w:rsidRDefault="004E3696" w:rsidP="0056144C">
            <w:pPr>
              <w:rPr>
                <w:rFonts w:cstheme="minorHAnsi"/>
                <w:b/>
                <w:sz w:val="20"/>
                <w:lang w:val="en-AU"/>
              </w:rPr>
            </w:pPr>
            <w:r w:rsidRPr="00A66C15">
              <w:rPr>
                <w:rFonts w:cstheme="minorHAnsi"/>
                <w:b/>
                <w:sz w:val="20"/>
                <w:lang w:val="en-AU"/>
              </w:rPr>
              <w:t>Multiplicity</w:t>
            </w:r>
          </w:p>
        </w:tc>
      </w:tr>
      <w:tr w:rsidR="00CD4FF1" w:rsidRPr="00D90A3A" w14:paraId="2CEF07D4" w14:textId="77777777" w:rsidTr="00F476D7">
        <w:trPr>
          <w:trHeight w:val="20"/>
        </w:trPr>
        <w:tc>
          <w:tcPr>
            <w:tcW w:w="10008" w:type="dxa"/>
            <w:gridSpan w:val="13"/>
            <w:shd w:val="clear" w:color="auto" w:fill="auto"/>
          </w:tcPr>
          <w:p w14:paraId="7ED0D7AD" w14:textId="5852667E" w:rsidR="00CD4FF1" w:rsidRPr="00A66C15" w:rsidRDefault="006C6008" w:rsidP="00211F05">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6C32DB71" wp14:editId="3A076400">
                  <wp:extent cx="6217920" cy="5829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ontactDetails attributes.png"/>
                          <pic:cNvPicPr/>
                        </pic:nvPicPr>
                        <pic:blipFill>
                          <a:blip r:embed="rId270">
                            <a:extLst>
                              <a:ext uri="{28A0092B-C50C-407E-A947-70E740481C1C}">
                                <a14:useLocalDpi xmlns:a14="http://schemas.microsoft.com/office/drawing/2010/main" val="0"/>
                              </a:ext>
                            </a:extLst>
                          </a:blip>
                          <a:stretch>
                            <a:fillRect/>
                          </a:stretch>
                        </pic:blipFill>
                        <pic:spPr>
                          <a:xfrm>
                            <a:off x="0" y="0"/>
                            <a:ext cx="6217920" cy="5829300"/>
                          </a:xfrm>
                          <a:prstGeom prst="rect">
                            <a:avLst/>
                          </a:prstGeom>
                        </pic:spPr>
                      </pic:pic>
                    </a:graphicData>
                  </a:graphic>
                </wp:inline>
              </w:drawing>
            </w:r>
          </w:p>
        </w:tc>
      </w:tr>
      <w:tr w:rsidR="00211F05" w:rsidRPr="00D90A3A" w14:paraId="74B08BFA" w14:textId="77777777" w:rsidTr="0056144C">
        <w:trPr>
          <w:trHeight w:val="20"/>
        </w:trPr>
        <w:tc>
          <w:tcPr>
            <w:tcW w:w="10008" w:type="dxa"/>
            <w:gridSpan w:val="13"/>
          </w:tcPr>
          <w:p w14:paraId="03EEA159" w14:textId="77777777" w:rsidR="00211F05" w:rsidRPr="00A66C15" w:rsidRDefault="00211F05" w:rsidP="00211F05">
            <w:pPr>
              <w:spacing w:before="60" w:after="60"/>
              <w:rPr>
                <w:rFonts w:cstheme="minorHAnsi"/>
                <w:b/>
                <w:sz w:val="20"/>
                <w:u w:val="single"/>
              </w:rPr>
            </w:pPr>
            <w:r w:rsidRPr="00ED455F">
              <w:rPr>
                <w:rFonts w:cstheme="minorHAnsi"/>
                <w:b/>
                <w:sz w:val="20"/>
                <w:u w:val="single"/>
              </w:rPr>
              <w:t>Information associations</w:t>
            </w:r>
          </w:p>
        </w:tc>
      </w:tr>
      <w:tr w:rsidR="00211F05" w:rsidRPr="00D90A3A" w14:paraId="6ACDD98D" w14:textId="77777777" w:rsidTr="0056144C">
        <w:trPr>
          <w:trHeight w:val="20"/>
        </w:trPr>
        <w:tc>
          <w:tcPr>
            <w:tcW w:w="1184" w:type="dxa"/>
          </w:tcPr>
          <w:p w14:paraId="33F6DBF3" w14:textId="77777777" w:rsidR="00211F05" w:rsidRPr="00A66C15" w:rsidRDefault="00211F05" w:rsidP="00211F05">
            <w:pPr>
              <w:spacing w:before="60" w:after="60"/>
              <w:rPr>
                <w:rFonts w:cstheme="minorHAnsi"/>
                <w:b/>
                <w:sz w:val="18"/>
                <w:szCs w:val="18"/>
              </w:rPr>
            </w:pPr>
            <w:r w:rsidRPr="00ED455F">
              <w:rPr>
                <w:rFonts w:cstheme="minorHAnsi"/>
                <w:b/>
                <w:sz w:val="18"/>
                <w:szCs w:val="18"/>
              </w:rPr>
              <w:t>Type</w:t>
            </w:r>
          </w:p>
        </w:tc>
        <w:tc>
          <w:tcPr>
            <w:tcW w:w="2035" w:type="dxa"/>
            <w:gridSpan w:val="2"/>
            <w:vAlign w:val="center"/>
          </w:tcPr>
          <w:p w14:paraId="2060C2EF" w14:textId="77777777" w:rsidR="00211F05" w:rsidRPr="00A66C15" w:rsidRDefault="00211F05" w:rsidP="00211F05">
            <w:pPr>
              <w:spacing w:before="60" w:after="60"/>
              <w:rPr>
                <w:rFonts w:cstheme="minorHAnsi"/>
                <w:b/>
                <w:sz w:val="18"/>
                <w:szCs w:val="18"/>
              </w:rPr>
            </w:pPr>
            <w:r w:rsidRPr="00A66C15">
              <w:rPr>
                <w:rFonts w:cstheme="minorHAnsi"/>
                <w:b/>
                <w:sz w:val="18"/>
                <w:szCs w:val="18"/>
              </w:rPr>
              <w:t>Association Name</w:t>
            </w:r>
          </w:p>
        </w:tc>
        <w:tc>
          <w:tcPr>
            <w:tcW w:w="1438" w:type="dxa"/>
            <w:gridSpan w:val="2"/>
            <w:vAlign w:val="center"/>
          </w:tcPr>
          <w:p w14:paraId="3B231381" w14:textId="77777777" w:rsidR="00211F05" w:rsidRPr="00A66C15" w:rsidRDefault="00211F05" w:rsidP="00211F05">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4BB01D0B" w14:textId="77777777" w:rsidR="00211F05" w:rsidRPr="00A66C15" w:rsidRDefault="00211F05" w:rsidP="00211F05">
            <w:pPr>
              <w:spacing w:before="60" w:after="60"/>
              <w:rPr>
                <w:rFonts w:cstheme="minorHAnsi"/>
                <w:b/>
                <w:sz w:val="18"/>
                <w:szCs w:val="18"/>
              </w:rPr>
            </w:pPr>
            <w:r w:rsidRPr="00A66C15">
              <w:rPr>
                <w:rFonts w:cstheme="minorHAnsi"/>
                <w:b/>
                <w:sz w:val="18"/>
                <w:szCs w:val="18"/>
              </w:rPr>
              <w:t>Role</w:t>
            </w:r>
          </w:p>
        </w:tc>
        <w:tc>
          <w:tcPr>
            <w:tcW w:w="992" w:type="dxa"/>
            <w:gridSpan w:val="2"/>
            <w:vAlign w:val="center"/>
          </w:tcPr>
          <w:p w14:paraId="3E571F64" w14:textId="77777777" w:rsidR="00211F05" w:rsidRPr="00A66C15" w:rsidRDefault="00211F05" w:rsidP="00211F05">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992" w:type="dxa"/>
            <w:vAlign w:val="center"/>
          </w:tcPr>
          <w:p w14:paraId="2F5C047D" w14:textId="77777777" w:rsidR="00211F05" w:rsidRPr="00A66C15" w:rsidRDefault="00211F05" w:rsidP="00211F05">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7824FBFC" w14:textId="77777777" w:rsidR="00211F05" w:rsidRPr="00A66C15" w:rsidRDefault="00211F05" w:rsidP="00211F05">
            <w:pPr>
              <w:spacing w:before="60" w:after="60"/>
              <w:rPr>
                <w:rFonts w:cstheme="minorHAnsi"/>
                <w:b/>
                <w:sz w:val="18"/>
                <w:szCs w:val="18"/>
              </w:rPr>
            </w:pPr>
            <w:r w:rsidRPr="00A66C15">
              <w:rPr>
                <w:rFonts w:cstheme="minorHAnsi"/>
                <w:b/>
                <w:sz w:val="18"/>
                <w:szCs w:val="18"/>
              </w:rPr>
              <w:t>Role</w:t>
            </w:r>
          </w:p>
        </w:tc>
        <w:tc>
          <w:tcPr>
            <w:tcW w:w="1383" w:type="dxa"/>
            <w:vAlign w:val="center"/>
          </w:tcPr>
          <w:p w14:paraId="3DE3E4D0" w14:textId="77777777" w:rsidR="00211F05" w:rsidRPr="00A66C15" w:rsidRDefault="00211F05" w:rsidP="00211F05">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CD4FF1" w:rsidRPr="00D90A3A" w14:paraId="1327529B" w14:textId="77777777" w:rsidTr="00F476D7">
        <w:trPr>
          <w:trHeight w:val="20"/>
        </w:trPr>
        <w:tc>
          <w:tcPr>
            <w:tcW w:w="10008" w:type="dxa"/>
            <w:gridSpan w:val="13"/>
          </w:tcPr>
          <w:p w14:paraId="26868EF7" w14:textId="14DB84DA" w:rsidR="00CD4FF1" w:rsidRPr="00A66C15" w:rsidRDefault="006C6008" w:rsidP="00211F05">
            <w:pPr>
              <w:spacing w:before="60" w:after="60"/>
              <w:rPr>
                <w:rFonts w:cstheme="minorHAnsi"/>
                <w:sz w:val="18"/>
                <w:szCs w:val="18"/>
              </w:rPr>
            </w:pPr>
            <w:r>
              <w:rPr>
                <w:rFonts w:cstheme="minorHAnsi"/>
                <w:noProof/>
                <w:sz w:val="18"/>
                <w:szCs w:val="18"/>
              </w:rPr>
              <w:lastRenderedPageBreak/>
              <w:drawing>
                <wp:inline distT="0" distB="0" distL="0" distR="0" wp14:anchorId="44845F42" wp14:editId="6B31DB06">
                  <wp:extent cx="6217920" cy="28835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ntactDetails assocs.png"/>
                          <pic:cNvPicPr/>
                        </pic:nvPicPr>
                        <pic:blipFill>
                          <a:blip r:embed="rId271">
                            <a:extLst>
                              <a:ext uri="{28A0092B-C50C-407E-A947-70E740481C1C}">
                                <a14:useLocalDpi xmlns:a14="http://schemas.microsoft.com/office/drawing/2010/main" val="0"/>
                              </a:ext>
                            </a:extLst>
                          </a:blip>
                          <a:stretch>
                            <a:fillRect/>
                          </a:stretch>
                        </pic:blipFill>
                        <pic:spPr>
                          <a:xfrm>
                            <a:off x="0" y="0"/>
                            <a:ext cx="6217920" cy="2883535"/>
                          </a:xfrm>
                          <a:prstGeom prst="rect">
                            <a:avLst/>
                          </a:prstGeom>
                        </pic:spPr>
                      </pic:pic>
                    </a:graphicData>
                  </a:graphic>
                </wp:inline>
              </w:drawing>
            </w:r>
          </w:p>
        </w:tc>
      </w:tr>
      <w:tr w:rsidR="00211F05" w:rsidRPr="00D90A3A" w14:paraId="0882DE09" w14:textId="77777777" w:rsidTr="0056144C">
        <w:trPr>
          <w:trHeight w:val="70"/>
        </w:trPr>
        <w:tc>
          <w:tcPr>
            <w:tcW w:w="10008" w:type="dxa"/>
            <w:gridSpan w:val="13"/>
            <w:shd w:val="clear" w:color="auto" w:fill="auto"/>
          </w:tcPr>
          <w:p w14:paraId="74108386" w14:textId="77777777" w:rsidR="00211F05" w:rsidRPr="00A66C15" w:rsidRDefault="00211F05" w:rsidP="00211F05">
            <w:pPr>
              <w:spacing w:after="120"/>
              <w:rPr>
                <w:rFonts w:cstheme="minorHAnsi"/>
                <w:sz w:val="20"/>
                <w:u w:val="single"/>
                <w:lang w:val="en-AU"/>
              </w:rPr>
            </w:pPr>
            <w:r w:rsidRPr="00ED455F">
              <w:rPr>
                <w:rFonts w:cstheme="minorHAnsi"/>
                <w:sz w:val="20"/>
                <w:u w:val="single"/>
                <w:lang w:val="en-AU"/>
              </w:rPr>
              <w:t>INT 1 Reference:</w:t>
            </w:r>
          </w:p>
          <w:p w14:paraId="3892A943" w14:textId="69CCE9AC" w:rsidR="00211F05" w:rsidRPr="00DA3CD7" w:rsidRDefault="00211F05" w:rsidP="00211F05">
            <w:pPr>
              <w:spacing w:after="120"/>
              <w:rPr>
                <w:rFonts w:cstheme="minorHAnsi"/>
                <w:sz w:val="20"/>
                <w:lang w:val="en-AU"/>
              </w:rPr>
            </w:pPr>
            <w:r w:rsidRPr="00FD522E">
              <w:rPr>
                <w:rFonts w:cstheme="minorHAnsi"/>
                <w:sz w:val="20"/>
                <w:lang w:val="en-AU"/>
              </w:rPr>
              <w:t xml:space="preserve">When the complex attribute </w:t>
            </w:r>
            <w:proofErr w:type="spellStart"/>
            <w:r w:rsidRPr="001706F8">
              <w:rPr>
                <w:rFonts w:cstheme="minorHAnsi"/>
                <w:b/>
                <w:sz w:val="20"/>
                <w:lang w:val="en-AU"/>
              </w:rPr>
              <w:t>radioCommunications</w:t>
            </w:r>
            <w:proofErr w:type="spellEnd"/>
            <w:r w:rsidRPr="00FD522E">
              <w:rPr>
                <w:rFonts w:cstheme="minorHAnsi"/>
                <w:sz w:val="20"/>
                <w:lang w:val="en-AU"/>
              </w:rPr>
              <w:t xml:space="preserve"> is used in </w:t>
            </w:r>
            <w:r w:rsidRPr="001706F8">
              <w:rPr>
                <w:rFonts w:cstheme="minorHAnsi"/>
                <w:b/>
                <w:sz w:val="20"/>
                <w:lang w:val="en-AU"/>
              </w:rPr>
              <w:t>Contact</w:t>
            </w:r>
            <w:r w:rsidR="00DD2F07">
              <w:rPr>
                <w:rFonts w:cstheme="minorHAnsi"/>
                <w:b/>
                <w:sz w:val="20"/>
                <w:lang w:val="en-AU"/>
              </w:rPr>
              <w:t xml:space="preserve"> </w:t>
            </w:r>
            <w:r w:rsidRPr="001706F8">
              <w:rPr>
                <w:rFonts w:cstheme="minorHAnsi"/>
                <w:b/>
                <w:sz w:val="20"/>
                <w:lang w:val="en-AU"/>
              </w:rPr>
              <w:t>Details</w:t>
            </w:r>
            <w:r w:rsidRPr="00FD522E">
              <w:rPr>
                <w:rFonts w:cstheme="minorHAnsi"/>
                <w:sz w:val="20"/>
                <w:lang w:val="en-AU"/>
              </w:rPr>
              <w:t>, it can have only the sub-attributes indicated in this table.</w:t>
            </w:r>
          </w:p>
          <w:p w14:paraId="6D74334C" w14:textId="77777777" w:rsidR="00211F05" w:rsidRPr="00A66C15" w:rsidRDefault="00211F05" w:rsidP="00211F05">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1DE0E126" w14:textId="25C53473" w:rsidR="00211F05" w:rsidRPr="00A66C15" w:rsidRDefault="00211F05" w:rsidP="00211F05">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Pr>
                <w:rFonts w:cstheme="minorHAnsi"/>
                <w:sz w:val="20"/>
                <w:lang w:val="en-AU"/>
              </w:rPr>
              <w:t xml:space="preserve">If it is required to encode call name in different languages, this must be done by associating an instance of </w:t>
            </w:r>
            <w:r w:rsidRPr="00FD522E">
              <w:rPr>
                <w:rFonts w:cstheme="minorHAnsi"/>
                <w:b/>
                <w:sz w:val="20"/>
                <w:lang w:val="en-AU"/>
              </w:rPr>
              <w:t>Contact Details</w:t>
            </w:r>
            <w:r>
              <w:rPr>
                <w:rFonts w:cstheme="minorHAnsi"/>
                <w:sz w:val="20"/>
                <w:lang w:val="en-AU"/>
              </w:rPr>
              <w:t xml:space="preserve"> per language, with the originating instance. The </w:t>
            </w:r>
            <w:r w:rsidRPr="00FD522E">
              <w:rPr>
                <w:rFonts w:cstheme="minorHAnsi"/>
                <w:b/>
                <w:sz w:val="20"/>
                <w:lang w:val="en-AU"/>
              </w:rPr>
              <w:t>Language</w:t>
            </w:r>
            <w:r>
              <w:rPr>
                <w:rFonts w:cstheme="minorHAnsi"/>
                <w:sz w:val="20"/>
                <w:lang w:val="en-AU"/>
              </w:rPr>
              <w:t xml:space="preserve"> attribute must be used to designate the language of the instance.</w:t>
            </w:r>
          </w:p>
          <w:p w14:paraId="572A3011" w14:textId="77777777" w:rsidR="00211F05" w:rsidRPr="00A66C15" w:rsidRDefault="00211F05" w:rsidP="00211F05">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198D8BD1" w14:textId="77777777" w:rsidR="000B66A8" w:rsidRPr="00ED455F" w:rsidRDefault="000B66A8">
      <w:pPr>
        <w:rPr>
          <w:rFonts w:cstheme="minorHAnsi"/>
        </w:rPr>
      </w:pPr>
    </w:p>
    <w:p w14:paraId="357BE9FC" w14:textId="5C8A9DFC" w:rsidR="004E3696" w:rsidRPr="00A66C15" w:rsidRDefault="004E3696" w:rsidP="00EC438D">
      <w:pPr>
        <w:pStyle w:val="Heading2"/>
        <w:rPr>
          <w:rFonts w:asciiTheme="minorHAnsi" w:hAnsiTheme="minorHAnsi" w:cstheme="minorHAnsi"/>
        </w:rPr>
      </w:pPr>
      <w:bookmarkStart w:id="433" w:name="_Toc481709646"/>
      <w:bookmarkStart w:id="434" w:name="_Toc531133538"/>
      <w:r w:rsidRPr="00A66C15">
        <w:rPr>
          <w:rFonts w:asciiTheme="minorHAnsi" w:hAnsiTheme="minorHAnsi" w:cstheme="minorHAnsi"/>
        </w:rPr>
        <w:t>Ship Report</w:t>
      </w:r>
      <w:bookmarkEnd w:id="433"/>
      <w:bookmarkEnd w:id="434"/>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4"/>
        <w:gridCol w:w="1815"/>
        <w:gridCol w:w="219"/>
        <w:gridCol w:w="461"/>
        <w:gridCol w:w="975"/>
        <w:gridCol w:w="578"/>
        <w:gridCol w:w="414"/>
        <w:gridCol w:w="599"/>
        <w:gridCol w:w="394"/>
        <w:gridCol w:w="993"/>
        <w:gridCol w:w="207"/>
        <w:gridCol w:w="786"/>
        <w:gridCol w:w="1383"/>
      </w:tblGrid>
      <w:tr w:rsidR="004E3696" w:rsidRPr="00D90A3A" w14:paraId="4C58ACF6" w14:textId="77777777" w:rsidTr="0056144C">
        <w:trPr>
          <w:trHeight w:val="545"/>
        </w:trPr>
        <w:tc>
          <w:tcPr>
            <w:tcW w:w="10008" w:type="dxa"/>
            <w:gridSpan w:val="13"/>
            <w:shd w:val="clear" w:color="auto" w:fill="auto"/>
          </w:tcPr>
          <w:p w14:paraId="6DCC2948" w14:textId="28090CDE" w:rsidR="004E3696" w:rsidRPr="00A66C15" w:rsidRDefault="004E3696" w:rsidP="0056144C">
            <w:pPr>
              <w:spacing w:after="120"/>
              <w:rPr>
                <w:rFonts w:cstheme="minorHAnsi"/>
                <w:sz w:val="20"/>
                <w:lang w:val="en-AU"/>
              </w:rPr>
            </w:pPr>
            <w:r w:rsidRPr="00ED455F">
              <w:rPr>
                <w:rFonts w:cstheme="minorHAnsi"/>
                <w:sz w:val="20"/>
                <w:u w:val="single"/>
                <w:lang w:val="en-AU"/>
              </w:rPr>
              <w:t>IHO Definition:</w:t>
            </w:r>
            <w:r w:rsidR="00D0267B">
              <w:rPr>
                <w:rFonts w:cstheme="minorHAnsi"/>
                <w:sz w:val="20"/>
                <w:u w:val="single"/>
                <w:lang w:val="en-AU"/>
              </w:rPr>
              <w:t xml:space="preserve"> </w:t>
            </w:r>
            <w:r w:rsidRPr="00A66C15">
              <w:rPr>
                <w:rFonts w:cstheme="minorHAnsi"/>
                <w:b/>
                <w:sz w:val="20"/>
                <w:lang w:val="en-AU"/>
              </w:rPr>
              <w:t>SHIP REPORT</w:t>
            </w:r>
            <w:r w:rsidRPr="00A66C15">
              <w:rPr>
                <w:rFonts w:cstheme="minorHAnsi"/>
                <w:sz w:val="20"/>
                <w:lang w:val="en-AU"/>
              </w:rPr>
              <w:t>.  This describes how a ship should report to a maritime authority, including when to report, what to report and whether the format conforms to the IMO standard.</w:t>
            </w:r>
          </w:p>
        </w:tc>
      </w:tr>
      <w:tr w:rsidR="004E3696" w:rsidRPr="00D90A3A" w14:paraId="19C6CB7B" w14:textId="77777777" w:rsidTr="0056144C">
        <w:trPr>
          <w:trHeight w:val="485"/>
        </w:trPr>
        <w:tc>
          <w:tcPr>
            <w:tcW w:w="10008" w:type="dxa"/>
            <w:gridSpan w:val="13"/>
            <w:shd w:val="clear" w:color="auto" w:fill="auto"/>
            <w:vAlign w:val="center"/>
          </w:tcPr>
          <w:p w14:paraId="5B5D8257" w14:textId="77777777" w:rsidR="004E3696" w:rsidRDefault="004E3696" w:rsidP="0056144C">
            <w:pPr>
              <w:rPr>
                <w:rFonts w:cstheme="minorHAnsi"/>
                <w:b/>
                <w:sz w:val="20"/>
                <w:lang w:val="en-AU"/>
              </w:rPr>
            </w:pPr>
            <w:r w:rsidRPr="00ED455F">
              <w:rPr>
                <w:rFonts w:cstheme="minorHAnsi"/>
                <w:b/>
                <w:sz w:val="20"/>
                <w:u w:val="single"/>
                <w:lang w:val="en-AU"/>
              </w:rPr>
              <w:t>S-127 Information Feature:</w:t>
            </w:r>
            <w:r w:rsidR="00D0267B">
              <w:rPr>
                <w:rFonts w:cstheme="minorHAnsi"/>
                <w:b/>
                <w:sz w:val="20"/>
                <w:u w:val="single"/>
                <w:lang w:val="en-AU"/>
              </w:rPr>
              <w:t xml:space="preserve"> </w:t>
            </w:r>
            <w:r w:rsidRPr="00A66C15">
              <w:rPr>
                <w:rFonts w:cstheme="minorHAnsi"/>
                <w:b/>
                <w:sz w:val="20"/>
                <w:lang w:val="en-AU"/>
              </w:rPr>
              <w:t>Ship Report</w:t>
            </w:r>
          </w:p>
          <w:p w14:paraId="00F03250" w14:textId="04A78AFA" w:rsidR="00700B72" w:rsidRPr="00A66C15" w:rsidRDefault="00700B72" w:rsidP="0056144C">
            <w:pPr>
              <w:rPr>
                <w:rFonts w:cstheme="minorHAnsi"/>
                <w:b/>
                <w:sz w:val="20"/>
                <w:lang w:val="en-AU"/>
              </w:rPr>
            </w:pPr>
            <w:r w:rsidRPr="00A66C15">
              <w:rPr>
                <w:rFonts w:cstheme="minorHAnsi"/>
                <w:b/>
                <w:sz w:val="20"/>
                <w:lang w:val="en-AU"/>
              </w:rPr>
              <w:t xml:space="preserve">Supertype: </w:t>
            </w:r>
            <w:r>
              <w:rPr>
                <w:rFonts w:cstheme="minorHAnsi"/>
                <w:b/>
                <w:sz w:val="20"/>
                <w:lang w:val="en-AU"/>
              </w:rPr>
              <w:t>I</w:t>
            </w:r>
            <w:r w:rsidRPr="00A66C15">
              <w:rPr>
                <w:rFonts w:cstheme="minorHAnsi"/>
                <w:b/>
                <w:sz w:val="20"/>
                <w:lang w:val="en-AU"/>
              </w:rPr>
              <w:t>nformation</w:t>
            </w:r>
            <w:r w:rsidR="00DD2F07">
              <w:rPr>
                <w:rFonts w:cstheme="minorHAnsi"/>
                <w:b/>
                <w:sz w:val="20"/>
                <w:lang w:val="en-AU"/>
              </w:rPr>
              <w:t xml:space="preserve"> </w:t>
            </w:r>
            <w:r w:rsidRPr="00A66C15">
              <w:rPr>
                <w:rFonts w:cstheme="minorHAnsi"/>
                <w:b/>
                <w:sz w:val="20"/>
                <w:lang w:val="en-AU"/>
              </w:rPr>
              <w:t>Type</w:t>
            </w:r>
          </w:p>
        </w:tc>
      </w:tr>
      <w:tr w:rsidR="004E3696" w:rsidRPr="00D90A3A" w14:paraId="0BFAECB5" w14:textId="77777777" w:rsidTr="0056144C">
        <w:trPr>
          <w:trHeight w:val="485"/>
        </w:trPr>
        <w:tc>
          <w:tcPr>
            <w:tcW w:w="10008" w:type="dxa"/>
            <w:gridSpan w:val="13"/>
            <w:shd w:val="clear" w:color="auto" w:fill="auto"/>
            <w:vAlign w:val="center"/>
          </w:tcPr>
          <w:p w14:paraId="7A78EBCC" w14:textId="0E3DB10D" w:rsidR="004E3696" w:rsidRPr="00ED455F" w:rsidRDefault="004E3696" w:rsidP="0056144C">
            <w:pPr>
              <w:rPr>
                <w:rFonts w:cstheme="minorHAnsi"/>
                <w:b/>
                <w:sz w:val="20"/>
                <w:u w:val="single"/>
                <w:lang w:val="en-AU"/>
              </w:rPr>
            </w:pPr>
            <w:r w:rsidRPr="00ED455F">
              <w:rPr>
                <w:rFonts w:cstheme="minorHAnsi"/>
                <w:b/>
                <w:sz w:val="20"/>
                <w:u w:val="single"/>
                <w:lang w:val="en-AU"/>
              </w:rPr>
              <w:t>Primitives:</w:t>
            </w:r>
            <w:r w:rsidR="009626EA">
              <w:rPr>
                <w:rFonts w:cstheme="minorHAnsi"/>
                <w:b/>
                <w:sz w:val="20"/>
                <w:u w:val="single"/>
                <w:lang w:val="en-AU"/>
              </w:rPr>
              <w:t xml:space="preserve"> </w:t>
            </w:r>
            <w:r w:rsidRPr="00A66C15">
              <w:rPr>
                <w:rFonts w:cstheme="minorHAnsi"/>
                <w:b/>
                <w:sz w:val="20"/>
                <w:lang w:val="en-AU"/>
              </w:rPr>
              <w:t>None</w:t>
            </w:r>
          </w:p>
        </w:tc>
      </w:tr>
      <w:tr w:rsidR="004E3696" w:rsidRPr="00D90A3A" w14:paraId="3343FE47" w14:textId="77777777" w:rsidTr="0056144C">
        <w:trPr>
          <w:trHeight w:val="1059"/>
        </w:trPr>
        <w:tc>
          <w:tcPr>
            <w:tcW w:w="2999" w:type="dxa"/>
            <w:gridSpan w:val="2"/>
            <w:shd w:val="clear" w:color="auto" w:fill="auto"/>
          </w:tcPr>
          <w:p w14:paraId="345793BA" w14:textId="77777777" w:rsidR="004E3696" w:rsidRPr="00A66C15" w:rsidRDefault="004E3696"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1ECB1459" w14:textId="77777777" w:rsidR="004E3696" w:rsidRPr="00A66C15" w:rsidRDefault="004E3696" w:rsidP="0056144C">
            <w:pPr>
              <w:rPr>
                <w:rFonts w:cstheme="minorHAnsi"/>
                <w:b/>
                <w:color w:val="0000FF"/>
                <w:sz w:val="20"/>
                <w:lang w:val="en-AU"/>
              </w:rPr>
            </w:pPr>
          </w:p>
        </w:tc>
        <w:tc>
          <w:tcPr>
            <w:tcW w:w="3246" w:type="dxa"/>
            <w:gridSpan w:val="6"/>
            <w:shd w:val="clear" w:color="auto" w:fill="auto"/>
          </w:tcPr>
          <w:p w14:paraId="6FD862A3"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5B4CEBEB" w14:textId="77777777" w:rsidR="004E3696" w:rsidRPr="00A66C15" w:rsidRDefault="004E3696" w:rsidP="0056144C">
            <w:pPr>
              <w:jc w:val="center"/>
              <w:rPr>
                <w:rFonts w:cstheme="minorHAnsi"/>
                <w:b/>
                <w:color w:val="0000FF"/>
                <w:sz w:val="20"/>
                <w:lang w:val="en-AU"/>
              </w:rPr>
            </w:pPr>
          </w:p>
        </w:tc>
        <w:tc>
          <w:tcPr>
            <w:tcW w:w="3763" w:type="dxa"/>
            <w:gridSpan w:val="5"/>
            <w:shd w:val="clear" w:color="auto" w:fill="auto"/>
          </w:tcPr>
          <w:p w14:paraId="31037502"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6CAC9103" w14:textId="77777777" w:rsidR="004E3696" w:rsidRPr="00A66C15" w:rsidRDefault="004E3696" w:rsidP="0056144C">
            <w:pPr>
              <w:rPr>
                <w:rFonts w:cstheme="minorHAnsi"/>
                <w:b/>
                <w:color w:val="0000FF"/>
                <w:sz w:val="20"/>
                <w:lang w:val="en-AU"/>
              </w:rPr>
            </w:pPr>
          </w:p>
        </w:tc>
      </w:tr>
      <w:tr w:rsidR="004E3696" w:rsidRPr="00D90A3A" w14:paraId="14479C5B" w14:textId="77777777" w:rsidTr="0056144C">
        <w:trPr>
          <w:trHeight w:val="545"/>
        </w:trPr>
        <w:tc>
          <w:tcPr>
            <w:tcW w:w="3679" w:type="dxa"/>
            <w:gridSpan w:val="4"/>
            <w:shd w:val="clear" w:color="auto" w:fill="auto"/>
            <w:vAlign w:val="center"/>
          </w:tcPr>
          <w:p w14:paraId="527EA9B5" w14:textId="27CA72CA" w:rsidR="004E3696" w:rsidRPr="00A66C15" w:rsidRDefault="004E3696" w:rsidP="0056144C">
            <w:pPr>
              <w:rPr>
                <w:rFonts w:cstheme="minorHAnsi"/>
                <w:b/>
                <w:sz w:val="20"/>
                <w:lang w:val="en-AU"/>
              </w:rPr>
            </w:pPr>
            <w:r w:rsidRPr="00ED455F">
              <w:rPr>
                <w:rFonts w:cstheme="minorHAnsi"/>
                <w:b/>
                <w:sz w:val="20"/>
                <w:lang w:val="en-AU"/>
              </w:rPr>
              <w:t>S-127 Attribute</w:t>
            </w:r>
          </w:p>
        </w:tc>
        <w:tc>
          <w:tcPr>
            <w:tcW w:w="1553" w:type="dxa"/>
            <w:gridSpan w:val="2"/>
            <w:shd w:val="clear" w:color="auto" w:fill="auto"/>
            <w:vAlign w:val="center"/>
          </w:tcPr>
          <w:p w14:paraId="60415C45" w14:textId="77777777" w:rsidR="004E3696" w:rsidRPr="00A66C15" w:rsidRDefault="004E3696" w:rsidP="0056144C">
            <w:pPr>
              <w:rPr>
                <w:rFonts w:cstheme="minorHAnsi"/>
                <w:b/>
                <w:sz w:val="20"/>
                <w:lang w:val="en-AU"/>
              </w:rPr>
            </w:pPr>
            <w:r w:rsidRPr="00A66C15">
              <w:rPr>
                <w:rFonts w:cstheme="minorHAnsi"/>
                <w:b/>
                <w:sz w:val="20"/>
                <w:lang w:val="en-AU"/>
              </w:rPr>
              <w:t>S-57 Acronym</w:t>
            </w:r>
          </w:p>
        </w:tc>
        <w:tc>
          <w:tcPr>
            <w:tcW w:w="2607" w:type="dxa"/>
            <w:gridSpan w:val="5"/>
            <w:shd w:val="clear" w:color="auto" w:fill="auto"/>
            <w:vAlign w:val="center"/>
          </w:tcPr>
          <w:p w14:paraId="467DA2E6" w14:textId="77777777" w:rsidR="004E3696" w:rsidRPr="00A66C15" w:rsidRDefault="004E3696" w:rsidP="0056144C">
            <w:pPr>
              <w:rPr>
                <w:rFonts w:cstheme="minorHAnsi"/>
                <w:b/>
                <w:sz w:val="20"/>
                <w:lang w:val="en-AU"/>
              </w:rPr>
            </w:pPr>
            <w:r w:rsidRPr="00A66C15">
              <w:rPr>
                <w:rFonts w:cstheme="minorHAnsi"/>
                <w:b/>
                <w:sz w:val="20"/>
                <w:lang w:val="en-AU"/>
              </w:rPr>
              <w:t>Allowable Encoding Value</w:t>
            </w:r>
          </w:p>
        </w:tc>
        <w:tc>
          <w:tcPr>
            <w:tcW w:w="786" w:type="dxa"/>
            <w:shd w:val="clear" w:color="auto" w:fill="auto"/>
            <w:vAlign w:val="center"/>
          </w:tcPr>
          <w:p w14:paraId="5CDF379B" w14:textId="77777777" w:rsidR="004E3696" w:rsidRPr="00A66C15" w:rsidRDefault="004E3696" w:rsidP="0056144C">
            <w:pPr>
              <w:rPr>
                <w:rFonts w:cstheme="minorHAnsi"/>
                <w:b/>
                <w:sz w:val="20"/>
                <w:lang w:val="en-AU"/>
              </w:rPr>
            </w:pPr>
            <w:r w:rsidRPr="00A66C15">
              <w:rPr>
                <w:rFonts w:cstheme="minorHAnsi"/>
                <w:b/>
                <w:sz w:val="20"/>
                <w:lang w:val="en-AU"/>
              </w:rPr>
              <w:t>Type</w:t>
            </w:r>
          </w:p>
        </w:tc>
        <w:tc>
          <w:tcPr>
            <w:tcW w:w="1383" w:type="dxa"/>
            <w:shd w:val="clear" w:color="auto" w:fill="auto"/>
            <w:vAlign w:val="center"/>
          </w:tcPr>
          <w:p w14:paraId="7A651E48" w14:textId="77777777" w:rsidR="004E3696" w:rsidRPr="00A66C15" w:rsidRDefault="004E3696" w:rsidP="0056144C">
            <w:pPr>
              <w:rPr>
                <w:rFonts w:cstheme="minorHAnsi"/>
                <w:b/>
                <w:sz w:val="20"/>
                <w:lang w:val="en-AU"/>
              </w:rPr>
            </w:pPr>
            <w:r w:rsidRPr="00A66C15">
              <w:rPr>
                <w:rFonts w:cstheme="minorHAnsi"/>
                <w:b/>
                <w:sz w:val="20"/>
                <w:lang w:val="en-AU"/>
              </w:rPr>
              <w:t>Multiplicity</w:t>
            </w:r>
          </w:p>
        </w:tc>
      </w:tr>
      <w:tr w:rsidR="001B7D0E" w:rsidRPr="00D90A3A" w14:paraId="5D1D3671" w14:textId="77777777" w:rsidTr="00F476D7">
        <w:trPr>
          <w:trHeight w:val="20"/>
        </w:trPr>
        <w:tc>
          <w:tcPr>
            <w:tcW w:w="10008" w:type="dxa"/>
            <w:gridSpan w:val="13"/>
            <w:shd w:val="clear" w:color="auto" w:fill="auto"/>
          </w:tcPr>
          <w:p w14:paraId="780E714B" w14:textId="26CFAF60" w:rsidR="001B7D0E" w:rsidRPr="00A66C15" w:rsidRDefault="001D392B" w:rsidP="0056144C">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0887C3A7" wp14:editId="233101EE">
                  <wp:extent cx="5591175" cy="438150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hipReport attributes.png"/>
                          <pic:cNvPicPr/>
                        </pic:nvPicPr>
                        <pic:blipFill>
                          <a:blip r:embed="rId272">
                            <a:extLst>
                              <a:ext uri="{28A0092B-C50C-407E-A947-70E740481C1C}">
                                <a14:useLocalDpi xmlns:a14="http://schemas.microsoft.com/office/drawing/2010/main" val="0"/>
                              </a:ext>
                            </a:extLst>
                          </a:blip>
                          <a:stretch>
                            <a:fillRect/>
                          </a:stretch>
                        </pic:blipFill>
                        <pic:spPr>
                          <a:xfrm>
                            <a:off x="0" y="0"/>
                            <a:ext cx="5591175" cy="4381500"/>
                          </a:xfrm>
                          <a:prstGeom prst="rect">
                            <a:avLst/>
                          </a:prstGeom>
                        </pic:spPr>
                      </pic:pic>
                    </a:graphicData>
                  </a:graphic>
                </wp:inline>
              </w:drawing>
            </w:r>
          </w:p>
        </w:tc>
      </w:tr>
      <w:tr w:rsidR="004E3696" w:rsidRPr="00D90A3A" w14:paraId="409C5958" w14:textId="77777777" w:rsidTr="0056144C">
        <w:trPr>
          <w:trHeight w:val="20"/>
        </w:trPr>
        <w:tc>
          <w:tcPr>
            <w:tcW w:w="10008" w:type="dxa"/>
            <w:gridSpan w:val="13"/>
          </w:tcPr>
          <w:p w14:paraId="7A4EEB0D" w14:textId="77777777" w:rsidR="004E3696" w:rsidRPr="00A66C15" w:rsidRDefault="004E3696" w:rsidP="0056144C">
            <w:pPr>
              <w:spacing w:before="60" w:after="60"/>
              <w:rPr>
                <w:rFonts w:cstheme="minorHAnsi"/>
                <w:b/>
                <w:sz w:val="20"/>
                <w:u w:val="single"/>
              </w:rPr>
            </w:pPr>
            <w:r w:rsidRPr="00ED455F">
              <w:rPr>
                <w:rFonts w:cstheme="minorHAnsi"/>
                <w:b/>
                <w:sz w:val="20"/>
                <w:u w:val="single"/>
              </w:rPr>
              <w:t>Information associations</w:t>
            </w:r>
          </w:p>
        </w:tc>
      </w:tr>
      <w:tr w:rsidR="004E3696" w:rsidRPr="00D90A3A" w14:paraId="55BFEC0F" w14:textId="77777777" w:rsidTr="0056144C">
        <w:trPr>
          <w:trHeight w:val="20"/>
        </w:trPr>
        <w:tc>
          <w:tcPr>
            <w:tcW w:w="1184" w:type="dxa"/>
          </w:tcPr>
          <w:p w14:paraId="491C561E" w14:textId="77777777" w:rsidR="004E3696" w:rsidRPr="00A66C15" w:rsidRDefault="004E3696" w:rsidP="0056144C">
            <w:pPr>
              <w:spacing w:before="60" w:after="60"/>
              <w:rPr>
                <w:rFonts w:cstheme="minorHAnsi"/>
                <w:b/>
                <w:sz w:val="18"/>
                <w:szCs w:val="18"/>
              </w:rPr>
            </w:pPr>
            <w:r w:rsidRPr="00ED455F">
              <w:rPr>
                <w:rFonts w:cstheme="minorHAnsi"/>
                <w:b/>
                <w:sz w:val="18"/>
                <w:szCs w:val="18"/>
              </w:rPr>
              <w:t>Type</w:t>
            </w:r>
          </w:p>
        </w:tc>
        <w:tc>
          <w:tcPr>
            <w:tcW w:w="2034" w:type="dxa"/>
            <w:gridSpan w:val="2"/>
            <w:vAlign w:val="center"/>
          </w:tcPr>
          <w:p w14:paraId="5F208BDF" w14:textId="77777777" w:rsidR="004E3696" w:rsidRPr="00A66C15" w:rsidRDefault="004E3696" w:rsidP="0056144C">
            <w:pPr>
              <w:spacing w:before="60" w:after="60"/>
              <w:rPr>
                <w:rFonts w:cstheme="minorHAnsi"/>
                <w:b/>
                <w:sz w:val="18"/>
                <w:szCs w:val="18"/>
              </w:rPr>
            </w:pPr>
            <w:r w:rsidRPr="00A66C15">
              <w:rPr>
                <w:rFonts w:cstheme="minorHAnsi"/>
                <w:b/>
                <w:sz w:val="18"/>
                <w:szCs w:val="18"/>
              </w:rPr>
              <w:t>Association Name</w:t>
            </w:r>
          </w:p>
        </w:tc>
        <w:tc>
          <w:tcPr>
            <w:tcW w:w="1436" w:type="dxa"/>
            <w:gridSpan w:val="2"/>
            <w:vAlign w:val="center"/>
          </w:tcPr>
          <w:p w14:paraId="7EA2D515"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47D5761F"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993" w:type="dxa"/>
            <w:gridSpan w:val="2"/>
            <w:vAlign w:val="center"/>
          </w:tcPr>
          <w:p w14:paraId="632167E3"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993" w:type="dxa"/>
            <w:vAlign w:val="center"/>
          </w:tcPr>
          <w:p w14:paraId="139B6D7F"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3" w:type="dxa"/>
            <w:gridSpan w:val="2"/>
            <w:vAlign w:val="center"/>
          </w:tcPr>
          <w:p w14:paraId="4CC4688B"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1383" w:type="dxa"/>
            <w:vAlign w:val="center"/>
          </w:tcPr>
          <w:p w14:paraId="25EB7A4F" w14:textId="77777777" w:rsidR="004E3696" w:rsidRPr="00A66C15" w:rsidRDefault="004E3696" w:rsidP="0056144C">
            <w:pPr>
              <w:spacing w:before="60" w:after="60"/>
              <w:rPr>
                <w:rFonts w:cstheme="minorHAnsi"/>
                <w:b/>
                <w:sz w:val="18"/>
                <w:szCs w:val="18"/>
              </w:rPr>
            </w:pPr>
            <w:r w:rsidRPr="00A66C15">
              <w:rPr>
                <w:rFonts w:cstheme="minorHAnsi"/>
                <w:b/>
                <w:sz w:val="18"/>
                <w:szCs w:val="18"/>
              </w:rPr>
              <w:t>Multiplicity</w:t>
            </w:r>
          </w:p>
        </w:tc>
      </w:tr>
      <w:tr w:rsidR="001B7D0E" w:rsidRPr="00D90A3A" w14:paraId="78F939D2" w14:textId="77777777" w:rsidTr="00F476D7">
        <w:trPr>
          <w:trHeight w:val="20"/>
        </w:trPr>
        <w:tc>
          <w:tcPr>
            <w:tcW w:w="10008" w:type="dxa"/>
            <w:gridSpan w:val="13"/>
          </w:tcPr>
          <w:p w14:paraId="665C2B62" w14:textId="6C709607" w:rsidR="001B7D0E" w:rsidRPr="00A66C15" w:rsidRDefault="001D392B" w:rsidP="0056144C">
            <w:pPr>
              <w:spacing w:before="60" w:after="60"/>
              <w:rPr>
                <w:rFonts w:cstheme="minorHAnsi"/>
                <w:sz w:val="18"/>
                <w:szCs w:val="18"/>
              </w:rPr>
            </w:pPr>
            <w:r>
              <w:rPr>
                <w:rFonts w:cstheme="minorHAnsi"/>
                <w:noProof/>
                <w:sz w:val="18"/>
                <w:szCs w:val="18"/>
              </w:rPr>
              <w:drawing>
                <wp:inline distT="0" distB="0" distL="0" distR="0" wp14:anchorId="3638711F" wp14:editId="6C1D05A3">
                  <wp:extent cx="6217920" cy="305879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hipReport assocs.png"/>
                          <pic:cNvPicPr/>
                        </pic:nvPicPr>
                        <pic:blipFill>
                          <a:blip r:embed="rId273">
                            <a:extLst>
                              <a:ext uri="{28A0092B-C50C-407E-A947-70E740481C1C}">
                                <a14:useLocalDpi xmlns:a14="http://schemas.microsoft.com/office/drawing/2010/main" val="0"/>
                              </a:ext>
                            </a:extLst>
                          </a:blip>
                          <a:stretch>
                            <a:fillRect/>
                          </a:stretch>
                        </pic:blipFill>
                        <pic:spPr>
                          <a:xfrm>
                            <a:off x="0" y="0"/>
                            <a:ext cx="6217920" cy="3058795"/>
                          </a:xfrm>
                          <a:prstGeom prst="rect">
                            <a:avLst/>
                          </a:prstGeom>
                        </pic:spPr>
                      </pic:pic>
                    </a:graphicData>
                  </a:graphic>
                </wp:inline>
              </w:drawing>
            </w:r>
          </w:p>
        </w:tc>
      </w:tr>
      <w:tr w:rsidR="004E3696" w:rsidRPr="00D90A3A" w14:paraId="13CB7DBA" w14:textId="77777777" w:rsidTr="0056144C">
        <w:trPr>
          <w:trHeight w:val="70"/>
        </w:trPr>
        <w:tc>
          <w:tcPr>
            <w:tcW w:w="10008" w:type="dxa"/>
            <w:gridSpan w:val="13"/>
            <w:shd w:val="clear" w:color="auto" w:fill="auto"/>
          </w:tcPr>
          <w:p w14:paraId="0C2C2AB9" w14:textId="77777777" w:rsidR="004E3696" w:rsidRPr="00A66C15" w:rsidRDefault="004E3696" w:rsidP="0056144C">
            <w:pPr>
              <w:spacing w:after="120"/>
              <w:rPr>
                <w:rFonts w:cstheme="minorHAnsi"/>
                <w:sz w:val="20"/>
                <w:lang w:val="en-AU"/>
              </w:rPr>
            </w:pPr>
            <w:r w:rsidRPr="00ED455F">
              <w:rPr>
                <w:rFonts w:cstheme="minorHAnsi"/>
                <w:sz w:val="20"/>
                <w:u w:val="single"/>
                <w:lang w:val="en-AU"/>
              </w:rPr>
              <w:lastRenderedPageBreak/>
              <w:t>INT 1 Reference:</w:t>
            </w:r>
          </w:p>
          <w:p w14:paraId="156FB162" w14:textId="77777777" w:rsidR="004E3696" w:rsidRPr="00A66C15" w:rsidRDefault="004E3696"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78F4BC96" w14:textId="69B2BDDD" w:rsidR="004E3696" w:rsidRPr="00A66C15" w:rsidRDefault="004E3696" w:rsidP="00FE63A6">
            <w:pPr>
              <w:numPr>
                <w:ilvl w:val="0"/>
                <w:numId w:val="22"/>
              </w:numPr>
              <w:tabs>
                <w:tab w:val="clear" w:pos="360"/>
                <w:tab w:val="left" w:pos="0"/>
                <w:tab w:val="num" w:pos="459"/>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proofErr w:type="spellStart"/>
            <w:r w:rsidRPr="001706F8">
              <w:rPr>
                <w:rFonts w:cstheme="minorHAnsi"/>
                <w:b/>
                <w:sz w:val="20"/>
                <w:lang w:val="en-AU"/>
              </w:rPr>
              <w:t>textContent</w:t>
            </w:r>
            <w:proofErr w:type="spellEnd"/>
            <w:r w:rsidRPr="00A66C15">
              <w:rPr>
                <w:rFonts w:cstheme="minorHAnsi"/>
                <w:sz w:val="20"/>
                <w:lang w:val="en-AU"/>
              </w:rPr>
              <w:t xml:space="preserve"> is used to describe non-standard ship reports. The </w:t>
            </w:r>
            <w:r w:rsidR="006B2158">
              <w:rPr>
                <w:rFonts w:cstheme="minorHAnsi"/>
                <w:sz w:val="20"/>
                <w:lang w:val="en-AU"/>
              </w:rPr>
              <w:t>a</w:t>
            </w:r>
            <w:r w:rsidR="006B2158" w:rsidRPr="00A66C15">
              <w:rPr>
                <w:rFonts w:cstheme="minorHAnsi"/>
                <w:sz w:val="20"/>
                <w:lang w:val="en-AU"/>
              </w:rPr>
              <w:t xml:space="preserve">ssociated </w:t>
            </w:r>
            <w:r w:rsidR="006B2158">
              <w:rPr>
                <w:rFonts w:cstheme="minorHAnsi"/>
                <w:sz w:val="20"/>
                <w:lang w:val="en-AU"/>
              </w:rPr>
              <w:t>i</w:t>
            </w:r>
            <w:r w:rsidR="006B2158" w:rsidRPr="00A66C15">
              <w:rPr>
                <w:rFonts w:cstheme="minorHAnsi"/>
                <w:sz w:val="20"/>
                <w:lang w:val="en-AU"/>
              </w:rPr>
              <w:t xml:space="preserve">nformation </w:t>
            </w:r>
            <w:r w:rsidR="006B2158">
              <w:rPr>
                <w:rFonts w:cstheme="minorHAnsi"/>
                <w:sz w:val="20"/>
                <w:lang w:val="en-AU"/>
              </w:rPr>
              <w:t>o</w:t>
            </w:r>
            <w:r w:rsidR="006B2158" w:rsidRPr="00A66C15">
              <w:rPr>
                <w:rFonts w:cstheme="minorHAnsi"/>
                <w:sz w:val="20"/>
                <w:lang w:val="en-AU"/>
              </w:rPr>
              <w:t xml:space="preserve">bject </w:t>
            </w:r>
            <w:r w:rsidRPr="001706F8">
              <w:rPr>
                <w:rFonts w:cstheme="minorHAnsi"/>
                <w:b/>
                <w:sz w:val="20"/>
                <w:lang w:val="en-AU"/>
              </w:rPr>
              <w:t>Applicability</w:t>
            </w:r>
            <w:r w:rsidRPr="00A66C15">
              <w:rPr>
                <w:rFonts w:cstheme="minorHAnsi"/>
                <w:sz w:val="20"/>
                <w:lang w:val="en-AU"/>
              </w:rPr>
              <w:t xml:space="preserve"> indicates characteristics of vessels which use this report.</w:t>
            </w:r>
          </w:p>
          <w:p w14:paraId="5FF3CB57" w14:textId="547C6402" w:rsidR="004E3696" w:rsidRDefault="004E3696" w:rsidP="00FE63A6">
            <w:pPr>
              <w:numPr>
                <w:ilvl w:val="0"/>
                <w:numId w:val="22"/>
              </w:numPr>
              <w:tabs>
                <w:tab w:val="clear" w:pos="360"/>
                <w:tab w:val="left" w:pos="0"/>
                <w:tab w:val="left" w:pos="459"/>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Association </w:t>
            </w:r>
            <w:proofErr w:type="spellStart"/>
            <w:r w:rsidR="0029476F">
              <w:rPr>
                <w:rFonts w:cstheme="minorHAnsi"/>
                <w:i/>
                <w:sz w:val="20"/>
                <w:lang w:val="en-AU"/>
              </w:rPr>
              <w:t>T</w:t>
            </w:r>
            <w:r w:rsidRPr="00A66C15">
              <w:rPr>
                <w:rFonts w:cstheme="minorHAnsi"/>
                <w:i/>
                <w:sz w:val="20"/>
                <w:lang w:val="en-AU"/>
              </w:rPr>
              <w:t>rafficServRept</w:t>
            </w:r>
            <w:proofErr w:type="spellEnd"/>
            <w:r w:rsidRPr="00A66C15">
              <w:rPr>
                <w:rFonts w:cstheme="minorHAnsi"/>
                <w:sz w:val="20"/>
                <w:lang w:val="en-AU"/>
              </w:rPr>
              <w:t xml:space="preserve"> is with a geographic feature.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A66C15">
              <w:rPr>
                <w:rFonts w:cstheme="minorHAnsi"/>
                <w:i/>
                <w:sz w:val="20"/>
                <w:lang w:val="en-AU"/>
              </w:rPr>
              <w:t>invInformationAssociation</w:t>
            </w:r>
            <w:proofErr w:type="spellEnd"/>
            <w:r w:rsidRPr="00A66C15">
              <w:rPr>
                <w:rFonts w:cstheme="minorHAnsi"/>
                <w:sz w:val="20"/>
                <w:lang w:val="en-AU"/>
              </w:rPr>
              <w:t xml:space="preserve"> instead of the named role.</w:t>
            </w:r>
          </w:p>
          <w:p w14:paraId="390B459F" w14:textId="266EB7A8" w:rsidR="00423693" w:rsidRPr="00A66C15" w:rsidRDefault="007E0F31" w:rsidP="00FE63A6">
            <w:pPr>
              <w:numPr>
                <w:ilvl w:val="0"/>
                <w:numId w:val="22"/>
              </w:numPr>
              <w:tabs>
                <w:tab w:val="clear" w:pos="360"/>
                <w:tab w:val="left" w:pos="0"/>
                <w:tab w:val="left" w:pos="459"/>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Pr>
                <w:rFonts w:cstheme="minorHAnsi"/>
                <w:sz w:val="20"/>
                <w:lang w:val="en-AU"/>
              </w:rPr>
              <w:t xml:space="preserve">If it is required to encode one or more pre-arrival </w:t>
            </w:r>
            <w:r w:rsidR="00197167">
              <w:rPr>
                <w:rFonts w:cstheme="minorHAnsi"/>
                <w:sz w:val="20"/>
                <w:lang w:val="en-AU"/>
              </w:rPr>
              <w:t>reporting times</w:t>
            </w:r>
            <w:r>
              <w:rPr>
                <w:rFonts w:cstheme="minorHAnsi"/>
                <w:sz w:val="20"/>
                <w:lang w:val="en-AU"/>
              </w:rPr>
              <w:t xml:space="preserve">, it must be done using the complex attribute </w:t>
            </w:r>
            <w:proofErr w:type="spellStart"/>
            <w:r w:rsidRPr="00FE63A6">
              <w:rPr>
                <w:rFonts w:cstheme="minorHAnsi"/>
                <w:b/>
                <w:sz w:val="20"/>
                <w:lang w:val="en-AU"/>
              </w:rPr>
              <w:t>noticeTime</w:t>
            </w:r>
            <w:proofErr w:type="spellEnd"/>
            <w:r>
              <w:rPr>
                <w:rFonts w:cstheme="minorHAnsi"/>
                <w:sz w:val="20"/>
                <w:lang w:val="en-AU"/>
              </w:rPr>
              <w:t xml:space="preserve">, and the required time in hours before arrival in the attribute </w:t>
            </w:r>
            <w:proofErr w:type="spellStart"/>
            <w:r w:rsidRPr="00FE63A6">
              <w:rPr>
                <w:rFonts w:cstheme="minorHAnsi"/>
                <w:b/>
                <w:sz w:val="20"/>
                <w:lang w:val="en-AU"/>
              </w:rPr>
              <w:t>noticeTimeHours</w:t>
            </w:r>
            <w:proofErr w:type="spellEnd"/>
            <w:r>
              <w:rPr>
                <w:rFonts w:cstheme="minorHAnsi"/>
                <w:sz w:val="20"/>
                <w:lang w:val="en-AU"/>
              </w:rPr>
              <w:t xml:space="preserve">. Further explanations for the reporting time can be added in the </w:t>
            </w:r>
            <w:proofErr w:type="spellStart"/>
            <w:r w:rsidRPr="00FE63A6">
              <w:rPr>
                <w:rFonts w:cstheme="minorHAnsi"/>
                <w:b/>
                <w:sz w:val="20"/>
                <w:lang w:val="en-AU"/>
              </w:rPr>
              <w:t>noticeTimeText</w:t>
            </w:r>
            <w:proofErr w:type="spellEnd"/>
            <w:r>
              <w:rPr>
                <w:rFonts w:cstheme="minorHAnsi"/>
                <w:sz w:val="20"/>
                <w:lang w:val="en-AU"/>
              </w:rPr>
              <w:t xml:space="preserve"> attribute.</w:t>
            </w:r>
          </w:p>
          <w:p w14:paraId="26CCA465" w14:textId="77777777" w:rsidR="004E3696" w:rsidRPr="00A66C15" w:rsidRDefault="004E3696" w:rsidP="004E3696">
            <w:pPr>
              <w:numPr>
                <w:ilvl w:val="0"/>
                <w:numId w:val="22"/>
              </w:numPr>
              <w:autoSpaceDE w:val="0"/>
              <w:autoSpaceDN w:val="0"/>
              <w:adjustRightInd w:val="0"/>
              <w:spacing w:after="120" w:line="240" w:lineRule="auto"/>
              <w:rPr>
                <w:rFonts w:cstheme="minorHAnsi"/>
                <w:sz w:val="20"/>
                <w:lang w:val="en-AU"/>
              </w:rPr>
            </w:pPr>
            <w:r w:rsidRPr="00A66C15">
              <w:rPr>
                <w:rFonts w:cstheme="minorHAnsi"/>
                <w:sz w:val="20"/>
                <w:u w:val="single"/>
                <w:lang w:val="en-AU"/>
              </w:rPr>
              <w:t>Distinction:</w:t>
            </w:r>
          </w:p>
        </w:tc>
      </w:tr>
    </w:tbl>
    <w:p w14:paraId="0770DCDB" w14:textId="77777777" w:rsidR="000B66A8" w:rsidRPr="00ED455F" w:rsidRDefault="000B66A8">
      <w:pPr>
        <w:rPr>
          <w:rFonts w:cstheme="minorHAnsi"/>
        </w:rPr>
      </w:pPr>
    </w:p>
    <w:p w14:paraId="44428822" w14:textId="334823A0" w:rsidR="004E3696" w:rsidRPr="00A66C15" w:rsidRDefault="004E3696" w:rsidP="00EC438D">
      <w:pPr>
        <w:pStyle w:val="Heading2"/>
        <w:rPr>
          <w:rFonts w:asciiTheme="minorHAnsi" w:hAnsiTheme="minorHAnsi" w:cstheme="minorHAnsi"/>
        </w:rPr>
      </w:pPr>
      <w:bookmarkStart w:id="435" w:name="_Toc490817390"/>
      <w:bookmarkStart w:id="436" w:name="_Toc531133539"/>
      <w:r w:rsidRPr="00A66C15">
        <w:rPr>
          <w:rFonts w:asciiTheme="minorHAnsi" w:hAnsiTheme="minorHAnsi" w:cstheme="minorHAnsi"/>
        </w:rPr>
        <w:t>Non Standard Working Day</w:t>
      </w:r>
      <w:bookmarkEnd w:id="435"/>
      <w:bookmarkEnd w:id="436"/>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5"/>
        <w:gridCol w:w="1816"/>
        <w:gridCol w:w="219"/>
        <w:gridCol w:w="461"/>
        <w:gridCol w:w="975"/>
        <w:gridCol w:w="575"/>
        <w:gridCol w:w="417"/>
        <w:gridCol w:w="599"/>
        <w:gridCol w:w="393"/>
        <w:gridCol w:w="992"/>
        <w:gridCol w:w="206"/>
        <w:gridCol w:w="786"/>
        <w:gridCol w:w="1384"/>
      </w:tblGrid>
      <w:tr w:rsidR="004E3696" w:rsidRPr="00D90A3A" w14:paraId="4821675F" w14:textId="77777777" w:rsidTr="0056144C">
        <w:trPr>
          <w:trHeight w:val="545"/>
        </w:trPr>
        <w:tc>
          <w:tcPr>
            <w:tcW w:w="10008" w:type="dxa"/>
            <w:gridSpan w:val="13"/>
            <w:shd w:val="clear" w:color="auto" w:fill="auto"/>
          </w:tcPr>
          <w:p w14:paraId="476D534C" w14:textId="23DCC657" w:rsidR="004E3696" w:rsidRPr="00A66C15" w:rsidRDefault="004E3696" w:rsidP="0056144C">
            <w:pPr>
              <w:spacing w:after="120"/>
              <w:rPr>
                <w:rFonts w:cstheme="minorHAnsi"/>
                <w:sz w:val="20"/>
                <w:lang w:val="en-AU"/>
              </w:rPr>
            </w:pPr>
            <w:r w:rsidRPr="00ED455F">
              <w:rPr>
                <w:rFonts w:cstheme="minorHAnsi"/>
                <w:sz w:val="20"/>
                <w:u w:val="single"/>
                <w:lang w:val="en-AU"/>
              </w:rPr>
              <w:t>IHO Definition:</w:t>
            </w:r>
            <w:r w:rsidR="0029476F">
              <w:rPr>
                <w:rFonts w:cstheme="minorHAnsi"/>
                <w:sz w:val="20"/>
                <w:u w:val="single"/>
                <w:lang w:val="en-AU"/>
              </w:rPr>
              <w:t xml:space="preserve"> </w:t>
            </w:r>
            <w:r w:rsidRPr="00A66C15">
              <w:rPr>
                <w:rFonts w:cstheme="minorHAnsi"/>
                <w:b/>
                <w:sz w:val="20"/>
                <w:lang w:val="en-AU"/>
              </w:rPr>
              <w:t>NON STANDARD WORKING DAY</w:t>
            </w:r>
            <w:r w:rsidR="0071184F">
              <w:rPr>
                <w:rFonts w:cstheme="minorHAnsi"/>
                <w:sz w:val="20"/>
                <w:lang w:val="en-AU"/>
              </w:rPr>
              <w:t xml:space="preserve">. </w:t>
            </w:r>
            <w:r w:rsidR="0071184F" w:rsidRPr="0071184F">
              <w:rPr>
                <w:rFonts w:cstheme="minorHAnsi"/>
                <w:sz w:val="20"/>
                <w:lang w:val="en-AU"/>
              </w:rPr>
              <w:t>Days when many services are not available. Often days of festivity or recreation or public holidays when normal working hours are limited, especially a national or religious festival, etc.</w:t>
            </w:r>
          </w:p>
        </w:tc>
      </w:tr>
      <w:tr w:rsidR="004E3696" w:rsidRPr="00D90A3A" w14:paraId="1CBC73E8" w14:textId="77777777" w:rsidTr="0056144C">
        <w:trPr>
          <w:trHeight w:val="485"/>
        </w:trPr>
        <w:tc>
          <w:tcPr>
            <w:tcW w:w="10008" w:type="dxa"/>
            <w:gridSpan w:val="13"/>
            <w:shd w:val="clear" w:color="auto" w:fill="auto"/>
            <w:vAlign w:val="center"/>
          </w:tcPr>
          <w:p w14:paraId="1235AEE9" w14:textId="092ABAC1" w:rsidR="004E3696" w:rsidRDefault="004E3696" w:rsidP="0056144C">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006B2158">
              <w:rPr>
                <w:rFonts w:cstheme="minorHAnsi"/>
                <w:b/>
                <w:sz w:val="20"/>
                <w:u w:val="single"/>
                <w:lang w:val="en-AU"/>
              </w:rPr>
              <w:t xml:space="preserve"> </w:t>
            </w:r>
            <w:r w:rsidRPr="00A66C15">
              <w:rPr>
                <w:rFonts w:cstheme="minorHAnsi"/>
                <w:b/>
                <w:sz w:val="20"/>
                <w:lang w:val="en-AU"/>
              </w:rPr>
              <w:t>Non Standard Working Day</w:t>
            </w:r>
          </w:p>
          <w:p w14:paraId="44877C68" w14:textId="65D05707" w:rsidR="00700B72" w:rsidRPr="00A66C15" w:rsidRDefault="00700B72" w:rsidP="0056144C">
            <w:pPr>
              <w:rPr>
                <w:rFonts w:cstheme="minorHAnsi"/>
                <w:b/>
                <w:sz w:val="20"/>
                <w:lang w:val="en-AU"/>
              </w:rPr>
            </w:pPr>
            <w:r w:rsidRPr="00A66C15">
              <w:rPr>
                <w:rFonts w:cstheme="minorHAnsi"/>
                <w:b/>
                <w:sz w:val="20"/>
                <w:lang w:val="en-AU"/>
              </w:rPr>
              <w:t xml:space="preserve">Supertype: </w:t>
            </w:r>
            <w:r>
              <w:rPr>
                <w:rFonts w:cstheme="minorHAnsi"/>
                <w:b/>
                <w:sz w:val="20"/>
                <w:lang w:val="en-AU"/>
              </w:rPr>
              <w:t>I</w:t>
            </w:r>
            <w:r w:rsidRPr="00A66C15">
              <w:rPr>
                <w:rFonts w:cstheme="minorHAnsi"/>
                <w:b/>
                <w:sz w:val="20"/>
                <w:lang w:val="en-AU"/>
              </w:rPr>
              <w:t>nformation</w:t>
            </w:r>
            <w:r w:rsidR="00DD2F07">
              <w:rPr>
                <w:rFonts w:cstheme="minorHAnsi"/>
                <w:b/>
                <w:sz w:val="20"/>
                <w:lang w:val="en-AU"/>
              </w:rPr>
              <w:t xml:space="preserve"> </w:t>
            </w:r>
            <w:r w:rsidRPr="00A66C15">
              <w:rPr>
                <w:rFonts w:cstheme="minorHAnsi"/>
                <w:b/>
                <w:sz w:val="20"/>
                <w:lang w:val="en-AU"/>
              </w:rPr>
              <w:t>Type</w:t>
            </w:r>
          </w:p>
        </w:tc>
      </w:tr>
      <w:tr w:rsidR="004E3696" w:rsidRPr="00D90A3A" w14:paraId="056264FB" w14:textId="77777777" w:rsidTr="0056144C">
        <w:trPr>
          <w:trHeight w:val="485"/>
        </w:trPr>
        <w:tc>
          <w:tcPr>
            <w:tcW w:w="10008" w:type="dxa"/>
            <w:gridSpan w:val="13"/>
            <w:shd w:val="clear" w:color="auto" w:fill="auto"/>
            <w:vAlign w:val="center"/>
          </w:tcPr>
          <w:p w14:paraId="04B741C2" w14:textId="391948BC" w:rsidR="004E3696" w:rsidRPr="00ED455F" w:rsidRDefault="004E3696" w:rsidP="0056144C">
            <w:pPr>
              <w:rPr>
                <w:rFonts w:cstheme="minorHAnsi"/>
                <w:b/>
                <w:sz w:val="20"/>
                <w:u w:val="single"/>
                <w:lang w:val="en-AU"/>
              </w:rPr>
            </w:pPr>
            <w:r w:rsidRPr="00ED455F">
              <w:rPr>
                <w:rFonts w:cstheme="minorHAnsi"/>
                <w:b/>
                <w:sz w:val="20"/>
                <w:u w:val="single"/>
                <w:lang w:val="en-AU"/>
              </w:rPr>
              <w:t>Primitives:</w:t>
            </w:r>
            <w:r w:rsidR="006B2158">
              <w:rPr>
                <w:rFonts w:cstheme="minorHAnsi"/>
                <w:b/>
                <w:sz w:val="20"/>
                <w:u w:val="single"/>
                <w:lang w:val="en-AU"/>
              </w:rPr>
              <w:t xml:space="preserve"> </w:t>
            </w:r>
            <w:r w:rsidRPr="00A66C15">
              <w:rPr>
                <w:rFonts w:cstheme="minorHAnsi"/>
                <w:b/>
                <w:sz w:val="20"/>
                <w:lang w:val="en-AU"/>
              </w:rPr>
              <w:t>None</w:t>
            </w:r>
          </w:p>
        </w:tc>
      </w:tr>
      <w:tr w:rsidR="004E3696" w:rsidRPr="00D90A3A" w14:paraId="237F24A0" w14:textId="77777777" w:rsidTr="0056144C">
        <w:trPr>
          <w:trHeight w:val="1059"/>
        </w:trPr>
        <w:tc>
          <w:tcPr>
            <w:tcW w:w="3001" w:type="dxa"/>
            <w:gridSpan w:val="2"/>
            <w:shd w:val="clear" w:color="auto" w:fill="auto"/>
          </w:tcPr>
          <w:p w14:paraId="2AC898D3" w14:textId="77777777" w:rsidR="004E3696" w:rsidRPr="00A66C15" w:rsidRDefault="004E3696"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6C9B8D7F" w14:textId="77777777" w:rsidR="004E3696" w:rsidRPr="00A66C15" w:rsidRDefault="004E3696" w:rsidP="0056144C">
            <w:pPr>
              <w:rPr>
                <w:rFonts w:cstheme="minorHAnsi"/>
                <w:b/>
                <w:color w:val="0000FF"/>
                <w:sz w:val="20"/>
                <w:lang w:val="en-AU"/>
              </w:rPr>
            </w:pPr>
          </w:p>
        </w:tc>
        <w:tc>
          <w:tcPr>
            <w:tcW w:w="3246" w:type="dxa"/>
            <w:gridSpan w:val="6"/>
            <w:shd w:val="clear" w:color="auto" w:fill="auto"/>
          </w:tcPr>
          <w:p w14:paraId="26903FD8"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06EDFAF1" w14:textId="77777777" w:rsidR="004E3696" w:rsidRPr="00A66C15" w:rsidRDefault="004E3696" w:rsidP="0056144C">
            <w:pPr>
              <w:jc w:val="center"/>
              <w:rPr>
                <w:rFonts w:cstheme="minorHAnsi"/>
                <w:b/>
                <w:color w:val="0000FF"/>
                <w:sz w:val="20"/>
                <w:lang w:val="en-AU"/>
              </w:rPr>
            </w:pPr>
          </w:p>
        </w:tc>
        <w:tc>
          <w:tcPr>
            <w:tcW w:w="3761" w:type="dxa"/>
            <w:gridSpan w:val="5"/>
            <w:shd w:val="clear" w:color="auto" w:fill="auto"/>
          </w:tcPr>
          <w:p w14:paraId="72C0AF3D"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650FA022" w14:textId="77777777" w:rsidR="004E3696" w:rsidRPr="00A66C15" w:rsidRDefault="004E3696" w:rsidP="0056144C">
            <w:pPr>
              <w:rPr>
                <w:rFonts w:cstheme="minorHAnsi"/>
                <w:b/>
                <w:color w:val="0000FF"/>
                <w:sz w:val="20"/>
                <w:lang w:val="en-AU"/>
              </w:rPr>
            </w:pPr>
          </w:p>
        </w:tc>
      </w:tr>
      <w:tr w:rsidR="004E3696" w:rsidRPr="00D90A3A" w14:paraId="27694507" w14:textId="77777777" w:rsidTr="0056144C">
        <w:trPr>
          <w:trHeight w:val="545"/>
        </w:trPr>
        <w:tc>
          <w:tcPr>
            <w:tcW w:w="3681" w:type="dxa"/>
            <w:gridSpan w:val="4"/>
            <w:shd w:val="clear" w:color="auto" w:fill="auto"/>
            <w:vAlign w:val="center"/>
          </w:tcPr>
          <w:p w14:paraId="5FACD3A8" w14:textId="1C036CCD" w:rsidR="004E3696" w:rsidRPr="00A66C15" w:rsidRDefault="004E3696" w:rsidP="0056144C">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50" w:type="dxa"/>
            <w:gridSpan w:val="2"/>
            <w:shd w:val="clear" w:color="auto" w:fill="auto"/>
            <w:vAlign w:val="center"/>
          </w:tcPr>
          <w:p w14:paraId="0440C374" w14:textId="77777777" w:rsidR="004E3696" w:rsidRPr="00A66C15" w:rsidRDefault="004E3696" w:rsidP="0056144C">
            <w:pPr>
              <w:rPr>
                <w:rFonts w:cstheme="minorHAnsi"/>
                <w:b/>
                <w:sz w:val="20"/>
                <w:lang w:val="en-AU"/>
              </w:rPr>
            </w:pPr>
            <w:r w:rsidRPr="00A66C15">
              <w:rPr>
                <w:rFonts w:cstheme="minorHAnsi"/>
                <w:b/>
                <w:sz w:val="20"/>
                <w:lang w:val="en-AU"/>
              </w:rPr>
              <w:t>S-57 Acronym</w:t>
            </w:r>
          </w:p>
        </w:tc>
        <w:tc>
          <w:tcPr>
            <w:tcW w:w="2607" w:type="dxa"/>
            <w:gridSpan w:val="5"/>
            <w:shd w:val="clear" w:color="auto" w:fill="auto"/>
            <w:vAlign w:val="center"/>
          </w:tcPr>
          <w:p w14:paraId="4396F070" w14:textId="77777777" w:rsidR="004E3696" w:rsidRPr="00A66C15" w:rsidRDefault="004E3696" w:rsidP="0056144C">
            <w:pPr>
              <w:rPr>
                <w:rFonts w:cstheme="minorHAnsi"/>
                <w:b/>
                <w:sz w:val="20"/>
                <w:lang w:val="en-AU"/>
              </w:rPr>
            </w:pPr>
            <w:r w:rsidRPr="00A66C15">
              <w:rPr>
                <w:rFonts w:cstheme="minorHAnsi"/>
                <w:b/>
                <w:sz w:val="20"/>
                <w:lang w:val="en-AU"/>
              </w:rPr>
              <w:t>Allowable Encoding Value</w:t>
            </w:r>
          </w:p>
        </w:tc>
        <w:tc>
          <w:tcPr>
            <w:tcW w:w="786" w:type="dxa"/>
            <w:shd w:val="clear" w:color="auto" w:fill="auto"/>
            <w:vAlign w:val="center"/>
          </w:tcPr>
          <w:p w14:paraId="1092D47A" w14:textId="77777777" w:rsidR="004E3696" w:rsidRPr="00A66C15" w:rsidRDefault="004E3696" w:rsidP="0056144C">
            <w:pPr>
              <w:rPr>
                <w:rFonts w:cstheme="minorHAnsi"/>
                <w:b/>
                <w:sz w:val="20"/>
                <w:lang w:val="en-AU"/>
              </w:rPr>
            </w:pPr>
            <w:r w:rsidRPr="00A66C15">
              <w:rPr>
                <w:rFonts w:cstheme="minorHAnsi"/>
                <w:b/>
                <w:sz w:val="20"/>
                <w:lang w:val="en-AU"/>
              </w:rPr>
              <w:t>Type</w:t>
            </w:r>
          </w:p>
        </w:tc>
        <w:tc>
          <w:tcPr>
            <w:tcW w:w="1384" w:type="dxa"/>
            <w:shd w:val="clear" w:color="auto" w:fill="auto"/>
            <w:vAlign w:val="center"/>
          </w:tcPr>
          <w:p w14:paraId="6BEE135A" w14:textId="77777777" w:rsidR="004E3696" w:rsidRPr="00A66C15" w:rsidRDefault="004E3696" w:rsidP="0056144C">
            <w:pPr>
              <w:rPr>
                <w:rFonts w:cstheme="minorHAnsi"/>
                <w:b/>
                <w:sz w:val="20"/>
                <w:lang w:val="en-AU"/>
              </w:rPr>
            </w:pPr>
            <w:r w:rsidRPr="00A66C15">
              <w:rPr>
                <w:rFonts w:cstheme="minorHAnsi"/>
                <w:b/>
                <w:sz w:val="20"/>
                <w:lang w:val="en-AU"/>
              </w:rPr>
              <w:t>Multiplicity</w:t>
            </w:r>
          </w:p>
        </w:tc>
      </w:tr>
      <w:tr w:rsidR="006F2FB3" w:rsidRPr="00D90A3A" w14:paraId="34454D80" w14:textId="77777777" w:rsidTr="00F476D7">
        <w:trPr>
          <w:trHeight w:val="20"/>
        </w:trPr>
        <w:tc>
          <w:tcPr>
            <w:tcW w:w="10008" w:type="dxa"/>
            <w:gridSpan w:val="13"/>
            <w:shd w:val="clear" w:color="auto" w:fill="auto"/>
          </w:tcPr>
          <w:p w14:paraId="4365D265" w14:textId="7EB2865A" w:rsidR="006F2FB3" w:rsidRPr="00A66C15" w:rsidRDefault="009D371E" w:rsidP="0056144C">
            <w:pPr>
              <w:spacing w:before="60" w:after="60"/>
              <w:rPr>
                <w:rFonts w:cstheme="minorHAnsi"/>
                <w:sz w:val="18"/>
                <w:szCs w:val="18"/>
                <w:lang w:val="en-AU"/>
              </w:rPr>
            </w:pPr>
            <w:r>
              <w:rPr>
                <w:rFonts w:cstheme="minorHAnsi"/>
                <w:noProof/>
                <w:sz w:val="18"/>
                <w:szCs w:val="18"/>
                <w:lang w:val="en-AU"/>
              </w:rPr>
              <w:drawing>
                <wp:inline distT="0" distB="0" distL="0" distR="0" wp14:anchorId="21D92D4C" wp14:editId="24513279">
                  <wp:extent cx="4467225" cy="24955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NonStandardWorkingDay attributes.png"/>
                          <pic:cNvPicPr/>
                        </pic:nvPicPr>
                        <pic:blipFill>
                          <a:blip r:embed="rId274">
                            <a:extLst>
                              <a:ext uri="{28A0092B-C50C-407E-A947-70E740481C1C}">
                                <a14:useLocalDpi xmlns:a14="http://schemas.microsoft.com/office/drawing/2010/main" val="0"/>
                              </a:ext>
                            </a:extLst>
                          </a:blip>
                          <a:stretch>
                            <a:fillRect/>
                          </a:stretch>
                        </pic:blipFill>
                        <pic:spPr>
                          <a:xfrm>
                            <a:off x="0" y="0"/>
                            <a:ext cx="4467225" cy="2495550"/>
                          </a:xfrm>
                          <a:prstGeom prst="rect">
                            <a:avLst/>
                          </a:prstGeom>
                        </pic:spPr>
                      </pic:pic>
                    </a:graphicData>
                  </a:graphic>
                </wp:inline>
              </w:drawing>
            </w:r>
          </w:p>
        </w:tc>
      </w:tr>
      <w:tr w:rsidR="004E3696" w:rsidRPr="00D90A3A" w14:paraId="66EA2F8E" w14:textId="77777777" w:rsidTr="0056144C">
        <w:trPr>
          <w:trHeight w:val="20"/>
        </w:trPr>
        <w:tc>
          <w:tcPr>
            <w:tcW w:w="10008" w:type="dxa"/>
            <w:gridSpan w:val="13"/>
          </w:tcPr>
          <w:p w14:paraId="7028C3BD" w14:textId="77777777" w:rsidR="004E3696" w:rsidRPr="00A66C15" w:rsidRDefault="004E3696" w:rsidP="0056144C">
            <w:pPr>
              <w:spacing w:before="60" w:after="60"/>
              <w:rPr>
                <w:rFonts w:cstheme="minorHAnsi"/>
                <w:b/>
                <w:sz w:val="20"/>
                <w:u w:val="single"/>
              </w:rPr>
            </w:pPr>
            <w:r w:rsidRPr="00ED455F">
              <w:rPr>
                <w:rFonts w:cstheme="minorHAnsi"/>
                <w:b/>
                <w:sz w:val="20"/>
                <w:u w:val="single"/>
              </w:rPr>
              <w:t>Information associations</w:t>
            </w:r>
          </w:p>
        </w:tc>
      </w:tr>
      <w:tr w:rsidR="004E3696" w:rsidRPr="00D90A3A" w14:paraId="1C2C9784" w14:textId="77777777" w:rsidTr="0056144C">
        <w:trPr>
          <w:trHeight w:val="20"/>
        </w:trPr>
        <w:tc>
          <w:tcPr>
            <w:tcW w:w="1185" w:type="dxa"/>
          </w:tcPr>
          <w:p w14:paraId="412F4B34" w14:textId="77777777" w:rsidR="004E3696" w:rsidRPr="00A66C15" w:rsidRDefault="004E3696" w:rsidP="0056144C">
            <w:pPr>
              <w:spacing w:before="60" w:after="60"/>
              <w:rPr>
                <w:rFonts w:cstheme="minorHAnsi"/>
                <w:b/>
                <w:sz w:val="18"/>
                <w:szCs w:val="18"/>
              </w:rPr>
            </w:pPr>
            <w:r w:rsidRPr="00ED455F">
              <w:rPr>
                <w:rFonts w:cstheme="minorHAnsi"/>
                <w:b/>
                <w:sz w:val="18"/>
                <w:szCs w:val="18"/>
              </w:rPr>
              <w:lastRenderedPageBreak/>
              <w:t>Type</w:t>
            </w:r>
          </w:p>
        </w:tc>
        <w:tc>
          <w:tcPr>
            <w:tcW w:w="2035" w:type="dxa"/>
            <w:gridSpan w:val="2"/>
            <w:vAlign w:val="center"/>
          </w:tcPr>
          <w:p w14:paraId="4E64E3F4" w14:textId="77777777" w:rsidR="004E3696" w:rsidRPr="00A66C15" w:rsidRDefault="004E3696" w:rsidP="0056144C">
            <w:pPr>
              <w:spacing w:before="60" w:after="60"/>
              <w:rPr>
                <w:rFonts w:cstheme="minorHAnsi"/>
                <w:b/>
                <w:sz w:val="18"/>
                <w:szCs w:val="18"/>
              </w:rPr>
            </w:pPr>
            <w:r w:rsidRPr="00A66C15">
              <w:rPr>
                <w:rFonts w:cstheme="minorHAnsi"/>
                <w:b/>
                <w:sz w:val="18"/>
                <w:szCs w:val="18"/>
              </w:rPr>
              <w:t>Association Name</w:t>
            </w:r>
          </w:p>
        </w:tc>
        <w:tc>
          <w:tcPr>
            <w:tcW w:w="1436" w:type="dxa"/>
            <w:gridSpan w:val="2"/>
            <w:vAlign w:val="center"/>
          </w:tcPr>
          <w:p w14:paraId="0F89EE39"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3984A75F"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992" w:type="dxa"/>
            <w:gridSpan w:val="2"/>
            <w:vAlign w:val="center"/>
          </w:tcPr>
          <w:p w14:paraId="3115B6DD"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992" w:type="dxa"/>
            <w:vAlign w:val="center"/>
          </w:tcPr>
          <w:p w14:paraId="2914FD79"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992" w:type="dxa"/>
            <w:gridSpan w:val="2"/>
            <w:vAlign w:val="center"/>
          </w:tcPr>
          <w:p w14:paraId="254CE5D9"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1384" w:type="dxa"/>
            <w:vAlign w:val="center"/>
          </w:tcPr>
          <w:p w14:paraId="121A75F9"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6F2FB3" w:rsidRPr="00D90A3A" w14:paraId="6B89F912" w14:textId="77777777" w:rsidTr="00F476D7">
        <w:trPr>
          <w:trHeight w:val="20"/>
        </w:trPr>
        <w:tc>
          <w:tcPr>
            <w:tcW w:w="10008" w:type="dxa"/>
            <w:gridSpan w:val="13"/>
          </w:tcPr>
          <w:p w14:paraId="70EA674D" w14:textId="27CE45F7" w:rsidR="006F2FB3" w:rsidRPr="00A66C15" w:rsidRDefault="009D371E" w:rsidP="0056144C">
            <w:pPr>
              <w:spacing w:before="60" w:after="60"/>
              <w:rPr>
                <w:rFonts w:cstheme="minorHAnsi"/>
                <w:sz w:val="18"/>
                <w:szCs w:val="18"/>
              </w:rPr>
            </w:pPr>
            <w:r>
              <w:rPr>
                <w:rFonts w:cstheme="minorHAnsi"/>
                <w:noProof/>
                <w:sz w:val="18"/>
                <w:szCs w:val="18"/>
              </w:rPr>
              <w:drawing>
                <wp:inline distT="0" distB="0" distL="0" distR="0" wp14:anchorId="2F5EDC5D" wp14:editId="49972413">
                  <wp:extent cx="53721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NonStandardWorkingDay assoc.png"/>
                          <pic:cNvPicPr/>
                        </pic:nvPicPr>
                        <pic:blipFill>
                          <a:blip r:embed="rId275">
                            <a:extLst>
                              <a:ext uri="{28A0092B-C50C-407E-A947-70E740481C1C}">
                                <a14:useLocalDpi xmlns:a14="http://schemas.microsoft.com/office/drawing/2010/main" val="0"/>
                              </a:ext>
                            </a:extLst>
                          </a:blip>
                          <a:stretch>
                            <a:fillRect/>
                          </a:stretch>
                        </pic:blipFill>
                        <pic:spPr>
                          <a:xfrm>
                            <a:off x="0" y="0"/>
                            <a:ext cx="5372100" cy="2381250"/>
                          </a:xfrm>
                          <a:prstGeom prst="rect">
                            <a:avLst/>
                          </a:prstGeom>
                        </pic:spPr>
                      </pic:pic>
                    </a:graphicData>
                  </a:graphic>
                </wp:inline>
              </w:drawing>
            </w:r>
          </w:p>
        </w:tc>
      </w:tr>
      <w:tr w:rsidR="004E3696" w:rsidRPr="00D90A3A" w14:paraId="0C69BA60" w14:textId="77777777" w:rsidTr="0056144C">
        <w:trPr>
          <w:trHeight w:val="70"/>
        </w:trPr>
        <w:tc>
          <w:tcPr>
            <w:tcW w:w="10008" w:type="dxa"/>
            <w:gridSpan w:val="13"/>
            <w:shd w:val="clear" w:color="auto" w:fill="auto"/>
          </w:tcPr>
          <w:p w14:paraId="27250A5F" w14:textId="77777777" w:rsidR="004E3696" w:rsidRPr="00A66C15" w:rsidRDefault="004E3696" w:rsidP="0056144C">
            <w:pPr>
              <w:spacing w:after="120"/>
              <w:rPr>
                <w:rFonts w:cstheme="minorHAnsi"/>
                <w:sz w:val="20"/>
                <w:lang w:val="en-AU"/>
              </w:rPr>
            </w:pPr>
            <w:r w:rsidRPr="00ED455F">
              <w:rPr>
                <w:rFonts w:cstheme="minorHAnsi"/>
                <w:sz w:val="20"/>
                <w:u w:val="single"/>
                <w:lang w:val="en-AU"/>
              </w:rPr>
              <w:t>INT 1 Reference:</w:t>
            </w:r>
          </w:p>
          <w:p w14:paraId="530BA877" w14:textId="77777777" w:rsidR="004E3696" w:rsidRPr="00A66C15" w:rsidRDefault="004E3696"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014AC1CA" w14:textId="0F4B7AD0" w:rsidR="004E3696" w:rsidRDefault="00C77077" w:rsidP="004E3696">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Pr>
                <w:rFonts w:cstheme="minorHAnsi"/>
                <w:sz w:val="20"/>
                <w:lang w:val="en-AU"/>
              </w:rPr>
              <w:t>Non-standard workdays</w:t>
            </w:r>
            <w:r w:rsidR="00856BF4">
              <w:rPr>
                <w:rFonts w:cstheme="minorHAnsi"/>
                <w:sz w:val="20"/>
                <w:lang w:val="en-AU"/>
              </w:rPr>
              <w:t xml:space="preserve"> which cannot be represented </w:t>
            </w:r>
            <w:r>
              <w:rPr>
                <w:rFonts w:cstheme="minorHAnsi"/>
                <w:sz w:val="20"/>
                <w:lang w:val="en-AU"/>
              </w:rPr>
              <w:t xml:space="preserve">using fixed or variable dates should be encoded using the </w:t>
            </w:r>
            <w:r w:rsidRPr="00C77077">
              <w:rPr>
                <w:rFonts w:cstheme="minorHAnsi"/>
                <w:b/>
                <w:sz w:val="20"/>
                <w:lang w:val="en-AU"/>
              </w:rPr>
              <w:t>information</w:t>
            </w:r>
            <w:r>
              <w:rPr>
                <w:rFonts w:cstheme="minorHAnsi"/>
                <w:sz w:val="20"/>
                <w:lang w:val="en-AU"/>
              </w:rPr>
              <w:t xml:space="preserve"> complex attribute, preferably as a short description in the </w:t>
            </w:r>
            <w:r w:rsidRPr="00C77077">
              <w:rPr>
                <w:rFonts w:cstheme="minorHAnsi"/>
                <w:b/>
                <w:sz w:val="20"/>
                <w:lang w:val="en-AU"/>
              </w:rPr>
              <w:t>text</w:t>
            </w:r>
            <w:r>
              <w:rPr>
                <w:rFonts w:cstheme="minorHAnsi"/>
                <w:sz w:val="20"/>
                <w:lang w:val="en-AU"/>
              </w:rPr>
              <w:t xml:space="preserve"> sub-attribute of </w:t>
            </w:r>
            <w:r w:rsidRPr="00C77077">
              <w:rPr>
                <w:rFonts w:cstheme="minorHAnsi"/>
                <w:b/>
                <w:sz w:val="20"/>
                <w:lang w:val="en-AU"/>
              </w:rPr>
              <w:t>information</w:t>
            </w:r>
            <w:r>
              <w:rPr>
                <w:rFonts w:cstheme="minorHAnsi"/>
                <w:sz w:val="20"/>
                <w:lang w:val="en-AU"/>
              </w:rPr>
              <w:t>. The information attribute can also be used for encoding any additional explanatory information if the explanation is essential knowledge for specifying the day.</w:t>
            </w:r>
          </w:p>
          <w:p w14:paraId="4018C762" w14:textId="5F6E357A" w:rsidR="002B4914" w:rsidRPr="00A66C15" w:rsidRDefault="002B4914" w:rsidP="004E3696">
            <w:pPr>
              <w:numPr>
                <w:ilvl w:val="0"/>
                <w:numId w:val="22"/>
              </w:numPr>
              <w:tabs>
                <w:tab w:val="clear" w:pos="360"/>
                <w:tab w:val="left" w:pos="0"/>
                <w:tab w:val="left" w:pos="240"/>
                <w:tab w:val="left" w:pos="566"/>
                <w:tab w:val="num" w:pos="720"/>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40" w:hanging="240"/>
              <w:jc w:val="both"/>
              <w:rPr>
                <w:rFonts w:cstheme="minorHAnsi"/>
                <w:sz w:val="20"/>
                <w:lang w:val="en-AU"/>
              </w:rPr>
            </w:pPr>
            <w:r>
              <w:rPr>
                <w:rFonts w:cstheme="minorHAnsi"/>
                <w:sz w:val="20"/>
                <w:lang w:val="en-AU"/>
              </w:rPr>
              <w:t xml:space="preserve">The two date range attributes (fixed and periodic date range) should be used if the non-standard day applies only in specific years or periods (e.g., </w:t>
            </w:r>
            <w:r w:rsidR="00C46CF8">
              <w:rPr>
                <w:rFonts w:cstheme="minorHAnsi"/>
                <w:sz w:val="20"/>
                <w:lang w:val="en-AU"/>
              </w:rPr>
              <w:t>seasonally</w:t>
            </w:r>
            <w:r>
              <w:rPr>
                <w:rFonts w:cstheme="minorHAnsi"/>
                <w:sz w:val="20"/>
                <w:lang w:val="en-AU"/>
              </w:rPr>
              <w:t>).</w:t>
            </w:r>
          </w:p>
          <w:p w14:paraId="2BF90CB8" w14:textId="77777777" w:rsidR="004E3696" w:rsidRPr="00A66C15" w:rsidRDefault="004E3696"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3C332A68" w14:textId="77777777" w:rsidR="000B66A8" w:rsidRPr="00ED455F" w:rsidRDefault="000B66A8">
      <w:pPr>
        <w:rPr>
          <w:rFonts w:cstheme="minorHAnsi"/>
        </w:rPr>
      </w:pPr>
    </w:p>
    <w:p w14:paraId="307D3F40" w14:textId="7B0DDAD4" w:rsidR="004E3696" w:rsidRPr="00A66C15" w:rsidRDefault="004E3696" w:rsidP="00EC438D">
      <w:pPr>
        <w:pStyle w:val="Heading2"/>
        <w:rPr>
          <w:rFonts w:asciiTheme="minorHAnsi" w:hAnsiTheme="minorHAnsi" w:cstheme="minorHAnsi"/>
        </w:rPr>
      </w:pPr>
      <w:bookmarkStart w:id="437" w:name="_Toc481709648"/>
      <w:bookmarkStart w:id="438" w:name="_Toc531133540"/>
      <w:r w:rsidRPr="00A66C15">
        <w:rPr>
          <w:rFonts w:asciiTheme="minorHAnsi" w:hAnsiTheme="minorHAnsi" w:cstheme="minorHAnsi"/>
        </w:rPr>
        <w:t>Service Hours</w:t>
      </w:r>
      <w:bookmarkEnd w:id="437"/>
      <w:bookmarkEnd w:id="438"/>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3"/>
        <w:gridCol w:w="1813"/>
        <w:gridCol w:w="219"/>
        <w:gridCol w:w="462"/>
        <w:gridCol w:w="975"/>
        <w:gridCol w:w="575"/>
        <w:gridCol w:w="466"/>
        <w:gridCol w:w="551"/>
        <w:gridCol w:w="491"/>
        <w:gridCol w:w="1057"/>
        <w:gridCol w:w="850"/>
        <w:gridCol w:w="181"/>
        <w:gridCol w:w="1237"/>
      </w:tblGrid>
      <w:tr w:rsidR="004E3696" w:rsidRPr="00D90A3A" w14:paraId="4E3EF169" w14:textId="77777777" w:rsidTr="0056144C">
        <w:trPr>
          <w:trHeight w:val="545"/>
        </w:trPr>
        <w:tc>
          <w:tcPr>
            <w:tcW w:w="10060" w:type="dxa"/>
            <w:gridSpan w:val="13"/>
            <w:shd w:val="clear" w:color="auto" w:fill="auto"/>
          </w:tcPr>
          <w:p w14:paraId="4FF03C1C" w14:textId="0D6B12A4" w:rsidR="004E3696" w:rsidRPr="00A66C15" w:rsidRDefault="004E3696" w:rsidP="0056144C">
            <w:pPr>
              <w:spacing w:after="120"/>
              <w:rPr>
                <w:rFonts w:cstheme="minorHAnsi"/>
                <w:sz w:val="20"/>
                <w:lang w:val="en-AU"/>
              </w:rPr>
            </w:pPr>
            <w:r w:rsidRPr="00ED455F">
              <w:rPr>
                <w:rFonts w:cstheme="minorHAnsi"/>
                <w:sz w:val="20"/>
                <w:u w:val="single"/>
                <w:lang w:val="en-AU"/>
              </w:rPr>
              <w:t>IHO Definition:</w:t>
            </w:r>
            <w:r w:rsidR="009D371E">
              <w:rPr>
                <w:rFonts w:cstheme="minorHAnsi"/>
                <w:sz w:val="20"/>
                <w:u w:val="single"/>
                <w:lang w:val="en-AU"/>
              </w:rPr>
              <w:t xml:space="preserve"> </w:t>
            </w:r>
            <w:r w:rsidRPr="00A66C15">
              <w:rPr>
                <w:rFonts w:cstheme="minorHAnsi"/>
                <w:b/>
                <w:sz w:val="20"/>
                <w:lang w:val="en-AU"/>
              </w:rPr>
              <w:t xml:space="preserve">SERVICE HOURS </w:t>
            </w:r>
            <w:r w:rsidRPr="00A66C15">
              <w:rPr>
                <w:rFonts w:cstheme="minorHAnsi"/>
                <w:sz w:val="20"/>
                <w:lang w:val="en-AU"/>
              </w:rPr>
              <w:t>The time when a service is available and known exceptions.</w:t>
            </w:r>
          </w:p>
        </w:tc>
      </w:tr>
      <w:tr w:rsidR="004E3696" w:rsidRPr="00D90A3A" w14:paraId="6B219729" w14:textId="77777777" w:rsidTr="0056144C">
        <w:trPr>
          <w:trHeight w:val="485"/>
        </w:trPr>
        <w:tc>
          <w:tcPr>
            <w:tcW w:w="10060" w:type="dxa"/>
            <w:gridSpan w:val="13"/>
            <w:shd w:val="clear" w:color="auto" w:fill="auto"/>
            <w:vAlign w:val="center"/>
          </w:tcPr>
          <w:p w14:paraId="6F3C8EC1" w14:textId="77777777" w:rsidR="004E3696" w:rsidRDefault="004E3696" w:rsidP="0056144C">
            <w:pPr>
              <w:rPr>
                <w:rFonts w:cstheme="minorHAnsi"/>
                <w:b/>
                <w:sz w:val="20"/>
                <w:lang w:val="en-AU"/>
              </w:rPr>
            </w:pPr>
            <w:r w:rsidRPr="00ED455F">
              <w:rPr>
                <w:rFonts w:cstheme="minorHAnsi"/>
                <w:b/>
                <w:sz w:val="20"/>
                <w:u w:val="single"/>
                <w:lang w:val="en-AU"/>
              </w:rPr>
              <w:t>S-12</w:t>
            </w:r>
            <w:r w:rsidR="004D09DB" w:rsidRPr="00A66C15">
              <w:rPr>
                <w:rFonts w:cstheme="minorHAnsi"/>
                <w:b/>
                <w:sz w:val="20"/>
                <w:u w:val="single"/>
                <w:lang w:val="en-AU"/>
              </w:rPr>
              <w:t>7</w:t>
            </w:r>
            <w:r w:rsidRPr="00A66C15">
              <w:rPr>
                <w:rFonts w:cstheme="minorHAnsi"/>
                <w:b/>
                <w:sz w:val="20"/>
                <w:u w:val="single"/>
                <w:lang w:val="en-AU"/>
              </w:rPr>
              <w:t xml:space="preserve"> Information Feature:</w:t>
            </w:r>
            <w:r w:rsidR="009D371E">
              <w:rPr>
                <w:rFonts w:cstheme="minorHAnsi"/>
                <w:b/>
                <w:sz w:val="20"/>
                <w:u w:val="single"/>
                <w:lang w:val="en-AU"/>
              </w:rPr>
              <w:t xml:space="preserve"> </w:t>
            </w:r>
            <w:r w:rsidRPr="00A66C15">
              <w:rPr>
                <w:rFonts w:cstheme="minorHAnsi"/>
                <w:b/>
                <w:sz w:val="20"/>
                <w:lang w:val="en-AU"/>
              </w:rPr>
              <w:t>Service Hours</w:t>
            </w:r>
          </w:p>
          <w:p w14:paraId="5FC030EB" w14:textId="752D4C2D" w:rsidR="00700B72" w:rsidRPr="00A66C15" w:rsidRDefault="00700B72" w:rsidP="0056144C">
            <w:pPr>
              <w:rPr>
                <w:rFonts w:cstheme="minorHAnsi"/>
                <w:b/>
                <w:sz w:val="20"/>
                <w:lang w:val="en-AU"/>
              </w:rPr>
            </w:pPr>
            <w:r w:rsidRPr="00A66C15">
              <w:rPr>
                <w:rFonts w:cstheme="minorHAnsi"/>
                <w:b/>
                <w:sz w:val="20"/>
                <w:lang w:val="en-AU"/>
              </w:rPr>
              <w:t xml:space="preserve">Supertype: </w:t>
            </w:r>
            <w:r>
              <w:rPr>
                <w:rFonts w:cstheme="minorHAnsi"/>
                <w:b/>
                <w:sz w:val="20"/>
                <w:lang w:val="en-AU"/>
              </w:rPr>
              <w:t>I</w:t>
            </w:r>
            <w:r w:rsidRPr="00A66C15">
              <w:rPr>
                <w:rFonts w:cstheme="minorHAnsi"/>
                <w:b/>
                <w:sz w:val="20"/>
                <w:lang w:val="en-AU"/>
              </w:rPr>
              <w:t>nformation</w:t>
            </w:r>
            <w:r w:rsidR="00DD2F07">
              <w:rPr>
                <w:rFonts w:cstheme="minorHAnsi"/>
                <w:b/>
                <w:sz w:val="20"/>
                <w:lang w:val="en-AU"/>
              </w:rPr>
              <w:t xml:space="preserve"> </w:t>
            </w:r>
            <w:r w:rsidRPr="00A66C15">
              <w:rPr>
                <w:rFonts w:cstheme="minorHAnsi"/>
                <w:b/>
                <w:sz w:val="20"/>
                <w:lang w:val="en-AU"/>
              </w:rPr>
              <w:t>Type</w:t>
            </w:r>
          </w:p>
        </w:tc>
      </w:tr>
      <w:tr w:rsidR="004E3696" w:rsidRPr="00D90A3A" w14:paraId="5B69104F" w14:textId="77777777" w:rsidTr="0056144C">
        <w:trPr>
          <w:trHeight w:val="485"/>
        </w:trPr>
        <w:tc>
          <w:tcPr>
            <w:tcW w:w="10060" w:type="dxa"/>
            <w:gridSpan w:val="13"/>
            <w:shd w:val="clear" w:color="auto" w:fill="auto"/>
            <w:vAlign w:val="center"/>
          </w:tcPr>
          <w:p w14:paraId="02B10067" w14:textId="275620A7" w:rsidR="004E3696" w:rsidRPr="00ED455F" w:rsidRDefault="004E3696" w:rsidP="0056144C">
            <w:pPr>
              <w:rPr>
                <w:rFonts w:cstheme="minorHAnsi"/>
                <w:b/>
                <w:sz w:val="20"/>
                <w:u w:val="single"/>
                <w:lang w:val="en-AU"/>
              </w:rPr>
            </w:pPr>
            <w:r w:rsidRPr="00ED455F">
              <w:rPr>
                <w:rFonts w:cstheme="minorHAnsi"/>
                <w:b/>
                <w:sz w:val="20"/>
                <w:u w:val="single"/>
                <w:lang w:val="en-AU"/>
              </w:rPr>
              <w:t>Primitives:</w:t>
            </w:r>
            <w:r w:rsidR="006B2158">
              <w:rPr>
                <w:rFonts w:cstheme="minorHAnsi"/>
                <w:b/>
                <w:sz w:val="20"/>
                <w:u w:val="single"/>
                <w:lang w:val="en-AU"/>
              </w:rPr>
              <w:t xml:space="preserve"> </w:t>
            </w:r>
            <w:r w:rsidRPr="00A66C15">
              <w:rPr>
                <w:rFonts w:cstheme="minorHAnsi"/>
                <w:b/>
                <w:sz w:val="20"/>
                <w:lang w:val="en-AU"/>
              </w:rPr>
              <w:t>None</w:t>
            </w:r>
          </w:p>
        </w:tc>
      </w:tr>
      <w:tr w:rsidR="004E3696" w:rsidRPr="00D90A3A" w14:paraId="06476C8B" w14:textId="77777777" w:rsidTr="0056144C">
        <w:trPr>
          <w:trHeight w:val="1059"/>
        </w:trPr>
        <w:tc>
          <w:tcPr>
            <w:tcW w:w="2996" w:type="dxa"/>
            <w:gridSpan w:val="2"/>
            <w:shd w:val="clear" w:color="auto" w:fill="auto"/>
          </w:tcPr>
          <w:p w14:paraId="68A39CF0" w14:textId="77777777" w:rsidR="004E3696" w:rsidRPr="00A66C15" w:rsidRDefault="004E3696" w:rsidP="0056144C">
            <w:pPr>
              <w:spacing w:after="120"/>
              <w:rPr>
                <w:rFonts w:cstheme="minorHAnsi"/>
                <w:color w:val="0000FF"/>
                <w:sz w:val="18"/>
                <w:szCs w:val="18"/>
                <w:lang w:val="en-AU"/>
              </w:rPr>
            </w:pPr>
            <w:r w:rsidRPr="00ED455F">
              <w:rPr>
                <w:rFonts w:cstheme="minorHAnsi"/>
                <w:i/>
                <w:color w:val="0000FF"/>
                <w:sz w:val="18"/>
                <w:szCs w:val="18"/>
                <w:lang w:val="en-AU"/>
              </w:rPr>
              <w:t xml:space="preserve">Real </w:t>
            </w:r>
            <w:r w:rsidRPr="00A66C15">
              <w:rPr>
                <w:rFonts w:cstheme="minorHAnsi"/>
                <w:i/>
                <w:color w:val="0000FF"/>
                <w:sz w:val="18"/>
                <w:szCs w:val="18"/>
                <w:lang w:val="en-AU"/>
              </w:rPr>
              <w:t>World</w:t>
            </w:r>
          </w:p>
          <w:p w14:paraId="67C885CB" w14:textId="77777777" w:rsidR="004E3696" w:rsidRPr="00A66C15" w:rsidRDefault="004E3696" w:rsidP="0056144C">
            <w:pPr>
              <w:rPr>
                <w:rFonts w:cstheme="minorHAnsi"/>
                <w:b/>
                <w:color w:val="0000FF"/>
                <w:sz w:val="20"/>
                <w:lang w:val="en-AU"/>
              </w:rPr>
            </w:pPr>
          </w:p>
        </w:tc>
        <w:tc>
          <w:tcPr>
            <w:tcW w:w="3248" w:type="dxa"/>
            <w:gridSpan w:val="6"/>
            <w:shd w:val="clear" w:color="auto" w:fill="auto"/>
          </w:tcPr>
          <w:p w14:paraId="12C19816"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27F44794" w14:textId="77777777" w:rsidR="004E3696" w:rsidRPr="00A66C15" w:rsidRDefault="004E3696" w:rsidP="0056144C">
            <w:pPr>
              <w:jc w:val="center"/>
              <w:rPr>
                <w:rFonts w:cstheme="minorHAnsi"/>
                <w:b/>
                <w:color w:val="0000FF"/>
                <w:sz w:val="20"/>
                <w:lang w:val="en-AU"/>
              </w:rPr>
            </w:pPr>
          </w:p>
        </w:tc>
        <w:tc>
          <w:tcPr>
            <w:tcW w:w="3816" w:type="dxa"/>
            <w:gridSpan w:val="5"/>
            <w:shd w:val="clear" w:color="auto" w:fill="auto"/>
          </w:tcPr>
          <w:p w14:paraId="616ACC75" w14:textId="77777777" w:rsidR="004E3696" w:rsidRPr="00A66C15" w:rsidRDefault="004E3696"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5932A095" w14:textId="77777777" w:rsidR="004E3696" w:rsidRPr="00A66C15" w:rsidRDefault="004E3696" w:rsidP="0056144C">
            <w:pPr>
              <w:rPr>
                <w:rFonts w:cstheme="minorHAnsi"/>
                <w:b/>
                <w:color w:val="0000FF"/>
                <w:sz w:val="20"/>
                <w:lang w:val="en-AU"/>
              </w:rPr>
            </w:pPr>
          </w:p>
        </w:tc>
      </w:tr>
      <w:tr w:rsidR="004E3696" w:rsidRPr="00D90A3A" w14:paraId="0659B4C4" w14:textId="77777777" w:rsidTr="0056144C">
        <w:trPr>
          <w:trHeight w:val="545"/>
        </w:trPr>
        <w:tc>
          <w:tcPr>
            <w:tcW w:w="3677" w:type="dxa"/>
            <w:gridSpan w:val="4"/>
            <w:shd w:val="clear" w:color="auto" w:fill="auto"/>
            <w:vAlign w:val="center"/>
          </w:tcPr>
          <w:p w14:paraId="7D1BBFFF" w14:textId="2F9A9F32" w:rsidR="004E3696" w:rsidRPr="00A66C15" w:rsidRDefault="004E3696" w:rsidP="0056144C">
            <w:pPr>
              <w:rPr>
                <w:rFonts w:cstheme="minorHAnsi"/>
                <w:b/>
                <w:sz w:val="20"/>
                <w:lang w:val="en-AU"/>
              </w:rPr>
            </w:pPr>
            <w:r w:rsidRPr="00ED455F">
              <w:rPr>
                <w:rFonts w:cstheme="minorHAnsi"/>
                <w:b/>
                <w:sz w:val="20"/>
                <w:lang w:val="en-AU"/>
              </w:rPr>
              <w:t>S-12</w:t>
            </w:r>
            <w:r w:rsidR="004D09DB" w:rsidRPr="00A66C15">
              <w:rPr>
                <w:rFonts w:cstheme="minorHAnsi"/>
                <w:b/>
                <w:sz w:val="20"/>
                <w:lang w:val="en-AU"/>
              </w:rPr>
              <w:t>7</w:t>
            </w:r>
            <w:r w:rsidRPr="00A66C15">
              <w:rPr>
                <w:rFonts w:cstheme="minorHAnsi"/>
                <w:b/>
                <w:sz w:val="20"/>
                <w:lang w:val="en-AU"/>
              </w:rPr>
              <w:t xml:space="preserve"> Attribute</w:t>
            </w:r>
          </w:p>
        </w:tc>
        <w:tc>
          <w:tcPr>
            <w:tcW w:w="1550" w:type="dxa"/>
            <w:gridSpan w:val="2"/>
            <w:shd w:val="clear" w:color="auto" w:fill="auto"/>
            <w:vAlign w:val="center"/>
          </w:tcPr>
          <w:p w14:paraId="2CA19FFC" w14:textId="77777777" w:rsidR="004E3696" w:rsidRPr="00A66C15" w:rsidRDefault="004E3696" w:rsidP="0056144C">
            <w:pPr>
              <w:rPr>
                <w:rFonts w:cstheme="minorHAnsi"/>
                <w:b/>
                <w:sz w:val="20"/>
                <w:lang w:val="en-AU"/>
              </w:rPr>
            </w:pPr>
            <w:r w:rsidRPr="00A66C15">
              <w:rPr>
                <w:rFonts w:cstheme="minorHAnsi"/>
                <w:b/>
                <w:sz w:val="20"/>
                <w:lang w:val="en-AU"/>
              </w:rPr>
              <w:t>S-57 Acronym</w:t>
            </w:r>
          </w:p>
        </w:tc>
        <w:tc>
          <w:tcPr>
            <w:tcW w:w="2565" w:type="dxa"/>
            <w:gridSpan w:val="4"/>
            <w:shd w:val="clear" w:color="auto" w:fill="auto"/>
            <w:vAlign w:val="center"/>
          </w:tcPr>
          <w:p w14:paraId="4F83543F" w14:textId="77777777" w:rsidR="004E3696" w:rsidRPr="00A66C15" w:rsidRDefault="004E3696" w:rsidP="0056144C">
            <w:pPr>
              <w:rPr>
                <w:rFonts w:cstheme="minorHAnsi"/>
                <w:b/>
                <w:sz w:val="20"/>
                <w:lang w:val="en-AU"/>
              </w:rPr>
            </w:pPr>
            <w:r w:rsidRPr="00A66C15">
              <w:rPr>
                <w:rFonts w:cstheme="minorHAnsi"/>
                <w:b/>
                <w:sz w:val="20"/>
                <w:lang w:val="en-AU"/>
              </w:rPr>
              <w:t>Allowable Encoding Value</w:t>
            </w:r>
          </w:p>
        </w:tc>
        <w:tc>
          <w:tcPr>
            <w:tcW w:w="850" w:type="dxa"/>
            <w:shd w:val="clear" w:color="auto" w:fill="auto"/>
            <w:vAlign w:val="center"/>
          </w:tcPr>
          <w:p w14:paraId="7C43DC96" w14:textId="77777777" w:rsidR="004E3696" w:rsidRPr="00A66C15" w:rsidRDefault="004E3696" w:rsidP="0056144C">
            <w:pPr>
              <w:rPr>
                <w:rFonts w:cstheme="minorHAnsi"/>
                <w:b/>
                <w:sz w:val="20"/>
                <w:lang w:val="en-AU"/>
              </w:rPr>
            </w:pPr>
            <w:r w:rsidRPr="00A66C15">
              <w:rPr>
                <w:rFonts w:cstheme="minorHAnsi"/>
                <w:b/>
                <w:sz w:val="20"/>
                <w:lang w:val="en-AU"/>
              </w:rPr>
              <w:t>Type</w:t>
            </w:r>
          </w:p>
        </w:tc>
        <w:tc>
          <w:tcPr>
            <w:tcW w:w="1418" w:type="dxa"/>
            <w:gridSpan w:val="2"/>
            <w:shd w:val="clear" w:color="auto" w:fill="auto"/>
            <w:vAlign w:val="center"/>
          </w:tcPr>
          <w:p w14:paraId="52724F51" w14:textId="77777777" w:rsidR="004E3696" w:rsidRPr="00A66C15" w:rsidRDefault="004E3696" w:rsidP="0056144C">
            <w:pPr>
              <w:rPr>
                <w:rFonts w:cstheme="minorHAnsi"/>
                <w:b/>
                <w:sz w:val="20"/>
                <w:lang w:val="en-AU"/>
              </w:rPr>
            </w:pPr>
            <w:r w:rsidRPr="00A66C15">
              <w:rPr>
                <w:rFonts w:cstheme="minorHAnsi"/>
                <w:b/>
                <w:sz w:val="20"/>
                <w:lang w:val="en-AU"/>
              </w:rPr>
              <w:t>Multiplicity</w:t>
            </w:r>
          </w:p>
        </w:tc>
      </w:tr>
      <w:tr w:rsidR="00F67602" w:rsidRPr="00D90A3A" w14:paraId="0F41664C" w14:textId="77777777" w:rsidTr="00F476D7">
        <w:trPr>
          <w:trHeight w:val="20"/>
        </w:trPr>
        <w:tc>
          <w:tcPr>
            <w:tcW w:w="10060" w:type="dxa"/>
            <w:gridSpan w:val="13"/>
            <w:shd w:val="clear" w:color="auto" w:fill="auto"/>
          </w:tcPr>
          <w:p w14:paraId="31F1406D" w14:textId="52BF0BE3" w:rsidR="00F67602" w:rsidRPr="00A66C15" w:rsidRDefault="00800101" w:rsidP="0056144C">
            <w:pPr>
              <w:spacing w:before="60" w:after="60"/>
              <w:rPr>
                <w:rFonts w:cstheme="minorHAnsi"/>
                <w:sz w:val="18"/>
                <w:szCs w:val="18"/>
                <w:lang w:val="en-AU"/>
              </w:rPr>
            </w:pPr>
            <w:r>
              <w:rPr>
                <w:rFonts w:cstheme="minorHAnsi"/>
                <w:noProof/>
                <w:sz w:val="18"/>
                <w:szCs w:val="18"/>
                <w:lang w:val="en-AU"/>
              </w:rPr>
              <w:lastRenderedPageBreak/>
              <w:drawing>
                <wp:inline distT="0" distB="0" distL="0" distR="0" wp14:anchorId="0637EC2E" wp14:editId="30CB3406">
                  <wp:extent cx="6250940" cy="30219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erviceHours attributes.png"/>
                          <pic:cNvPicPr/>
                        </pic:nvPicPr>
                        <pic:blipFill>
                          <a:blip r:embed="rId276">
                            <a:extLst>
                              <a:ext uri="{28A0092B-C50C-407E-A947-70E740481C1C}">
                                <a14:useLocalDpi xmlns:a14="http://schemas.microsoft.com/office/drawing/2010/main" val="0"/>
                              </a:ext>
                            </a:extLst>
                          </a:blip>
                          <a:stretch>
                            <a:fillRect/>
                          </a:stretch>
                        </pic:blipFill>
                        <pic:spPr>
                          <a:xfrm>
                            <a:off x="0" y="0"/>
                            <a:ext cx="6250940" cy="3021965"/>
                          </a:xfrm>
                          <a:prstGeom prst="rect">
                            <a:avLst/>
                          </a:prstGeom>
                        </pic:spPr>
                      </pic:pic>
                    </a:graphicData>
                  </a:graphic>
                </wp:inline>
              </w:drawing>
            </w:r>
          </w:p>
        </w:tc>
      </w:tr>
      <w:tr w:rsidR="004E3696" w:rsidRPr="00D90A3A" w14:paraId="28C42D46" w14:textId="77777777" w:rsidTr="0056144C">
        <w:trPr>
          <w:trHeight w:val="20"/>
        </w:trPr>
        <w:tc>
          <w:tcPr>
            <w:tcW w:w="10060" w:type="dxa"/>
            <w:gridSpan w:val="13"/>
          </w:tcPr>
          <w:p w14:paraId="6A8C707C" w14:textId="77777777" w:rsidR="004E3696" w:rsidRPr="00A66C15" w:rsidRDefault="004E3696" w:rsidP="0056144C">
            <w:pPr>
              <w:spacing w:before="60" w:after="60"/>
              <w:rPr>
                <w:rFonts w:cstheme="minorHAnsi"/>
                <w:b/>
                <w:sz w:val="20"/>
                <w:u w:val="single"/>
              </w:rPr>
            </w:pPr>
            <w:r w:rsidRPr="00ED455F">
              <w:rPr>
                <w:rFonts w:cstheme="minorHAnsi"/>
                <w:b/>
                <w:sz w:val="20"/>
                <w:u w:val="single"/>
              </w:rPr>
              <w:t>Information associations</w:t>
            </w:r>
          </w:p>
        </w:tc>
      </w:tr>
      <w:tr w:rsidR="004E3696" w:rsidRPr="00D90A3A" w14:paraId="7CB36429" w14:textId="77777777" w:rsidTr="0056144C">
        <w:trPr>
          <w:trHeight w:val="20"/>
        </w:trPr>
        <w:tc>
          <w:tcPr>
            <w:tcW w:w="1183" w:type="dxa"/>
          </w:tcPr>
          <w:p w14:paraId="0909A34F" w14:textId="77777777" w:rsidR="004E3696" w:rsidRPr="00A66C15" w:rsidRDefault="004E3696" w:rsidP="0056144C">
            <w:pPr>
              <w:spacing w:before="60" w:after="60"/>
              <w:rPr>
                <w:rFonts w:cstheme="minorHAnsi"/>
                <w:b/>
                <w:sz w:val="18"/>
                <w:szCs w:val="18"/>
              </w:rPr>
            </w:pPr>
            <w:r w:rsidRPr="00ED455F">
              <w:rPr>
                <w:rFonts w:cstheme="minorHAnsi"/>
                <w:b/>
                <w:sz w:val="18"/>
                <w:szCs w:val="18"/>
              </w:rPr>
              <w:t>Type</w:t>
            </w:r>
          </w:p>
        </w:tc>
        <w:tc>
          <w:tcPr>
            <w:tcW w:w="2032" w:type="dxa"/>
            <w:gridSpan w:val="2"/>
            <w:vAlign w:val="center"/>
          </w:tcPr>
          <w:p w14:paraId="51CACF1C" w14:textId="77777777" w:rsidR="004E3696" w:rsidRPr="00A66C15" w:rsidRDefault="004E3696" w:rsidP="0056144C">
            <w:pPr>
              <w:spacing w:before="60" w:after="60"/>
              <w:rPr>
                <w:rFonts w:cstheme="minorHAnsi"/>
                <w:b/>
                <w:sz w:val="18"/>
                <w:szCs w:val="18"/>
              </w:rPr>
            </w:pPr>
            <w:r w:rsidRPr="00A66C15">
              <w:rPr>
                <w:rFonts w:cstheme="minorHAnsi"/>
                <w:b/>
                <w:sz w:val="18"/>
                <w:szCs w:val="18"/>
              </w:rPr>
              <w:t>Association Name</w:t>
            </w:r>
          </w:p>
        </w:tc>
        <w:tc>
          <w:tcPr>
            <w:tcW w:w="1437" w:type="dxa"/>
            <w:gridSpan w:val="2"/>
            <w:vAlign w:val="center"/>
          </w:tcPr>
          <w:p w14:paraId="6C7854F6"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1041" w:type="dxa"/>
            <w:gridSpan w:val="2"/>
            <w:vAlign w:val="center"/>
          </w:tcPr>
          <w:p w14:paraId="5F6061DE"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1042" w:type="dxa"/>
            <w:gridSpan w:val="2"/>
            <w:vAlign w:val="center"/>
          </w:tcPr>
          <w:p w14:paraId="0F976F46"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1057" w:type="dxa"/>
            <w:vAlign w:val="center"/>
          </w:tcPr>
          <w:p w14:paraId="3F9479F1" w14:textId="77777777" w:rsidR="004E3696" w:rsidRPr="00A66C15" w:rsidRDefault="004E3696" w:rsidP="0056144C">
            <w:pPr>
              <w:spacing w:before="60" w:after="60"/>
              <w:rPr>
                <w:rFonts w:cstheme="minorHAnsi"/>
                <w:b/>
                <w:sz w:val="18"/>
                <w:szCs w:val="18"/>
              </w:rPr>
            </w:pPr>
            <w:r w:rsidRPr="00A66C15">
              <w:rPr>
                <w:rFonts w:cstheme="minorHAnsi"/>
                <w:b/>
                <w:sz w:val="18"/>
                <w:szCs w:val="18"/>
              </w:rPr>
              <w:t>Class</w:t>
            </w:r>
          </w:p>
        </w:tc>
        <w:tc>
          <w:tcPr>
            <w:tcW w:w="1031" w:type="dxa"/>
            <w:gridSpan w:val="2"/>
            <w:vAlign w:val="center"/>
          </w:tcPr>
          <w:p w14:paraId="3E16DE27" w14:textId="77777777" w:rsidR="004E3696" w:rsidRPr="00A66C15" w:rsidRDefault="004E3696" w:rsidP="0056144C">
            <w:pPr>
              <w:spacing w:before="60" w:after="60"/>
              <w:rPr>
                <w:rFonts w:cstheme="minorHAnsi"/>
                <w:b/>
                <w:sz w:val="18"/>
                <w:szCs w:val="18"/>
              </w:rPr>
            </w:pPr>
            <w:r w:rsidRPr="00A66C15">
              <w:rPr>
                <w:rFonts w:cstheme="minorHAnsi"/>
                <w:b/>
                <w:sz w:val="18"/>
                <w:szCs w:val="18"/>
              </w:rPr>
              <w:t>Role</w:t>
            </w:r>
          </w:p>
        </w:tc>
        <w:tc>
          <w:tcPr>
            <w:tcW w:w="1237" w:type="dxa"/>
            <w:vAlign w:val="center"/>
          </w:tcPr>
          <w:p w14:paraId="0E556293" w14:textId="77777777" w:rsidR="004E3696" w:rsidRPr="00A66C15" w:rsidRDefault="004E3696"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F67602" w:rsidRPr="00D90A3A" w14:paraId="50633772" w14:textId="77777777" w:rsidTr="00F476D7">
        <w:trPr>
          <w:trHeight w:val="20"/>
        </w:trPr>
        <w:tc>
          <w:tcPr>
            <w:tcW w:w="10060" w:type="dxa"/>
            <w:gridSpan w:val="13"/>
          </w:tcPr>
          <w:p w14:paraId="10C77F16" w14:textId="73B6B0B5" w:rsidR="00F67602" w:rsidRPr="00A66C15" w:rsidRDefault="00800101" w:rsidP="0056144C">
            <w:pPr>
              <w:spacing w:before="60" w:after="60"/>
              <w:rPr>
                <w:rFonts w:cstheme="minorHAnsi"/>
                <w:sz w:val="18"/>
                <w:szCs w:val="18"/>
              </w:rPr>
            </w:pPr>
            <w:r>
              <w:rPr>
                <w:rFonts w:cstheme="minorHAnsi"/>
                <w:noProof/>
                <w:sz w:val="18"/>
                <w:szCs w:val="18"/>
              </w:rPr>
              <w:drawing>
                <wp:inline distT="0" distB="0" distL="0" distR="0" wp14:anchorId="42A5F475" wp14:editId="486AF91F">
                  <wp:extent cx="6250940" cy="27082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erviceHours assoc.png"/>
                          <pic:cNvPicPr/>
                        </pic:nvPicPr>
                        <pic:blipFill>
                          <a:blip r:embed="rId277">
                            <a:extLst>
                              <a:ext uri="{28A0092B-C50C-407E-A947-70E740481C1C}">
                                <a14:useLocalDpi xmlns:a14="http://schemas.microsoft.com/office/drawing/2010/main" val="0"/>
                              </a:ext>
                            </a:extLst>
                          </a:blip>
                          <a:stretch>
                            <a:fillRect/>
                          </a:stretch>
                        </pic:blipFill>
                        <pic:spPr>
                          <a:xfrm>
                            <a:off x="0" y="0"/>
                            <a:ext cx="6250940" cy="2708275"/>
                          </a:xfrm>
                          <a:prstGeom prst="rect">
                            <a:avLst/>
                          </a:prstGeom>
                        </pic:spPr>
                      </pic:pic>
                    </a:graphicData>
                  </a:graphic>
                </wp:inline>
              </w:drawing>
            </w:r>
          </w:p>
        </w:tc>
      </w:tr>
      <w:tr w:rsidR="004E3696" w:rsidRPr="00D90A3A" w14:paraId="0E147BD8" w14:textId="77777777" w:rsidTr="0056144C">
        <w:trPr>
          <w:trHeight w:val="70"/>
        </w:trPr>
        <w:tc>
          <w:tcPr>
            <w:tcW w:w="10060" w:type="dxa"/>
            <w:gridSpan w:val="13"/>
            <w:shd w:val="clear" w:color="auto" w:fill="auto"/>
          </w:tcPr>
          <w:p w14:paraId="6F0D20FD" w14:textId="77777777" w:rsidR="004E3696" w:rsidRPr="00A66C15" w:rsidRDefault="004E3696" w:rsidP="0056144C">
            <w:pPr>
              <w:spacing w:after="120"/>
              <w:rPr>
                <w:rFonts w:cstheme="minorHAnsi"/>
                <w:sz w:val="20"/>
                <w:u w:val="single"/>
                <w:lang w:val="en-AU"/>
              </w:rPr>
            </w:pPr>
            <w:r w:rsidRPr="00ED455F">
              <w:rPr>
                <w:rFonts w:cstheme="minorHAnsi"/>
                <w:sz w:val="20"/>
                <w:u w:val="single"/>
                <w:lang w:val="en-AU"/>
              </w:rPr>
              <w:t>INT 1 Reference:</w:t>
            </w:r>
          </w:p>
          <w:p w14:paraId="65B76BB1" w14:textId="2A8B4DB9" w:rsidR="004E3696" w:rsidRPr="00A66C15" w:rsidRDefault="004E3696" w:rsidP="0056144C">
            <w:pPr>
              <w:spacing w:after="120"/>
              <w:rPr>
                <w:rFonts w:cstheme="minorHAnsi"/>
                <w:sz w:val="20"/>
                <w:lang w:val="en-AU"/>
              </w:rPr>
            </w:pPr>
            <w:r w:rsidRPr="00A66C15">
              <w:rPr>
                <w:rFonts w:cstheme="minorHAnsi"/>
                <w:sz w:val="20"/>
                <w:u w:val="single"/>
                <w:lang w:val="en-AU"/>
              </w:rPr>
              <w:t xml:space="preserve">Seasonal variations in service hours can be encoded using multiple </w:t>
            </w:r>
            <w:r w:rsidRPr="00A66C15">
              <w:rPr>
                <w:rFonts w:cstheme="minorHAnsi"/>
                <w:b/>
                <w:sz w:val="20"/>
                <w:u w:val="single"/>
                <w:lang w:val="en-AU"/>
              </w:rPr>
              <w:t>Service</w:t>
            </w:r>
            <w:r w:rsidR="00DD2F07">
              <w:rPr>
                <w:rFonts w:cstheme="minorHAnsi"/>
                <w:b/>
                <w:sz w:val="20"/>
                <w:u w:val="single"/>
                <w:lang w:val="en-AU"/>
              </w:rPr>
              <w:t xml:space="preserve"> </w:t>
            </w:r>
            <w:r w:rsidRPr="00A66C15">
              <w:rPr>
                <w:rFonts w:cstheme="minorHAnsi"/>
                <w:b/>
                <w:sz w:val="20"/>
                <w:u w:val="single"/>
                <w:lang w:val="en-AU"/>
              </w:rPr>
              <w:t>Hours</w:t>
            </w:r>
            <w:r w:rsidRPr="00A66C15">
              <w:rPr>
                <w:rFonts w:cstheme="minorHAnsi"/>
                <w:sz w:val="20"/>
                <w:u w:val="single"/>
                <w:lang w:val="en-AU"/>
              </w:rPr>
              <w:t xml:space="preserve"> instances with appropriate </w:t>
            </w:r>
            <w:proofErr w:type="spellStart"/>
            <w:r w:rsidRPr="00A66C15">
              <w:rPr>
                <w:rFonts w:cstheme="minorHAnsi"/>
                <w:b/>
                <w:sz w:val="20"/>
                <w:u w:val="single"/>
                <w:lang w:val="en-AU"/>
              </w:rPr>
              <w:t>periodicDateRange</w:t>
            </w:r>
            <w:proofErr w:type="spellEnd"/>
            <w:r w:rsidRPr="00A66C15">
              <w:rPr>
                <w:rFonts w:cstheme="minorHAnsi"/>
                <w:sz w:val="20"/>
                <w:u w:val="single"/>
                <w:lang w:val="en-AU"/>
              </w:rPr>
              <w:t xml:space="preserve"> values.</w:t>
            </w:r>
          </w:p>
          <w:p w14:paraId="48AB40CA" w14:textId="77777777" w:rsidR="004E3696" w:rsidRPr="00A66C15" w:rsidRDefault="004E3696"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5B729489" w14:textId="13746B48" w:rsidR="003065DF" w:rsidRPr="003065DF" w:rsidRDefault="003065DF" w:rsidP="003065DF">
            <w:pPr>
              <w:pStyle w:val="ListParagraph"/>
              <w:numPr>
                <w:ilvl w:val="0"/>
                <w:numId w:val="22"/>
              </w:numPr>
              <w:rPr>
                <w:rFonts w:cstheme="minorHAnsi"/>
                <w:sz w:val="20"/>
                <w:lang w:val="en-AU"/>
              </w:rPr>
            </w:pPr>
            <w:r>
              <w:rPr>
                <w:rFonts w:cstheme="minorHAnsi"/>
                <w:sz w:val="20"/>
                <w:lang w:val="en-AU"/>
              </w:rPr>
              <w:t>The two</w:t>
            </w:r>
            <w:r w:rsidRPr="003065DF">
              <w:rPr>
                <w:rFonts w:cstheme="minorHAnsi"/>
                <w:sz w:val="20"/>
                <w:lang w:val="en-AU"/>
              </w:rPr>
              <w:t xml:space="preserve"> </w:t>
            </w:r>
            <w:proofErr w:type="spellStart"/>
            <w:r w:rsidRPr="003065DF">
              <w:rPr>
                <w:rFonts w:cstheme="minorHAnsi"/>
                <w:i/>
                <w:sz w:val="20"/>
                <w:lang w:val="en-AU"/>
              </w:rPr>
              <w:t>LocationHours</w:t>
            </w:r>
            <w:proofErr w:type="spellEnd"/>
            <w:r w:rsidRPr="003065DF">
              <w:rPr>
                <w:rFonts w:cstheme="minorHAnsi"/>
                <w:sz w:val="20"/>
                <w:lang w:val="en-AU"/>
              </w:rPr>
              <w:t xml:space="preserve"> </w:t>
            </w:r>
            <w:r>
              <w:rPr>
                <w:rFonts w:cstheme="minorHAnsi"/>
                <w:sz w:val="20"/>
                <w:lang w:val="en-AU"/>
              </w:rPr>
              <w:t>associations are</w:t>
            </w:r>
            <w:r w:rsidRPr="003065DF">
              <w:rPr>
                <w:rFonts w:cstheme="minorHAnsi"/>
                <w:sz w:val="20"/>
                <w:lang w:val="en-AU"/>
              </w:rPr>
              <w:t xml:space="preserve"> with geographic feature</w:t>
            </w:r>
            <w:r>
              <w:rPr>
                <w:rFonts w:cstheme="minorHAnsi"/>
                <w:sz w:val="20"/>
                <w:lang w:val="en-AU"/>
              </w:rPr>
              <w:t>s</w:t>
            </w:r>
            <w:r w:rsidRPr="003065DF">
              <w:rPr>
                <w:rFonts w:cstheme="minorHAnsi"/>
                <w:sz w:val="20"/>
                <w:lang w:val="en-AU"/>
              </w:rPr>
              <w:t xml:space="preserve">. While an association from geographic feature to information type can be encoded in the geographic feature instance, the reverse association from the information type to the geographic feature may be omitted from the information type instance or encoded using the generic inverse association </w:t>
            </w:r>
            <w:proofErr w:type="spellStart"/>
            <w:r w:rsidRPr="003065DF">
              <w:rPr>
                <w:rFonts w:cstheme="minorHAnsi"/>
                <w:i/>
                <w:sz w:val="20"/>
                <w:lang w:val="en-AU"/>
              </w:rPr>
              <w:t>invInformationAssociation</w:t>
            </w:r>
            <w:proofErr w:type="spellEnd"/>
            <w:r w:rsidRPr="003065DF">
              <w:rPr>
                <w:rFonts w:cstheme="minorHAnsi"/>
                <w:sz w:val="20"/>
                <w:lang w:val="en-AU"/>
              </w:rPr>
              <w:t xml:space="preserve"> instead of the named role.</w:t>
            </w:r>
          </w:p>
          <w:p w14:paraId="1BCFCDBD" w14:textId="77777777" w:rsidR="004E3696" w:rsidRPr="00A66C15" w:rsidRDefault="004E3696" w:rsidP="0056144C">
            <w:pPr>
              <w:autoSpaceDE w:val="0"/>
              <w:autoSpaceDN w:val="0"/>
              <w:adjustRightInd w:val="0"/>
              <w:spacing w:after="120"/>
              <w:rPr>
                <w:rFonts w:cstheme="minorHAnsi"/>
                <w:sz w:val="20"/>
                <w:lang w:val="en-AU"/>
              </w:rPr>
            </w:pPr>
            <w:r w:rsidRPr="00A66C15">
              <w:rPr>
                <w:rFonts w:cstheme="minorHAnsi"/>
                <w:sz w:val="20"/>
                <w:u w:val="single"/>
                <w:lang w:val="en-AU"/>
              </w:rPr>
              <w:lastRenderedPageBreak/>
              <w:t>Distinction:</w:t>
            </w:r>
          </w:p>
        </w:tc>
      </w:tr>
    </w:tbl>
    <w:p w14:paraId="40782032" w14:textId="77777777" w:rsidR="000B66A8" w:rsidRPr="00ED455F" w:rsidRDefault="000B66A8">
      <w:pPr>
        <w:rPr>
          <w:rFonts w:cstheme="minorHAnsi"/>
        </w:rPr>
      </w:pPr>
    </w:p>
    <w:p w14:paraId="5C02B659" w14:textId="33486A11" w:rsidR="004D09DB" w:rsidRPr="00A66C15" w:rsidRDefault="004D09DB" w:rsidP="00EC438D">
      <w:pPr>
        <w:pStyle w:val="Heading2"/>
        <w:rPr>
          <w:rFonts w:asciiTheme="minorHAnsi" w:hAnsiTheme="minorHAnsi" w:cstheme="minorHAnsi"/>
        </w:rPr>
      </w:pPr>
      <w:bookmarkStart w:id="439" w:name="_Toc490817391"/>
      <w:bookmarkStart w:id="440" w:name="_Toc531133541"/>
      <w:r w:rsidRPr="00A66C15">
        <w:rPr>
          <w:rFonts w:asciiTheme="minorHAnsi" w:hAnsiTheme="minorHAnsi" w:cstheme="minorHAnsi"/>
        </w:rPr>
        <w:t>Applicability</w:t>
      </w:r>
      <w:bookmarkEnd w:id="439"/>
      <w:bookmarkEnd w:id="440"/>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4"/>
        <w:gridCol w:w="1781"/>
        <w:gridCol w:w="33"/>
        <w:gridCol w:w="688"/>
        <w:gridCol w:w="969"/>
        <w:gridCol w:w="576"/>
        <w:gridCol w:w="419"/>
        <w:gridCol w:w="596"/>
        <w:gridCol w:w="399"/>
        <w:gridCol w:w="995"/>
        <w:gridCol w:w="145"/>
        <w:gridCol w:w="850"/>
        <w:gridCol w:w="1373"/>
      </w:tblGrid>
      <w:tr w:rsidR="004D09DB" w:rsidRPr="00D90A3A" w14:paraId="60A5AF1A" w14:textId="77777777" w:rsidTr="0056144C">
        <w:trPr>
          <w:trHeight w:val="545"/>
        </w:trPr>
        <w:tc>
          <w:tcPr>
            <w:tcW w:w="10008" w:type="dxa"/>
            <w:gridSpan w:val="13"/>
            <w:shd w:val="clear" w:color="auto" w:fill="auto"/>
          </w:tcPr>
          <w:p w14:paraId="6F1A57C2" w14:textId="681CFA42" w:rsidR="004D09DB" w:rsidRPr="00A66C15" w:rsidRDefault="004D09DB" w:rsidP="0056144C">
            <w:pPr>
              <w:spacing w:after="120"/>
              <w:rPr>
                <w:rFonts w:cstheme="minorHAnsi"/>
                <w:sz w:val="20"/>
                <w:lang w:val="en-AU"/>
              </w:rPr>
            </w:pPr>
            <w:r w:rsidRPr="00ED455F">
              <w:rPr>
                <w:rFonts w:cstheme="minorHAnsi"/>
                <w:sz w:val="20"/>
                <w:u w:val="single"/>
                <w:lang w:val="en-AU"/>
              </w:rPr>
              <w:t xml:space="preserve">IHO Definition: </w:t>
            </w:r>
            <w:r w:rsidRPr="00A66C15">
              <w:rPr>
                <w:rFonts w:cstheme="minorHAnsi"/>
                <w:b/>
                <w:sz w:val="20"/>
                <w:lang w:val="en-AU"/>
              </w:rPr>
              <w:t xml:space="preserve">APPLICABILITY </w:t>
            </w:r>
            <w:r w:rsidRPr="00A66C15">
              <w:rPr>
                <w:rFonts w:cstheme="minorHAnsi"/>
                <w:sz w:val="20"/>
                <w:lang w:val="en-AU"/>
              </w:rPr>
              <w:t>Describes the relationship between vessel characteristics and: (</w:t>
            </w:r>
            <w:proofErr w:type="spellStart"/>
            <w:r w:rsidRPr="00A66C15">
              <w:rPr>
                <w:rFonts w:cstheme="minorHAnsi"/>
                <w:sz w:val="20"/>
                <w:lang w:val="en-AU"/>
              </w:rPr>
              <w:t>i</w:t>
            </w:r>
            <w:proofErr w:type="spellEnd"/>
            <w:r w:rsidRPr="00A66C15">
              <w:rPr>
                <w:rFonts w:cstheme="minorHAnsi"/>
                <w:sz w:val="20"/>
                <w:lang w:val="en-AU"/>
              </w:rPr>
              <w:t>) the applicability of an associated information object or feature to the vessel; or, (ii) the use of a facility, place, or service by the vessel; or, (iii) passage of the vessel through an area.</w:t>
            </w:r>
          </w:p>
        </w:tc>
      </w:tr>
      <w:tr w:rsidR="004D09DB" w:rsidRPr="00D90A3A" w14:paraId="3334FC28" w14:textId="77777777" w:rsidTr="0056144C">
        <w:trPr>
          <w:trHeight w:val="485"/>
        </w:trPr>
        <w:tc>
          <w:tcPr>
            <w:tcW w:w="10008" w:type="dxa"/>
            <w:gridSpan w:val="13"/>
            <w:shd w:val="clear" w:color="auto" w:fill="auto"/>
            <w:vAlign w:val="center"/>
          </w:tcPr>
          <w:p w14:paraId="2D81D2D2" w14:textId="77777777" w:rsidR="004D09DB" w:rsidRDefault="004D09DB" w:rsidP="0056144C">
            <w:pPr>
              <w:rPr>
                <w:rFonts w:cstheme="minorHAnsi"/>
                <w:b/>
                <w:sz w:val="20"/>
                <w:lang w:val="en-AU"/>
              </w:rPr>
            </w:pPr>
            <w:r w:rsidRPr="00ED455F">
              <w:rPr>
                <w:rFonts w:cstheme="minorHAnsi"/>
                <w:b/>
                <w:sz w:val="20"/>
                <w:u w:val="single"/>
                <w:lang w:val="en-AU"/>
              </w:rPr>
              <w:t>S-127 Information Feature:</w:t>
            </w:r>
            <w:r w:rsidR="00A95953">
              <w:rPr>
                <w:rFonts w:cstheme="minorHAnsi"/>
                <w:b/>
                <w:sz w:val="20"/>
                <w:u w:val="single"/>
                <w:lang w:val="en-AU"/>
              </w:rPr>
              <w:t xml:space="preserve"> </w:t>
            </w:r>
            <w:r w:rsidRPr="00A66C15">
              <w:rPr>
                <w:rFonts w:cstheme="minorHAnsi"/>
                <w:b/>
                <w:sz w:val="20"/>
                <w:lang w:val="en-AU"/>
              </w:rPr>
              <w:t>Applicability</w:t>
            </w:r>
          </w:p>
          <w:p w14:paraId="4F3B5B93" w14:textId="68817DD1" w:rsidR="00700B72" w:rsidRPr="00A66C15" w:rsidRDefault="00700B72" w:rsidP="0056144C">
            <w:pPr>
              <w:rPr>
                <w:rFonts w:cstheme="minorHAnsi"/>
                <w:b/>
                <w:sz w:val="20"/>
                <w:lang w:val="en-AU"/>
              </w:rPr>
            </w:pPr>
            <w:r w:rsidRPr="00A66C15">
              <w:rPr>
                <w:rFonts w:cstheme="minorHAnsi"/>
                <w:b/>
                <w:sz w:val="20"/>
                <w:lang w:val="en-AU"/>
              </w:rPr>
              <w:t xml:space="preserve">Supertype: </w:t>
            </w:r>
            <w:proofErr w:type="spellStart"/>
            <w:r>
              <w:rPr>
                <w:rFonts w:cstheme="minorHAnsi"/>
                <w:b/>
                <w:sz w:val="20"/>
                <w:lang w:val="en-AU"/>
              </w:rPr>
              <w:t>I</w:t>
            </w:r>
            <w:r w:rsidRPr="00A66C15">
              <w:rPr>
                <w:rFonts w:cstheme="minorHAnsi"/>
                <w:b/>
                <w:sz w:val="20"/>
                <w:lang w:val="en-AU"/>
              </w:rPr>
              <w:t>nformationType</w:t>
            </w:r>
            <w:proofErr w:type="spellEnd"/>
          </w:p>
        </w:tc>
      </w:tr>
      <w:tr w:rsidR="004D09DB" w:rsidRPr="00D90A3A" w14:paraId="11C0B82C" w14:textId="77777777" w:rsidTr="0056144C">
        <w:trPr>
          <w:trHeight w:val="485"/>
        </w:trPr>
        <w:tc>
          <w:tcPr>
            <w:tcW w:w="10008" w:type="dxa"/>
            <w:gridSpan w:val="13"/>
            <w:shd w:val="clear" w:color="auto" w:fill="auto"/>
            <w:vAlign w:val="center"/>
          </w:tcPr>
          <w:p w14:paraId="12BA57A3" w14:textId="16245CFB" w:rsidR="004D09DB" w:rsidRPr="00ED455F" w:rsidRDefault="004D09DB" w:rsidP="0056144C">
            <w:pPr>
              <w:rPr>
                <w:rFonts w:cstheme="minorHAnsi"/>
                <w:b/>
                <w:sz w:val="20"/>
                <w:u w:val="single"/>
                <w:lang w:val="en-AU"/>
              </w:rPr>
            </w:pPr>
            <w:r w:rsidRPr="00ED455F">
              <w:rPr>
                <w:rFonts w:cstheme="minorHAnsi"/>
                <w:b/>
                <w:sz w:val="20"/>
                <w:u w:val="single"/>
                <w:lang w:val="en-AU"/>
              </w:rPr>
              <w:t>Primitives:</w:t>
            </w:r>
            <w:r w:rsidR="00A95953">
              <w:rPr>
                <w:rFonts w:cstheme="minorHAnsi"/>
                <w:b/>
                <w:sz w:val="20"/>
                <w:u w:val="single"/>
                <w:lang w:val="en-AU"/>
              </w:rPr>
              <w:t xml:space="preserve"> </w:t>
            </w:r>
            <w:r w:rsidRPr="00A66C15">
              <w:rPr>
                <w:rFonts w:cstheme="minorHAnsi"/>
                <w:b/>
                <w:sz w:val="20"/>
                <w:lang w:val="en-AU"/>
              </w:rPr>
              <w:t>None</w:t>
            </w:r>
          </w:p>
        </w:tc>
      </w:tr>
      <w:tr w:rsidR="004D09DB" w:rsidRPr="00D90A3A" w14:paraId="324A728A" w14:textId="77777777" w:rsidTr="0056144C">
        <w:trPr>
          <w:trHeight w:val="1059"/>
        </w:trPr>
        <w:tc>
          <w:tcPr>
            <w:tcW w:w="2998" w:type="dxa"/>
            <w:gridSpan w:val="3"/>
            <w:shd w:val="clear" w:color="auto" w:fill="auto"/>
          </w:tcPr>
          <w:p w14:paraId="29662D0D" w14:textId="77777777" w:rsidR="004D09DB" w:rsidRPr="00A66C15" w:rsidRDefault="004D09DB" w:rsidP="0056144C">
            <w:pPr>
              <w:spacing w:after="120"/>
              <w:rPr>
                <w:rFonts w:cstheme="minorHAnsi"/>
                <w:color w:val="0000FF"/>
                <w:sz w:val="18"/>
                <w:szCs w:val="18"/>
                <w:lang w:val="en-AU"/>
              </w:rPr>
            </w:pPr>
            <w:r w:rsidRPr="00ED455F">
              <w:rPr>
                <w:rFonts w:cstheme="minorHAnsi"/>
                <w:i/>
                <w:color w:val="0000FF"/>
                <w:sz w:val="18"/>
                <w:szCs w:val="18"/>
                <w:lang w:val="en-AU"/>
              </w:rPr>
              <w:t>Real World</w:t>
            </w:r>
          </w:p>
          <w:p w14:paraId="4FDB26FC" w14:textId="77777777" w:rsidR="004D09DB" w:rsidRPr="00A66C15" w:rsidRDefault="004D09DB" w:rsidP="0056144C">
            <w:pPr>
              <w:rPr>
                <w:rFonts w:cstheme="minorHAnsi"/>
                <w:b/>
                <w:color w:val="0000FF"/>
                <w:sz w:val="20"/>
                <w:lang w:val="en-AU"/>
              </w:rPr>
            </w:pPr>
          </w:p>
        </w:tc>
        <w:tc>
          <w:tcPr>
            <w:tcW w:w="3248" w:type="dxa"/>
            <w:gridSpan w:val="5"/>
            <w:shd w:val="clear" w:color="auto" w:fill="auto"/>
          </w:tcPr>
          <w:p w14:paraId="25737487" w14:textId="77777777" w:rsidR="004D09DB" w:rsidRPr="00A66C15" w:rsidRDefault="004D09DB" w:rsidP="0056144C">
            <w:pPr>
              <w:spacing w:after="120"/>
              <w:rPr>
                <w:rFonts w:cstheme="minorHAnsi"/>
                <w:i/>
                <w:color w:val="0000FF"/>
                <w:sz w:val="18"/>
                <w:szCs w:val="18"/>
                <w:lang w:val="en-AU"/>
              </w:rPr>
            </w:pPr>
            <w:r w:rsidRPr="00A66C15">
              <w:rPr>
                <w:rFonts w:cstheme="minorHAnsi"/>
                <w:i/>
                <w:color w:val="0000FF"/>
                <w:sz w:val="18"/>
                <w:szCs w:val="18"/>
                <w:lang w:val="en-AU"/>
              </w:rPr>
              <w:t>Paper Chart Symbol</w:t>
            </w:r>
          </w:p>
          <w:p w14:paraId="594A36DC" w14:textId="77777777" w:rsidR="004D09DB" w:rsidRPr="00A66C15" w:rsidRDefault="004D09DB" w:rsidP="0056144C">
            <w:pPr>
              <w:jc w:val="center"/>
              <w:rPr>
                <w:rFonts w:cstheme="minorHAnsi"/>
                <w:b/>
                <w:color w:val="0000FF"/>
                <w:sz w:val="20"/>
                <w:lang w:val="en-AU"/>
              </w:rPr>
            </w:pPr>
          </w:p>
        </w:tc>
        <w:tc>
          <w:tcPr>
            <w:tcW w:w="3762" w:type="dxa"/>
            <w:gridSpan w:val="5"/>
            <w:shd w:val="clear" w:color="auto" w:fill="auto"/>
          </w:tcPr>
          <w:p w14:paraId="0F276B45" w14:textId="77777777" w:rsidR="004D09DB" w:rsidRPr="00A66C15" w:rsidRDefault="004D09DB" w:rsidP="0056144C">
            <w:pPr>
              <w:spacing w:after="120"/>
              <w:rPr>
                <w:rFonts w:cstheme="minorHAnsi"/>
                <w:i/>
                <w:color w:val="0000FF"/>
                <w:sz w:val="18"/>
                <w:szCs w:val="18"/>
                <w:lang w:val="en-AU"/>
              </w:rPr>
            </w:pPr>
            <w:r w:rsidRPr="00A66C15">
              <w:rPr>
                <w:rFonts w:cstheme="minorHAnsi"/>
                <w:i/>
                <w:color w:val="0000FF"/>
                <w:sz w:val="18"/>
                <w:szCs w:val="18"/>
                <w:lang w:val="en-AU"/>
              </w:rPr>
              <w:t>ECDIS Symbol</w:t>
            </w:r>
          </w:p>
          <w:p w14:paraId="764AE545" w14:textId="77777777" w:rsidR="004D09DB" w:rsidRPr="00A66C15" w:rsidRDefault="004D09DB" w:rsidP="0056144C">
            <w:pPr>
              <w:rPr>
                <w:rFonts w:cstheme="minorHAnsi"/>
                <w:b/>
                <w:color w:val="0000FF"/>
                <w:sz w:val="20"/>
                <w:lang w:val="en-AU"/>
              </w:rPr>
            </w:pPr>
          </w:p>
        </w:tc>
      </w:tr>
      <w:tr w:rsidR="004D09DB" w:rsidRPr="00D90A3A" w14:paraId="34D666FD" w14:textId="77777777" w:rsidTr="0056144C">
        <w:trPr>
          <w:trHeight w:val="545"/>
        </w:trPr>
        <w:tc>
          <w:tcPr>
            <w:tcW w:w="3686" w:type="dxa"/>
            <w:gridSpan w:val="4"/>
            <w:shd w:val="clear" w:color="auto" w:fill="auto"/>
            <w:vAlign w:val="center"/>
          </w:tcPr>
          <w:p w14:paraId="6D18F651" w14:textId="2A50D861" w:rsidR="004D09DB" w:rsidRPr="00A66C15" w:rsidRDefault="004D09DB" w:rsidP="0056144C">
            <w:pPr>
              <w:rPr>
                <w:rFonts w:cstheme="minorHAnsi"/>
                <w:b/>
                <w:sz w:val="20"/>
                <w:lang w:val="en-AU"/>
              </w:rPr>
            </w:pPr>
            <w:r w:rsidRPr="00ED455F">
              <w:rPr>
                <w:rFonts w:cstheme="minorHAnsi"/>
                <w:b/>
                <w:sz w:val="20"/>
                <w:lang w:val="en-AU"/>
              </w:rPr>
              <w:t>S-127 Attribute</w:t>
            </w:r>
          </w:p>
        </w:tc>
        <w:tc>
          <w:tcPr>
            <w:tcW w:w="1545" w:type="dxa"/>
            <w:gridSpan w:val="2"/>
            <w:shd w:val="clear" w:color="auto" w:fill="auto"/>
            <w:vAlign w:val="center"/>
          </w:tcPr>
          <w:p w14:paraId="71AE67A0" w14:textId="77777777" w:rsidR="004D09DB" w:rsidRPr="00A66C15" w:rsidRDefault="004D09DB" w:rsidP="0056144C">
            <w:pPr>
              <w:rPr>
                <w:rFonts w:cstheme="minorHAnsi"/>
                <w:b/>
                <w:sz w:val="20"/>
                <w:lang w:val="en-AU"/>
              </w:rPr>
            </w:pPr>
            <w:r w:rsidRPr="00A66C15">
              <w:rPr>
                <w:rFonts w:cstheme="minorHAnsi"/>
                <w:b/>
                <w:sz w:val="20"/>
                <w:lang w:val="en-AU"/>
              </w:rPr>
              <w:t>S-57 Acronym</w:t>
            </w:r>
          </w:p>
        </w:tc>
        <w:tc>
          <w:tcPr>
            <w:tcW w:w="2554" w:type="dxa"/>
            <w:gridSpan w:val="5"/>
            <w:shd w:val="clear" w:color="auto" w:fill="auto"/>
            <w:vAlign w:val="center"/>
          </w:tcPr>
          <w:p w14:paraId="4ACA5C09" w14:textId="77777777" w:rsidR="004D09DB" w:rsidRPr="00A66C15" w:rsidRDefault="004D09DB" w:rsidP="0056144C">
            <w:pPr>
              <w:rPr>
                <w:rFonts w:cstheme="minorHAnsi"/>
                <w:b/>
                <w:sz w:val="20"/>
                <w:lang w:val="en-AU"/>
              </w:rPr>
            </w:pPr>
            <w:r w:rsidRPr="00A66C15">
              <w:rPr>
                <w:rFonts w:cstheme="minorHAnsi"/>
                <w:b/>
                <w:sz w:val="20"/>
                <w:lang w:val="en-AU"/>
              </w:rPr>
              <w:t>Allowable Encoding Value</w:t>
            </w:r>
          </w:p>
        </w:tc>
        <w:tc>
          <w:tcPr>
            <w:tcW w:w="850" w:type="dxa"/>
            <w:shd w:val="clear" w:color="auto" w:fill="auto"/>
            <w:vAlign w:val="center"/>
          </w:tcPr>
          <w:p w14:paraId="5039A94C" w14:textId="77777777" w:rsidR="004D09DB" w:rsidRPr="00A66C15" w:rsidRDefault="004D09DB" w:rsidP="0056144C">
            <w:pPr>
              <w:rPr>
                <w:rFonts w:cstheme="minorHAnsi"/>
                <w:b/>
                <w:sz w:val="20"/>
                <w:lang w:val="en-AU"/>
              </w:rPr>
            </w:pPr>
            <w:r w:rsidRPr="00A66C15">
              <w:rPr>
                <w:rFonts w:cstheme="minorHAnsi"/>
                <w:b/>
                <w:sz w:val="20"/>
                <w:lang w:val="en-AU"/>
              </w:rPr>
              <w:t>Type</w:t>
            </w:r>
          </w:p>
        </w:tc>
        <w:tc>
          <w:tcPr>
            <w:tcW w:w="1373" w:type="dxa"/>
            <w:shd w:val="clear" w:color="auto" w:fill="auto"/>
            <w:vAlign w:val="center"/>
          </w:tcPr>
          <w:p w14:paraId="4F20B541" w14:textId="77777777" w:rsidR="004D09DB" w:rsidRPr="00A66C15" w:rsidRDefault="004D09DB" w:rsidP="0056144C">
            <w:pPr>
              <w:rPr>
                <w:rFonts w:cstheme="minorHAnsi"/>
                <w:b/>
                <w:sz w:val="20"/>
                <w:lang w:val="en-AU"/>
              </w:rPr>
            </w:pPr>
            <w:r w:rsidRPr="00A66C15">
              <w:rPr>
                <w:rFonts w:cstheme="minorHAnsi"/>
                <w:b/>
                <w:sz w:val="20"/>
                <w:lang w:val="en-AU"/>
              </w:rPr>
              <w:t>Multiplicity</w:t>
            </w:r>
          </w:p>
        </w:tc>
      </w:tr>
      <w:tr w:rsidR="00A95953" w:rsidRPr="00D90A3A" w14:paraId="53301FC2" w14:textId="77777777" w:rsidTr="00F476D7">
        <w:trPr>
          <w:trHeight w:val="545"/>
        </w:trPr>
        <w:tc>
          <w:tcPr>
            <w:tcW w:w="10008" w:type="dxa"/>
            <w:gridSpan w:val="13"/>
            <w:shd w:val="clear" w:color="auto" w:fill="auto"/>
            <w:vAlign w:val="center"/>
          </w:tcPr>
          <w:p w14:paraId="2DC595D9" w14:textId="77777777" w:rsidR="00A95953" w:rsidRDefault="00A95953" w:rsidP="0056144C">
            <w:pPr>
              <w:rPr>
                <w:rFonts w:cstheme="minorHAnsi"/>
                <w:b/>
                <w:sz w:val="20"/>
                <w:lang w:val="en-AU"/>
              </w:rPr>
            </w:pPr>
            <w:r>
              <w:rPr>
                <w:rFonts w:cstheme="minorHAnsi"/>
                <w:b/>
                <w:noProof/>
                <w:sz w:val="20"/>
                <w:lang w:val="en-AU"/>
              </w:rPr>
              <w:lastRenderedPageBreak/>
              <w:drawing>
                <wp:inline distT="0" distB="0" distL="0" distR="0" wp14:anchorId="60CFF5B3" wp14:editId="440AFA91">
                  <wp:extent cx="6218555" cy="610870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218555" cy="6108700"/>
                          </a:xfrm>
                          <a:prstGeom prst="rect">
                            <a:avLst/>
                          </a:prstGeom>
                          <a:noFill/>
                        </pic:spPr>
                      </pic:pic>
                    </a:graphicData>
                  </a:graphic>
                </wp:inline>
              </w:drawing>
            </w:r>
          </w:p>
          <w:p w14:paraId="55141DF9" w14:textId="77777777" w:rsidR="00286061" w:rsidRPr="00286061" w:rsidRDefault="00286061" w:rsidP="00286061">
            <w:pPr>
              <w:spacing w:line="240" w:lineRule="auto"/>
              <w:rPr>
                <w:rFonts w:cstheme="minorHAnsi"/>
                <w:sz w:val="20"/>
                <w:lang w:val="en-AU"/>
              </w:rPr>
            </w:pPr>
            <w:r w:rsidRPr="00286061">
              <w:rPr>
                <w:rFonts w:cstheme="minorHAnsi"/>
                <w:sz w:val="20"/>
                <w:lang w:val="en-AU"/>
              </w:rPr>
              <w:t xml:space="preserve">Values of </w:t>
            </w:r>
            <w:proofErr w:type="spellStart"/>
            <w:r w:rsidRPr="00270642">
              <w:rPr>
                <w:rFonts w:cstheme="minorHAnsi"/>
                <w:b/>
                <w:sz w:val="20"/>
                <w:lang w:val="en-AU"/>
              </w:rPr>
              <w:t>inBallast</w:t>
            </w:r>
            <w:proofErr w:type="spellEnd"/>
            <w:r w:rsidRPr="00286061">
              <w:rPr>
                <w:rFonts w:cstheme="minorHAnsi"/>
                <w:sz w:val="20"/>
                <w:lang w:val="en-AU"/>
              </w:rPr>
              <w:t>:</w:t>
            </w:r>
          </w:p>
          <w:p w14:paraId="563D488F" w14:textId="59F24615" w:rsidR="00286061" w:rsidRPr="001706F8" w:rsidRDefault="00286061" w:rsidP="001706F8">
            <w:pPr>
              <w:pStyle w:val="ListParagraph"/>
              <w:numPr>
                <w:ilvl w:val="0"/>
                <w:numId w:val="31"/>
              </w:numPr>
              <w:spacing w:line="240" w:lineRule="auto"/>
              <w:rPr>
                <w:rFonts w:cstheme="minorHAnsi"/>
                <w:sz w:val="20"/>
                <w:lang w:val="en-AU"/>
              </w:rPr>
            </w:pPr>
            <w:r w:rsidRPr="001706F8">
              <w:rPr>
                <w:rFonts w:cstheme="minorHAnsi"/>
                <w:sz w:val="20"/>
                <w:lang w:val="en-AU"/>
              </w:rPr>
              <w:t xml:space="preserve">True (1): </w:t>
            </w:r>
            <w:r w:rsidRPr="00286061">
              <w:rPr>
                <w:rFonts w:cstheme="minorHAnsi"/>
                <w:sz w:val="20"/>
                <w:lang w:val="en-AU"/>
              </w:rPr>
              <w:t>Vessel is predominantly empty of cargo and stabilised with the use of ballast wate</w:t>
            </w:r>
            <w:r>
              <w:rPr>
                <w:rFonts w:cstheme="minorHAnsi"/>
                <w:sz w:val="20"/>
                <w:lang w:val="en-AU"/>
              </w:rPr>
              <w:t>r.</w:t>
            </w:r>
          </w:p>
          <w:p w14:paraId="10922F60" w14:textId="7F0E8427" w:rsidR="00286061" w:rsidRPr="001706F8" w:rsidRDefault="00286061" w:rsidP="001706F8">
            <w:pPr>
              <w:pStyle w:val="ListParagraph"/>
              <w:numPr>
                <w:ilvl w:val="0"/>
                <w:numId w:val="31"/>
              </w:numPr>
              <w:spacing w:line="240" w:lineRule="auto"/>
              <w:rPr>
                <w:rFonts w:cstheme="minorHAnsi"/>
                <w:sz w:val="20"/>
                <w:lang w:val="en-AU"/>
              </w:rPr>
            </w:pPr>
            <w:r w:rsidRPr="001706F8">
              <w:rPr>
                <w:rFonts w:cstheme="minorHAnsi"/>
                <w:sz w:val="20"/>
                <w:lang w:val="en-AU"/>
              </w:rPr>
              <w:t xml:space="preserve">False (0): </w:t>
            </w:r>
            <w:r w:rsidRPr="00286061">
              <w:rPr>
                <w:rFonts w:cstheme="minorHAnsi"/>
                <w:sz w:val="20"/>
                <w:lang w:val="en-AU"/>
              </w:rPr>
              <w:t>Vessel is carrying cargo and is not ballasted.</w:t>
            </w:r>
          </w:p>
        </w:tc>
      </w:tr>
      <w:tr w:rsidR="004D09DB" w:rsidRPr="00D90A3A" w14:paraId="3F1E8036" w14:textId="77777777" w:rsidTr="0056144C">
        <w:trPr>
          <w:trHeight w:val="20"/>
        </w:trPr>
        <w:tc>
          <w:tcPr>
            <w:tcW w:w="10008" w:type="dxa"/>
            <w:gridSpan w:val="13"/>
          </w:tcPr>
          <w:p w14:paraId="220BF0B8" w14:textId="77777777" w:rsidR="004D09DB" w:rsidRPr="00A66C15" w:rsidRDefault="004D09DB" w:rsidP="0056144C">
            <w:pPr>
              <w:spacing w:before="60" w:after="60"/>
              <w:rPr>
                <w:rFonts w:cstheme="minorHAnsi"/>
                <w:b/>
                <w:sz w:val="20"/>
                <w:u w:val="single"/>
              </w:rPr>
            </w:pPr>
            <w:r w:rsidRPr="00ED455F">
              <w:rPr>
                <w:rFonts w:cstheme="minorHAnsi"/>
                <w:b/>
                <w:sz w:val="20"/>
                <w:u w:val="single"/>
              </w:rPr>
              <w:t>Information associations</w:t>
            </w:r>
          </w:p>
        </w:tc>
      </w:tr>
      <w:tr w:rsidR="004D09DB" w:rsidRPr="00D90A3A" w14:paraId="3287610B" w14:textId="77777777" w:rsidTr="0056144C">
        <w:trPr>
          <w:trHeight w:val="20"/>
        </w:trPr>
        <w:tc>
          <w:tcPr>
            <w:tcW w:w="1184" w:type="dxa"/>
          </w:tcPr>
          <w:p w14:paraId="10296865" w14:textId="77777777" w:rsidR="004D09DB" w:rsidRPr="00A66C15" w:rsidRDefault="004D09DB" w:rsidP="0056144C">
            <w:pPr>
              <w:spacing w:before="60" w:after="60"/>
              <w:rPr>
                <w:rFonts w:cstheme="minorHAnsi"/>
                <w:b/>
                <w:sz w:val="18"/>
                <w:szCs w:val="18"/>
              </w:rPr>
            </w:pPr>
            <w:r w:rsidRPr="00ED455F">
              <w:rPr>
                <w:rFonts w:cstheme="minorHAnsi"/>
                <w:b/>
                <w:sz w:val="18"/>
                <w:szCs w:val="18"/>
              </w:rPr>
              <w:t>Type</w:t>
            </w:r>
          </w:p>
        </w:tc>
        <w:tc>
          <w:tcPr>
            <w:tcW w:w="1781" w:type="dxa"/>
            <w:vAlign w:val="center"/>
          </w:tcPr>
          <w:p w14:paraId="1F9696D4" w14:textId="77777777" w:rsidR="004D09DB" w:rsidRPr="00A66C15" w:rsidRDefault="004D09DB" w:rsidP="0056144C">
            <w:pPr>
              <w:spacing w:before="60" w:after="60"/>
              <w:rPr>
                <w:rFonts w:cstheme="minorHAnsi"/>
                <w:b/>
                <w:sz w:val="18"/>
                <w:szCs w:val="18"/>
              </w:rPr>
            </w:pPr>
            <w:r w:rsidRPr="00A66C15">
              <w:rPr>
                <w:rFonts w:cstheme="minorHAnsi"/>
                <w:b/>
                <w:sz w:val="18"/>
                <w:szCs w:val="18"/>
              </w:rPr>
              <w:t>Association Name</w:t>
            </w:r>
          </w:p>
        </w:tc>
        <w:tc>
          <w:tcPr>
            <w:tcW w:w="1690" w:type="dxa"/>
            <w:gridSpan w:val="3"/>
            <w:vAlign w:val="center"/>
          </w:tcPr>
          <w:p w14:paraId="6F24F5F7" w14:textId="77777777" w:rsidR="004D09DB" w:rsidRPr="00A66C15" w:rsidRDefault="004D09DB" w:rsidP="0056144C">
            <w:pPr>
              <w:spacing w:before="60" w:after="60"/>
              <w:rPr>
                <w:rFonts w:cstheme="minorHAnsi"/>
                <w:b/>
                <w:sz w:val="18"/>
                <w:szCs w:val="18"/>
              </w:rPr>
            </w:pPr>
            <w:r w:rsidRPr="00A66C15">
              <w:rPr>
                <w:rFonts w:cstheme="minorHAnsi"/>
                <w:b/>
                <w:sz w:val="18"/>
                <w:szCs w:val="18"/>
              </w:rPr>
              <w:t>Class</w:t>
            </w:r>
          </w:p>
        </w:tc>
        <w:tc>
          <w:tcPr>
            <w:tcW w:w="995" w:type="dxa"/>
            <w:gridSpan w:val="2"/>
            <w:vAlign w:val="center"/>
          </w:tcPr>
          <w:p w14:paraId="77FCF259" w14:textId="77777777" w:rsidR="004D09DB" w:rsidRPr="00A66C15" w:rsidRDefault="004D09DB" w:rsidP="0056144C">
            <w:pPr>
              <w:spacing w:before="60" w:after="60"/>
              <w:rPr>
                <w:rFonts w:cstheme="minorHAnsi"/>
                <w:b/>
                <w:sz w:val="18"/>
                <w:szCs w:val="18"/>
              </w:rPr>
            </w:pPr>
            <w:r w:rsidRPr="00A66C15">
              <w:rPr>
                <w:rFonts w:cstheme="minorHAnsi"/>
                <w:b/>
                <w:sz w:val="18"/>
                <w:szCs w:val="18"/>
              </w:rPr>
              <w:t>Role</w:t>
            </w:r>
          </w:p>
        </w:tc>
        <w:tc>
          <w:tcPr>
            <w:tcW w:w="995" w:type="dxa"/>
            <w:gridSpan w:val="2"/>
            <w:vAlign w:val="center"/>
          </w:tcPr>
          <w:p w14:paraId="3DEA36A5" w14:textId="77777777" w:rsidR="004D09DB" w:rsidRPr="00A66C15" w:rsidRDefault="004D09DB"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c>
          <w:tcPr>
            <w:tcW w:w="995" w:type="dxa"/>
            <w:vAlign w:val="center"/>
          </w:tcPr>
          <w:p w14:paraId="5D3F2A96" w14:textId="77777777" w:rsidR="004D09DB" w:rsidRPr="00A66C15" w:rsidRDefault="004D09DB" w:rsidP="0056144C">
            <w:pPr>
              <w:spacing w:before="60" w:after="60"/>
              <w:rPr>
                <w:rFonts w:cstheme="minorHAnsi"/>
                <w:b/>
                <w:sz w:val="18"/>
                <w:szCs w:val="18"/>
              </w:rPr>
            </w:pPr>
            <w:r w:rsidRPr="00A66C15">
              <w:rPr>
                <w:rFonts w:cstheme="minorHAnsi"/>
                <w:b/>
                <w:sz w:val="18"/>
                <w:szCs w:val="18"/>
              </w:rPr>
              <w:t>Class</w:t>
            </w:r>
          </w:p>
        </w:tc>
        <w:tc>
          <w:tcPr>
            <w:tcW w:w="995" w:type="dxa"/>
            <w:gridSpan w:val="2"/>
            <w:vAlign w:val="center"/>
          </w:tcPr>
          <w:p w14:paraId="5B51A3BE" w14:textId="77777777" w:rsidR="004D09DB" w:rsidRPr="00A66C15" w:rsidRDefault="004D09DB" w:rsidP="0056144C">
            <w:pPr>
              <w:spacing w:before="60" w:after="60"/>
              <w:rPr>
                <w:rFonts w:cstheme="minorHAnsi"/>
                <w:b/>
                <w:sz w:val="18"/>
                <w:szCs w:val="18"/>
              </w:rPr>
            </w:pPr>
            <w:r w:rsidRPr="00A66C15">
              <w:rPr>
                <w:rFonts w:cstheme="minorHAnsi"/>
                <w:b/>
                <w:sz w:val="18"/>
                <w:szCs w:val="18"/>
              </w:rPr>
              <w:t>Role</w:t>
            </w:r>
          </w:p>
        </w:tc>
        <w:tc>
          <w:tcPr>
            <w:tcW w:w="1373" w:type="dxa"/>
            <w:vAlign w:val="center"/>
          </w:tcPr>
          <w:p w14:paraId="66039566" w14:textId="77777777" w:rsidR="004D09DB" w:rsidRPr="00A66C15" w:rsidRDefault="004D09DB" w:rsidP="0056144C">
            <w:pPr>
              <w:spacing w:before="60" w:after="60"/>
              <w:rPr>
                <w:rFonts w:cstheme="minorHAnsi"/>
                <w:b/>
                <w:sz w:val="18"/>
                <w:szCs w:val="18"/>
              </w:rPr>
            </w:pPr>
            <w:proofErr w:type="spellStart"/>
            <w:r w:rsidRPr="00A66C15">
              <w:rPr>
                <w:rFonts w:cstheme="minorHAnsi"/>
                <w:b/>
                <w:sz w:val="18"/>
                <w:szCs w:val="18"/>
              </w:rPr>
              <w:t>Mult</w:t>
            </w:r>
            <w:proofErr w:type="spellEnd"/>
            <w:r w:rsidRPr="00A66C15">
              <w:rPr>
                <w:rFonts w:cstheme="minorHAnsi"/>
                <w:b/>
                <w:sz w:val="18"/>
                <w:szCs w:val="18"/>
              </w:rPr>
              <w:t>.</w:t>
            </w:r>
          </w:p>
        </w:tc>
      </w:tr>
      <w:tr w:rsidR="004D09DB" w:rsidRPr="00D90A3A" w14:paraId="153B56C6" w14:textId="77777777" w:rsidTr="0056144C">
        <w:trPr>
          <w:trHeight w:val="70"/>
        </w:trPr>
        <w:tc>
          <w:tcPr>
            <w:tcW w:w="10008" w:type="dxa"/>
            <w:gridSpan w:val="13"/>
            <w:shd w:val="clear" w:color="auto" w:fill="auto"/>
          </w:tcPr>
          <w:p w14:paraId="63BC228C" w14:textId="4509737A" w:rsidR="00D46A90" w:rsidRDefault="00D46A90" w:rsidP="0056144C">
            <w:pPr>
              <w:spacing w:after="120"/>
              <w:rPr>
                <w:rFonts w:cstheme="minorHAnsi"/>
                <w:sz w:val="20"/>
                <w:u w:val="single"/>
                <w:lang w:val="en-AU"/>
              </w:rPr>
            </w:pPr>
          </w:p>
          <w:p w14:paraId="12FE7E0C" w14:textId="6D5A6B22" w:rsidR="00D46A90" w:rsidRDefault="00D46A90" w:rsidP="0056144C">
            <w:pPr>
              <w:spacing w:after="120"/>
              <w:rPr>
                <w:rFonts w:cstheme="minorHAnsi"/>
                <w:sz w:val="20"/>
                <w:u w:val="single"/>
                <w:lang w:val="en-AU"/>
              </w:rPr>
            </w:pPr>
            <w:r>
              <w:rPr>
                <w:rFonts w:cstheme="minorHAnsi"/>
                <w:noProof/>
                <w:sz w:val="20"/>
                <w:u w:val="single"/>
                <w:lang w:val="en-AU"/>
              </w:rPr>
              <w:lastRenderedPageBreak/>
              <w:drawing>
                <wp:inline distT="0" distB="0" distL="0" distR="0" wp14:anchorId="40CCE605" wp14:editId="16CD09EB">
                  <wp:extent cx="6217918" cy="341906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Applic assocs.png"/>
                          <pic:cNvPicPr/>
                        </pic:nvPicPr>
                        <pic:blipFill>
                          <a:blip r:embed="rId279">
                            <a:extLst>
                              <a:ext uri="{28A0092B-C50C-407E-A947-70E740481C1C}">
                                <a14:useLocalDpi xmlns:a14="http://schemas.microsoft.com/office/drawing/2010/main" val="0"/>
                              </a:ext>
                            </a:extLst>
                          </a:blip>
                          <a:stretch>
                            <a:fillRect/>
                          </a:stretch>
                        </pic:blipFill>
                        <pic:spPr>
                          <a:xfrm>
                            <a:off x="0" y="0"/>
                            <a:ext cx="6217918" cy="3419060"/>
                          </a:xfrm>
                          <a:prstGeom prst="rect">
                            <a:avLst/>
                          </a:prstGeom>
                        </pic:spPr>
                      </pic:pic>
                    </a:graphicData>
                  </a:graphic>
                </wp:inline>
              </w:drawing>
            </w:r>
          </w:p>
          <w:p w14:paraId="1832EA41" w14:textId="438651D7" w:rsidR="004D09DB" w:rsidRPr="00A66C15" w:rsidRDefault="004D09DB" w:rsidP="0056144C">
            <w:pPr>
              <w:spacing w:after="120"/>
              <w:rPr>
                <w:rFonts w:cstheme="minorHAnsi"/>
                <w:sz w:val="20"/>
                <w:lang w:val="en-AU"/>
              </w:rPr>
            </w:pPr>
            <w:r w:rsidRPr="00ED455F">
              <w:rPr>
                <w:rFonts w:cstheme="minorHAnsi"/>
                <w:sz w:val="20"/>
                <w:u w:val="single"/>
                <w:lang w:val="en-AU"/>
              </w:rPr>
              <w:t>INT 1 Reference:</w:t>
            </w:r>
          </w:p>
          <w:p w14:paraId="74518272" w14:textId="77777777" w:rsidR="004D09DB" w:rsidRPr="00A66C15" w:rsidRDefault="004D09DB" w:rsidP="0056144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theme="minorHAnsi"/>
                <w:bCs/>
                <w:sz w:val="20"/>
                <w:u w:val="single"/>
                <w:lang w:val="en-AU"/>
              </w:rPr>
            </w:pPr>
            <w:r w:rsidRPr="00A66C15">
              <w:rPr>
                <w:rFonts w:cstheme="minorHAnsi"/>
                <w:bCs/>
                <w:sz w:val="20"/>
                <w:u w:val="single"/>
                <w:lang w:val="en-AU"/>
              </w:rPr>
              <w:t>Remarks:</w:t>
            </w:r>
          </w:p>
          <w:p w14:paraId="76065083" w14:textId="77777777" w:rsidR="004D09DB" w:rsidRPr="00A66C15" w:rsidRDefault="004D09DB" w:rsidP="004D09DB">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Vessel characteristics are specified as follows:</w:t>
            </w:r>
          </w:p>
          <w:p w14:paraId="6B4BB097"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BALAST: The vessel is ballasted as described by this attribute.</w:t>
            </w:r>
          </w:p>
          <w:p w14:paraId="51C28C90"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VSLMSM: The vessel or cargo matches the attribute value (for multi-valued attributes, matches at least one of the values).</w:t>
            </w:r>
          </w:p>
          <w:p w14:paraId="2F9745F5" w14:textId="3B67D6B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ICECAP, UKCLRN, PRFMNC attributes: The vessel matches the specified requirement.</w:t>
            </w:r>
            <w:r w:rsidR="005A69C3" w:rsidRPr="00A66C15">
              <w:rPr>
                <w:rFonts w:cstheme="minorHAnsi"/>
                <w:sz w:val="20"/>
                <w:lang w:val="en-AU"/>
              </w:rPr>
              <w:t xml:space="preserve"> </w:t>
            </w:r>
            <w:r w:rsidRPr="00A66C15">
              <w:rPr>
                <w:rFonts w:cstheme="minorHAnsi"/>
                <w:sz w:val="20"/>
                <w:lang w:val="en-AU"/>
              </w:rPr>
              <w:t>Absent attributes or null values are ignored.</w:t>
            </w:r>
          </w:p>
          <w:p w14:paraId="59639315"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LOGCON states whether “all” or “at least one” of the specifications must be met.</w:t>
            </w:r>
          </w:p>
          <w:p w14:paraId="5C0E669E"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CATREL indicates the relationship between matching vessels and the associated information object or feature.</w:t>
            </w:r>
          </w:p>
          <w:p w14:paraId="2F839B02"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u w:val="single"/>
                <w:lang w:val="en-AU"/>
              </w:rPr>
            </w:pPr>
            <w:r w:rsidRPr="00A66C15">
              <w:rPr>
                <w:rFonts w:cstheme="minorHAnsi"/>
                <w:sz w:val="20"/>
                <w:u w:val="single"/>
                <w:lang w:val="en-AU"/>
              </w:rPr>
              <w:t>Example:</w:t>
            </w:r>
          </w:p>
          <w:p w14:paraId="66DE6CDF"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With one instance of APPLIC:</w:t>
            </w:r>
          </w:p>
          <w:p w14:paraId="7E039C59"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VSLMSM [VSLCAR=length, VSLUNT=metre, COMPOP=greater than, VSLVAL=50], CATVSL=3 (tanker), LOGCON=1 (and), CATREL=5 (required); associated to a PILBOP object: tankers with LOA &gt; 50.0 m must use the PILBOP</w:t>
            </w:r>
          </w:p>
          <w:p w14:paraId="6B91ED67"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PRFMNC="Vessels with thrusters", MBRSHP=2; associated to a REGLTS object: Vessels with thrusters are exempted from the regulation.</w:t>
            </w:r>
          </w:p>
          <w:p w14:paraId="584D77FC"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If VSLMSM becomes repeatable:</w:t>
            </w:r>
          </w:p>
          <w:p w14:paraId="2F00EA38"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VSLMSM [VSLCAR=length, VSLUNT=metre, COMPOP=(&gt;), VSLVAL=50], VSLMSM [VSLCAR=length, VSLUNT=metre, COMPOP=(&lt;), VSLVAL=90], CATDHC=19, LOGCON=1 (and), MBRSHP=1 (included);</w:t>
            </w:r>
          </w:p>
          <w:p w14:paraId="512640DB" w14:textId="09200B5B"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lastRenderedPageBreak/>
              <w:t xml:space="preserve">associated with </w:t>
            </w:r>
            <w:r w:rsidRPr="00A66C15">
              <w:rPr>
                <w:rFonts w:cstheme="minorHAnsi"/>
                <w:b/>
                <w:sz w:val="20"/>
                <w:lang w:val="en-AU"/>
              </w:rPr>
              <w:t>Regulations</w:t>
            </w:r>
            <w:r w:rsidRPr="00A66C15">
              <w:rPr>
                <w:rFonts w:cstheme="minorHAnsi"/>
                <w:sz w:val="20"/>
                <w:lang w:val="en-AU"/>
              </w:rPr>
              <w:t xml:space="preserve">: the regulation applies to vessels with LOA </w:t>
            </w:r>
            <w:r w:rsidR="00197167">
              <w:rPr>
                <w:rFonts w:cstheme="minorHAnsi"/>
                <w:sz w:val="20"/>
                <w:lang w:val="en-AU"/>
              </w:rPr>
              <w:t>greater</w:t>
            </w:r>
            <w:r w:rsidRPr="00A66C15">
              <w:rPr>
                <w:rFonts w:cstheme="minorHAnsi"/>
                <w:sz w:val="20"/>
                <w:lang w:val="en-AU"/>
              </w:rPr>
              <w:t xml:space="preserve"> than 50.0 and less than 90.0 m. carrying MARPOL Class 8 corrosive substances.  </w:t>
            </w:r>
          </w:p>
          <w:p w14:paraId="4392FB95" w14:textId="77777777" w:rsidR="004D09DB" w:rsidRPr="00A66C15" w:rsidRDefault="004D09DB" w:rsidP="0056144C">
            <w:pPr>
              <w:spacing w:after="120"/>
              <w:ind w:left="360"/>
              <w:rPr>
                <w:rFonts w:cstheme="minorHAnsi"/>
                <w:sz w:val="20"/>
                <w:lang w:val="en-AU"/>
              </w:rPr>
            </w:pPr>
            <w:r w:rsidRPr="00A66C15">
              <w:rPr>
                <w:rFonts w:cstheme="minorHAnsi"/>
                <w:sz w:val="20"/>
                <w:lang w:val="en-AU"/>
              </w:rPr>
              <w:t>Same situation as above with one instance of VSLMSM:</w:t>
            </w:r>
          </w:p>
          <w:p w14:paraId="78CA5DCA"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VSLMSM [[VSLCAR=length; VSLUNT=metre, VSLVAL=50; COMPOP=(&gt;)],[VSLCAR=length; VSLUNT=metre, VSLVAL=90; COMPOP=(&lt;)]], CATVSL=3 (tanker), LOGCON=1 (and), MBRSHP=1 (included);</w:t>
            </w:r>
          </w:p>
          <w:p w14:paraId="067D0659" w14:textId="2D60449A"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360"/>
              <w:rPr>
                <w:rFonts w:cstheme="minorHAnsi"/>
                <w:sz w:val="20"/>
                <w:lang w:val="en-AU"/>
              </w:rPr>
            </w:pPr>
            <w:r w:rsidRPr="00A66C15">
              <w:rPr>
                <w:rFonts w:cstheme="minorHAnsi"/>
                <w:sz w:val="20"/>
                <w:lang w:val="en-AU"/>
              </w:rPr>
              <w:t>associated with a REGLTS: the regulation applies to vessels with LOA</w:t>
            </w:r>
            <w:r w:rsidR="00197167">
              <w:rPr>
                <w:rFonts w:cstheme="minorHAnsi"/>
                <w:sz w:val="20"/>
                <w:lang w:val="en-AU"/>
              </w:rPr>
              <w:t xml:space="preserve"> greater</w:t>
            </w:r>
            <w:r w:rsidRPr="00A66C15">
              <w:rPr>
                <w:rFonts w:cstheme="minorHAnsi"/>
                <w:sz w:val="20"/>
                <w:lang w:val="en-AU"/>
              </w:rPr>
              <w:t xml:space="preserve"> than 50.0 and less than 90.0 m. carrying MARPOL Class 8 corrosive substances.</w:t>
            </w:r>
          </w:p>
          <w:p w14:paraId="05693078" w14:textId="3042DBAB" w:rsidR="004D09DB" w:rsidRPr="00A66C15" w:rsidRDefault="004D09DB" w:rsidP="004D09DB">
            <w:pPr>
              <w:numPr>
                <w:ilvl w:val="0"/>
                <w:numId w:val="22"/>
              </w:num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rFonts w:cstheme="minorHAnsi"/>
                <w:sz w:val="20"/>
                <w:lang w:val="en-AU"/>
              </w:rPr>
            </w:pPr>
            <w:r w:rsidRPr="00A66C15">
              <w:rPr>
                <w:rFonts w:cstheme="minorHAnsi"/>
                <w:sz w:val="20"/>
                <w:lang w:val="en-AU"/>
              </w:rPr>
              <w:t xml:space="preserve">Multiple values of </w:t>
            </w:r>
            <w:r w:rsidRPr="00A66C15">
              <w:rPr>
                <w:rFonts w:cstheme="minorHAnsi"/>
                <w:b/>
                <w:sz w:val="20"/>
                <w:lang w:val="en-AU"/>
              </w:rPr>
              <w:t>Category of Cargo</w:t>
            </w:r>
            <w:r w:rsidRPr="00A66C15">
              <w:rPr>
                <w:rFonts w:cstheme="minorHAnsi"/>
                <w:sz w:val="20"/>
                <w:lang w:val="en-AU"/>
              </w:rPr>
              <w:t xml:space="preserve"> and of </w:t>
            </w:r>
            <w:r w:rsidRPr="00A66C15">
              <w:rPr>
                <w:rFonts w:cstheme="minorHAnsi"/>
                <w:b/>
                <w:sz w:val="20"/>
                <w:lang w:val="en-AU"/>
              </w:rPr>
              <w:t xml:space="preserve">Category of Dangerous Or Hazardous Cargo </w:t>
            </w:r>
            <w:r w:rsidRPr="00A66C15">
              <w:rPr>
                <w:rFonts w:cstheme="minorHAnsi"/>
                <w:sz w:val="20"/>
                <w:lang w:val="en-AU"/>
              </w:rPr>
              <w:t xml:space="preserve">should be treated as “inclusive OR” (i.e., if </w:t>
            </w:r>
            <w:r w:rsidRPr="00A66C15">
              <w:rPr>
                <w:rFonts w:cstheme="minorHAnsi"/>
                <w:b/>
                <w:sz w:val="20"/>
                <w:lang w:val="en-AU"/>
              </w:rPr>
              <w:t>Category of Cargo</w:t>
            </w:r>
            <w:r w:rsidRPr="00A66C15">
              <w:rPr>
                <w:rFonts w:cstheme="minorHAnsi"/>
                <w:sz w:val="20"/>
                <w:lang w:val="en-AU"/>
              </w:rPr>
              <w:t>=1 and 2, then it means vessels with either bulk or container cargo or both).</w:t>
            </w:r>
          </w:p>
          <w:p w14:paraId="2F751E8C" w14:textId="77777777" w:rsidR="004D09DB" w:rsidRPr="00A66C15" w:rsidRDefault="004D09DB" w:rsidP="0056144C">
            <w:pPr>
              <w:tabs>
                <w:tab w:val="left" w:pos="0"/>
                <w:tab w:val="left" w:pos="240"/>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rPr>
                <w:rFonts w:cstheme="minorHAnsi"/>
                <w:sz w:val="20"/>
                <w:lang w:val="en-AU"/>
              </w:rPr>
            </w:pPr>
          </w:p>
          <w:p w14:paraId="3B21A81E" w14:textId="77777777" w:rsidR="004D09DB" w:rsidRPr="00A66C15" w:rsidRDefault="004D09DB" w:rsidP="0056144C">
            <w:pPr>
              <w:autoSpaceDE w:val="0"/>
              <w:autoSpaceDN w:val="0"/>
              <w:adjustRightInd w:val="0"/>
              <w:spacing w:after="120"/>
              <w:rPr>
                <w:rFonts w:cstheme="minorHAnsi"/>
                <w:sz w:val="20"/>
                <w:lang w:val="en-AU"/>
              </w:rPr>
            </w:pPr>
            <w:r w:rsidRPr="00A66C15">
              <w:rPr>
                <w:rFonts w:cstheme="minorHAnsi"/>
                <w:sz w:val="20"/>
                <w:u w:val="single"/>
                <w:lang w:val="en-AU"/>
              </w:rPr>
              <w:t>Distinction:</w:t>
            </w:r>
          </w:p>
        </w:tc>
      </w:tr>
    </w:tbl>
    <w:p w14:paraId="067710FD" w14:textId="5CD22844" w:rsidR="00F4544D" w:rsidRDefault="00F4544D">
      <w:pPr>
        <w:rPr>
          <w:rFonts w:cstheme="minorHAnsi"/>
        </w:rPr>
      </w:pPr>
    </w:p>
    <w:p w14:paraId="7F5B8A28" w14:textId="477ECB52" w:rsidR="00892409" w:rsidRDefault="00892409" w:rsidP="002E675E">
      <w:pPr>
        <w:pStyle w:val="Heading1"/>
      </w:pPr>
      <w:bookmarkStart w:id="441" w:name="_Toc531133542"/>
      <w:r>
        <w:t>Complex attributes</w:t>
      </w:r>
      <w:bookmarkEnd w:id="441"/>
    </w:p>
    <w:p w14:paraId="664AD98F" w14:textId="69E8883F" w:rsidR="00D45EA6" w:rsidRPr="00D45EA6" w:rsidRDefault="00D45EA6" w:rsidP="001706F8">
      <w:r>
        <w:t>This DCEG describes complex attributes similarly to features and information types, specifying the name, definition, etc., then providing a picture depicting the sub-attributes and their types, then encoding remarks describing any constraints, etc., that apply to the complex attribute in general. Constraints and usage notes pertaining to their use in specific features or information types are provided in the respective table describing the feature or information type.</w:t>
      </w:r>
      <w:r w:rsidR="007000C1">
        <w:t xml:space="preserve"> Complex sub-attributes are not shown in the figures since they are depicted in their own sub-clauses elsewhere in this clause.</w:t>
      </w:r>
    </w:p>
    <w:p w14:paraId="2259C20C" w14:textId="477A98D3" w:rsidR="00892409" w:rsidRPr="00892409" w:rsidRDefault="00892409" w:rsidP="000D47CE">
      <w:pPr>
        <w:pStyle w:val="Heading2"/>
        <w:rPr>
          <w:rFonts w:ascii="Times New Roman" w:hAnsi="Times New Roman" w:cs="Times New Roman"/>
          <w:sz w:val="24"/>
          <w:szCs w:val="24"/>
        </w:rPr>
      </w:pPr>
      <w:bookmarkStart w:id="442" w:name="idmarkerx16777217x134765"/>
      <w:bookmarkStart w:id="443" w:name="_Toc530054993"/>
      <w:bookmarkStart w:id="444" w:name="_Toc531133543"/>
      <w:bookmarkEnd w:id="442"/>
      <w:r w:rsidRPr="00892409">
        <w:t>Bearing information</w:t>
      </w:r>
      <w:bookmarkEnd w:id="443"/>
      <w:bookmarkEnd w:id="444"/>
    </w:p>
    <w:p w14:paraId="6875FF4E" w14:textId="77777777" w:rsidR="00892409" w:rsidRPr="00892409" w:rsidRDefault="00892409" w:rsidP="00D304FC">
      <w:pPr>
        <w:rPr>
          <w:lang w:val="en-US"/>
        </w:rPr>
      </w:pPr>
      <w:r w:rsidRPr="00892409">
        <w:rPr>
          <w:lang w:val="en-US"/>
        </w:rPr>
        <w:t>Name: Bearing information</w:t>
      </w:r>
      <w:r w:rsidRPr="00892409">
        <w:rPr>
          <w:lang w:val="en-US"/>
        </w:rPr>
        <w:br/>
        <w:t>Definition: A bearing is the direction one object is from another object.</w:t>
      </w:r>
      <w:r w:rsidRPr="00892409">
        <w:rPr>
          <w:lang w:val="en-US"/>
        </w:rPr>
        <w:br/>
        <w:t>Code: '</w:t>
      </w:r>
      <w:proofErr w:type="spellStart"/>
      <w:r w:rsidRPr="00892409">
        <w:rPr>
          <w:rFonts w:ascii="Courier New" w:hAnsi="Courier New" w:cs="Courier New"/>
          <w:lang w:val="en-US"/>
        </w:rPr>
        <w:t>bearingInformation</w:t>
      </w:r>
      <w:proofErr w:type="spellEnd"/>
      <w:r w:rsidRPr="00892409">
        <w:rPr>
          <w:lang w:val="en-US"/>
        </w:rPr>
        <w:t>'</w:t>
      </w:r>
      <w:r w:rsidRPr="00892409">
        <w:rPr>
          <w:lang w:val="en-US"/>
        </w:rPr>
        <w:br/>
        <w:t xml:space="preserve">Remarks: </w:t>
      </w:r>
      <w:r w:rsidRPr="00892409">
        <w:rPr>
          <w:lang w:val="en-US"/>
        </w:rPr>
        <w:br/>
        <w:t>Aliases: BRGINF</w:t>
      </w:r>
    </w:p>
    <w:p w14:paraId="3C7A53A3"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035960AB" w14:textId="77777777" w:rsidTr="002E675E">
        <w:tc>
          <w:tcPr>
            <w:tcW w:w="9350" w:type="dxa"/>
          </w:tcPr>
          <w:p w14:paraId="0E51AD6F" w14:textId="47F76E73" w:rsidR="002E675E" w:rsidRDefault="002E675E" w:rsidP="00892409">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5F3DD942" wp14:editId="470956DD">
                  <wp:extent cx="2332990" cy="1780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39222" cy="1785446"/>
                          </a:xfrm>
                          <a:prstGeom prst="rect">
                            <a:avLst/>
                          </a:prstGeom>
                        </pic:spPr>
                      </pic:pic>
                    </a:graphicData>
                  </a:graphic>
                </wp:inline>
              </w:drawing>
            </w:r>
            <w:r w:rsidR="007000C1">
              <w:rPr>
                <w:noProof/>
              </w:rPr>
              <w:t xml:space="preserve">  </w:t>
            </w:r>
            <w:r w:rsidR="007000C1">
              <w:rPr>
                <w:noProof/>
              </w:rPr>
              <w:drawing>
                <wp:inline distT="0" distB="0" distL="0" distR="0" wp14:anchorId="3D6F90C9" wp14:editId="25CCC28D">
                  <wp:extent cx="1411074" cy="268986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18155" cy="2703357"/>
                          </a:xfrm>
                          <a:prstGeom prst="rect">
                            <a:avLst/>
                          </a:prstGeom>
                        </pic:spPr>
                      </pic:pic>
                    </a:graphicData>
                  </a:graphic>
                </wp:inline>
              </w:drawing>
            </w:r>
            <w:r w:rsidR="007000C1">
              <w:rPr>
                <w:noProof/>
              </w:rPr>
              <w:t xml:space="preserve"> </w:t>
            </w:r>
          </w:p>
          <w:p w14:paraId="6B8DB430" w14:textId="77777777" w:rsidR="0059684E" w:rsidRDefault="0059684E" w:rsidP="00892409">
            <w:pPr>
              <w:widowControl w:val="0"/>
              <w:autoSpaceDE w:val="0"/>
              <w:autoSpaceDN w:val="0"/>
              <w:adjustRightInd w:val="0"/>
              <w:rPr>
                <w:rFonts w:ascii="Times New Roman" w:eastAsiaTheme="minorEastAsia" w:hAnsi="Times New Roman" w:cs="Times New Roman"/>
                <w:sz w:val="20"/>
                <w:szCs w:val="24"/>
                <w:lang w:val="en-US"/>
              </w:rPr>
            </w:pPr>
          </w:p>
          <w:p w14:paraId="1A290448" w14:textId="77777777" w:rsidR="0059684E" w:rsidRDefault="0059684E" w:rsidP="00D304FC">
            <w:pPr>
              <w:rPr>
                <w:lang w:val="en-US"/>
              </w:rPr>
            </w:pPr>
            <w:r>
              <w:rPr>
                <w:lang w:val="en-US"/>
              </w:rPr>
              <w:t>Remarks:</w:t>
            </w:r>
          </w:p>
          <w:p w14:paraId="59A56683" w14:textId="77777777" w:rsidR="0059684E" w:rsidRDefault="0059684E" w:rsidP="00D304FC">
            <w:pPr>
              <w:rPr>
                <w:lang w:val="en-US"/>
              </w:rPr>
            </w:pPr>
            <w:r>
              <w:rPr>
                <w:lang w:val="en-US"/>
              </w:rPr>
              <w:t>At least one of the sub-attributes must be populated.</w:t>
            </w:r>
          </w:p>
          <w:p w14:paraId="772FE461" w14:textId="3B2D7319" w:rsidR="0059684E" w:rsidRDefault="0059684E" w:rsidP="00892409">
            <w:pPr>
              <w:widowControl w:val="0"/>
              <w:autoSpaceDE w:val="0"/>
              <w:autoSpaceDN w:val="0"/>
              <w:adjustRightInd w:val="0"/>
              <w:rPr>
                <w:rFonts w:ascii="Times New Roman" w:eastAsiaTheme="minorEastAsia" w:hAnsi="Times New Roman" w:cs="Times New Roman"/>
                <w:sz w:val="20"/>
                <w:szCs w:val="24"/>
                <w:lang w:val="en-US"/>
              </w:rPr>
            </w:pPr>
          </w:p>
        </w:tc>
      </w:tr>
    </w:tbl>
    <w:p w14:paraId="3BE764D7" w14:textId="1910E7CF"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lastRenderedPageBreak/>
        <w:br/>
      </w:r>
    </w:p>
    <w:p w14:paraId="371450AA" w14:textId="7514DD3F" w:rsidR="00892409" w:rsidRPr="00892409" w:rsidRDefault="00892409" w:rsidP="000D47CE">
      <w:pPr>
        <w:pStyle w:val="Heading2"/>
        <w:rPr>
          <w:rFonts w:ascii="Times New Roman" w:hAnsi="Times New Roman" w:cs="Times New Roman"/>
          <w:sz w:val="24"/>
          <w:szCs w:val="24"/>
        </w:rPr>
      </w:pPr>
      <w:bookmarkStart w:id="445" w:name="idmarkerx16777217x136670"/>
      <w:bookmarkStart w:id="446" w:name="_Toc530054994"/>
      <w:bookmarkStart w:id="447" w:name="_Toc531133544"/>
      <w:bookmarkEnd w:id="445"/>
      <w:r w:rsidRPr="00892409">
        <w:t>Contact address</w:t>
      </w:r>
      <w:bookmarkEnd w:id="446"/>
      <w:bookmarkEnd w:id="447"/>
    </w:p>
    <w:p w14:paraId="21676B51" w14:textId="77777777" w:rsidR="00892409" w:rsidRPr="00892409" w:rsidRDefault="00892409" w:rsidP="00D304FC">
      <w:pPr>
        <w:rPr>
          <w:lang w:val="en-US"/>
        </w:rPr>
      </w:pPr>
      <w:r w:rsidRPr="00892409">
        <w:rPr>
          <w:lang w:val="en-US"/>
        </w:rPr>
        <w:t>Name: Contact address</w:t>
      </w:r>
      <w:r w:rsidRPr="00892409">
        <w:rPr>
          <w:lang w:val="en-US"/>
        </w:rPr>
        <w:br/>
        <w:t xml:space="preserve">Definition: Direction or superscription of a letter, package, etc., specifying the name of the place to which it is directed, and optionally a contact person or </w:t>
      </w:r>
      <w:proofErr w:type="spellStart"/>
      <w:r w:rsidRPr="00892409">
        <w:rPr>
          <w:lang w:val="en-US"/>
        </w:rPr>
        <w:t>organisation</w:t>
      </w:r>
      <w:proofErr w:type="spellEnd"/>
      <w:r w:rsidRPr="00892409">
        <w:rPr>
          <w:lang w:val="en-US"/>
        </w:rPr>
        <w:t xml:space="preserve"> who should receive it.</w:t>
      </w:r>
      <w:r w:rsidRPr="00892409">
        <w:rPr>
          <w:lang w:val="en-US"/>
        </w:rPr>
        <w:br/>
        <w:t>Code: '</w:t>
      </w:r>
      <w:proofErr w:type="spellStart"/>
      <w:r w:rsidRPr="00892409">
        <w:rPr>
          <w:rFonts w:ascii="Courier New" w:hAnsi="Courier New" w:cs="Courier New"/>
          <w:lang w:val="en-US"/>
        </w:rPr>
        <w:t>contactAddress</w:t>
      </w:r>
      <w:proofErr w:type="spellEnd"/>
      <w:r w:rsidRPr="00892409">
        <w:rPr>
          <w:lang w:val="en-US"/>
        </w:rPr>
        <w:t>'</w:t>
      </w:r>
      <w:r w:rsidRPr="00892409">
        <w:rPr>
          <w:lang w:val="en-US"/>
        </w:rPr>
        <w:br/>
        <w:t xml:space="preserve">Remarks: </w:t>
      </w:r>
      <w:r w:rsidRPr="00892409">
        <w:rPr>
          <w:lang w:val="en-US"/>
        </w:rPr>
        <w:br/>
        <w:t>Aliases: (none)</w:t>
      </w:r>
    </w:p>
    <w:p w14:paraId="56471569"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7210F11D" w14:textId="77777777" w:rsidTr="00D304FC">
        <w:tc>
          <w:tcPr>
            <w:tcW w:w="9350" w:type="dxa"/>
            <w:tcMar>
              <w:top w:w="29" w:type="dxa"/>
              <w:left w:w="115" w:type="dxa"/>
              <w:bottom w:w="29" w:type="dxa"/>
              <w:right w:w="115" w:type="dxa"/>
            </w:tcMar>
          </w:tcPr>
          <w:p w14:paraId="171F0CF9" w14:textId="77777777" w:rsidR="002E675E" w:rsidRDefault="008A14DD" w:rsidP="00892409">
            <w:pPr>
              <w:widowControl w:val="0"/>
              <w:autoSpaceDE w:val="0"/>
              <w:autoSpaceDN w:val="0"/>
              <w:adjustRightInd w:val="0"/>
              <w:rPr>
                <w:rFonts w:ascii="Times New Roman" w:eastAsiaTheme="minorEastAsia" w:hAnsi="Times New Roman" w:cs="Times New Roman"/>
                <w:sz w:val="20"/>
                <w:szCs w:val="24"/>
                <w:lang w:val="en-US"/>
              </w:rPr>
            </w:pPr>
            <w:bookmarkStart w:id="448" w:name="_Hlk531098317"/>
            <w:r>
              <w:rPr>
                <w:noProof/>
              </w:rPr>
              <w:drawing>
                <wp:inline distT="0" distB="0" distL="0" distR="0" wp14:anchorId="4AB2D08A" wp14:editId="5FC57534">
                  <wp:extent cx="2377440" cy="1426464"/>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85536" cy="1431322"/>
                          </a:xfrm>
                          <a:prstGeom prst="rect">
                            <a:avLst/>
                          </a:prstGeom>
                        </pic:spPr>
                      </pic:pic>
                    </a:graphicData>
                  </a:graphic>
                </wp:inline>
              </w:drawing>
            </w:r>
          </w:p>
          <w:p w14:paraId="1D4159F1"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p>
          <w:p w14:paraId="6F242FD7" w14:textId="77777777" w:rsidR="00281F98" w:rsidRDefault="00281F98" w:rsidP="00D304FC">
            <w:pPr>
              <w:rPr>
                <w:lang w:val="en-US"/>
              </w:rPr>
            </w:pPr>
            <w:r>
              <w:rPr>
                <w:lang w:val="en-US"/>
              </w:rPr>
              <w:t>Remarks:</w:t>
            </w:r>
          </w:p>
          <w:p w14:paraId="5A4C3B46" w14:textId="77777777" w:rsidR="00281F98" w:rsidRDefault="00281F98" w:rsidP="00D304FC">
            <w:pPr>
              <w:rPr>
                <w:lang w:val="en-US"/>
              </w:rPr>
            </w:pPr>
            <w:r>
              <w:rPr>
                <w:lang w:val="en-US"/>
              </w:rPr>
              <w:t>At least one of the sub-attributes must be populated.</w:t>
            </w:r>
          </w:p>
          <w:p w14:paraId="2FEB5462" w14:textId="124FB6A8" w:rsidR="00281F98" w:rsidRDefault="00281F98" w:rsidP="00892409">
            <w:pPr>
              <w:widowControl w:val="0"/>
              <w:autoSpaceDE w:val="0"/>
              <w:autoSpaceDN w:val="0"/>
              <w:adjustRightInd w:val="0"/>
              <w:rPr>
                <w:rFonts w:ascii="Times New Roman" w:eastAsiaTheme="minorEastAsia" w:hAnsi="Times New Roman" w:cs="Times New Roman"/>
                <w:sz w:val="20"/>
                <w:szCs w:val="24"/>
                <w:lang w:val="en-US"/>
              </w:rPr>
            </w:pPr>
          </w:p>
        </w:tc>
      </w:tr>
    </w:tbl>
    <w:bookmarkEnd w:id="448"/>
    <w:p w14:paraId="000D4021"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1761E372" w14:textId="39264017" w:rsidR="00892409" w:rsidRPr="00892409" w:rsidRDefault="00892409" w:rsidP="000D47CE">
      <w:pPr>
        <w:pStyle w:val="Heading2"/>
        <w:rPr>
          <w:rFonts w:ascii="Times New Roman" w:hAnsi="Times New Roman" w:cs="Times New Roman"/>
          <w:sz w:val="24"/>
          <w:szCs w:val="24"/>
        </w:rPr>
      </w:pPr>
      <w:bookmarkStart w:id="449" w:name="idmarkerx16777217x138432"/>
      <w:bookmarkStart w:id="450" w:name="_Toc530054995"/>
      <w:bookmarkStart w:id="451" w:name="_Toc531133545"/>
      <w:bookmarkEnd w:id="449"/>
      <w:r w:rsidRPr="00892409">
        <w:t>Feature name</w:t>
      </w:r>
      <w:bookmarkEnd w:id="450"/>
      <w:bookmarkEnd w:id="451"/>
    </w:p>
    <w:p w14:paraId="215F3B66" w14:textId="77777777" w:rsidR="00892409" w:rsidRPr="00892409" w:rsidRDefault="00892409" w:rsidP="00D304FC">
      <w:pPr>
        <w:rPr>
          <w:lang w:val="en-US"/>
        </w:rPr>
      </w:pPr>
      <w:r w:rsidRPr="00892409">
        <w:rPr>
          <w:lang w:val="en-US"/>
        </w:rPr>
        <w:t>Name: Feature name</w:t>
      </w:r>
      <w:r w:rsidRPr="00892409">
        <w:rPr>
          <w:lang w:val="en-US"/>
        </w:rPr>
        <w:br/>
        <w:t>Definition: The complex attribute provides the name of an entity, defines the national language of the name, and provides the option to display the name at various system display settings.</w:t>
      </w:r>
      <w:r w:rsidRPr="00892409">
        <w:rPr>
          <w:lang w:val="en-US"/>
        </w:rPr>
        <w:br/>
        <w:t>Code: '</w:t>
      </w:r>
      <w:proofErr w:type="spellStart"/>
      <w:r w:rsidRPr="00892409">
        <w:rPr>
          <w:rFonts w:ascii="Courier New" w:hAnsi="Courier New" w:cs="Courier New"/>
          <w:lang w:val="en-US"/>
        </w:rPr>
        <w:t>featureName</w:t>
      </w:r>
      <w:proofErr w:type="spellEnd"/>
      <w:r w:rsidRPr="00892409">
        <w:rPr>
          <w:lang w:val="en-US"/>
        </w:rPr>
        <w:t>'</w:t>
      </w:r>
      <w:r w:rsidRPr="00892409">
        <w:rPr>
          <w:lang w:val="en-US"/>
        </w:rPr>
        <w:br/>
        <w:t xml:space="preserve">Remarks: </w:t>
      </w:r>
      <w:r w:rsidRPr="00892409">
        <w:rPr>
          <w:lang w:val="en-US"/>
        </w:rPr>
        <w:br/>
        <w:t>Aliases: (none)</w:t>
      </w:r>
    </w:p>
    <w:p w14:paraId="3159557B"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691C5DD3" w14:textId="77777777" w:rsidTr="00D0568F">
        <w:tc>
          <w:tcPr>
            <w:tcW w:w="9350" w:type="dxa"/>
          </w:tcPr>
          <w:p w14:paraId="62F84282" w14:textId="4726F317" w:rsidR="002E675E"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3C489957" wp14:editId="7BE33EEF">
                  <wp:extent cx="1935480" cy="1215301"/>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39906" cy="1218080"/>
                          </a:xfrm>
                          <a:prstGeom prst="rect">
                            <a:avLst/>
                          </a:prstGeom>
                        </pic:spPr>
                      </pic:pic>
                    </a:graphicData>
                  </a:graphic>
                </wp:inline>
              </w:drawing>
            </w:r>
          </w:p>
        </w:tc>
      </w:tr>
    </w:tbl>
    <w:p w14:paraId="4B310B7A" w14:textId="393CA306"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33921F36" w14:textId="541AF92F" w:rsidR="00892409" w:rsidRPr="00892409" w:rsidRDefault="00892409" w:rsidP="000D47CE">
      <w:pPr>
        <w:pStyle w:val="Heading2"/>
        <w:rPr>
          <w:rFonts w:ascii="Times New Roman" w:hAnsi="Times New Roman" w:cs="Times New Roman"/>
          <w:sz w:val="24"/>
          <w:szCs w:val="24"/>
        </w:rPr>
      </w:pPr>
      <w:bookmarkStart w:id="452" w:name="idmarkerx16777217x139629"/>
      <w:bookmarkStart w:id="453" w:name="_Toc530054996"/>
      <w:bookmarkStart w:id="454" w:name="_Toc531133546"/>
      <w:bookmarkEnd w:id="452"/>
      <w:r w:rsidRPr="00892409">
        <w:lastRenderedPageBreak/>
        <w:t>Fixed date range</w:t>
      </w:r>
      <w:bookmarkEnd w:id="453"/>
      <w:bookmarkEnd w:id="454"/>
    </w:p>
    <w:p w14:paraId="07C436EF" w14:textId="70A67CBA" w:rsidR="00892409" w:rsidRDefault="00892409" w:rsidP="00DD2F07">
      <w:pPr>
        <w:rPr>
          <w:lang w:val="en-US"/>
        </w:rPr>
      </w:pPr>
      <w:r w:rsidRPr="00892409">
        <w:rPr>
          <w:lang w:val="en-US"/>
        </w:rPr>
        <w:t>Name: Fixed date range</w:t>
      </w:r>
      <w:r w:rsidRPr="00892409">
        <w:rPr>
          <w:lang w:val="en-US"/>
        </w:rPr>
        <w:br/>
        <w:t>Definition: The complex attribute describes single fixed period, as the date range between its sub-attributes.</w:t>
      </w:r>
      <w:r w:rsidRPr="00892409">
        <w:rPr>
          <w:lang w:val="en-US"/>
        </w:rPr>
        <w:br/>
        <w:t>Code: '</w:t>
      </w:r>
      <w:proofErr w:type="spellStart"/>
      <w:r w:rsidRPr="00892409">
        <w:rPr>
          <w:rFonts w:ascii="Courier New" w:hAnsi="Courier New" w:cs="Courier New"/>
          <w:lang w:val="en-US"/>
        </w:rPr>
        <w:t>fixedDateRange</w:t>
      </w:r>
      <w:proofErr w:type="spellEnd"/>
      <w:r w:rsidRPr="00892409">
        <w:rPr>
          <w:lang w:val="en-US"/>
        </w:rPr>
        <w:t>'</w:t>
      </w:r>
      <w:r w:rsidRPr="00892409">
        <w:rPr>
          <w:lang w:val="en-US"/>
        </w:rPr>
        <w:br/>
        <w:t>Remarks: the sub-attributes date start and date end must be encoded using 4 digits for the calendar year (YYYY) and, optionally, 2 digits for the month (MM) (e.g. April = 04) and 2 digits for the day (DD). When no specific month and/or day is required/known, the values are replaced with dashes (-).</w:t>
      </w:r>
      <w:r w:rsidRPr="00892409">
        <w:rPr>
          <w:lang w:val="en-US"/>
        </w:rPr>
        <w:br/>
        <w:t>Aliases: (none)</w:t>
      </w:r>
    </w:p>
    <w:p w14:paraId="3E0BE75B" w14:textId="77777777" w:rsidR="002E675E" w:rsidRPr="00892409" w:rsidRDefault="002E675E"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023CC6E2" w14:textId="77777777" w:rsidTr="00D0568F">
        <w:tc>
          <w:tcPr>
            <w:tcW w:w="9350" w:type="dxa"/>
          </w:tcPr>
          <w:p w14:paraId="1B6C5C2C" w14:textId="77777777" w:rsidR="002E675E"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4B56EF03" wp14:editId="569C5967">
                  <wp:extent cx="2247900" cy="114222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53180" cy="1144908"/>
                          </a:xfrm>
                          <a:prstGeom prst="rect">
                            <a:avLst/>
                          </a:prstGeom>
                        </pic:spPr>
                      </pic:pic>
                    </a:graphicData>
                  </a:graphic>
                </wp:inline>
              </w:drawing>
            </w:r>
          </w:p>
          <w:p w14:paraId="2718CAA5"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p>
          <w:p w14:paraId="7D22DA6E"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p>
          <w:p w14:paraId="3D229A88"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At least one of the sub-attributes must be populated.</w:t>
            </w:r>
          </w:p>
          <w:p w14:paraId="724CAAAE" w14:textId="398AC31F" w:rsidR="00281F98" w:rsidRDefault="00281F98"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4148D37C"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21E6028E" w14:textId="1053727C" w:rsidR="00892409" w:rsidRPr="00892409" w:rsidRDefault="00892409" w:rsidP="000D47CE">
      <w:pPr>
        <w:pStyle w:val="Heading2"/>
        <w:rPr>
          <w:rFonts w:ascii="Times New Roman" w:hAnsi="Times New Roman" w:cs="Times New Roman"/>
          <w:sz w:val="24"/>
          <w:szCs w:val="24"/>
        </w:rPr>
      </w:pPr>
      <w:bookmarkStart w:id="455" w:name="idmarkerx16777217x140546"/>
      <w:bookmarkStart w:id="456" w:name="_Toc530054997"/>
      <w:bookmarkStart w:id="457" w:name="_Toc531133547"/>
      <w:bookmarkEnd w:id="455"/>
      <w:r w:rsidRPr="00892409">
        <w:t>Frequency pair</w:t>
      </w:r>
      <w:bookmarkEnd w:id="456"/>
      <w:bookmarkEnd w:id="457"/>
    </w:p>
    <w:p w14:paraId="0FFCD882" w14:textId="706B5106" w:rsidR="00892409" w:rsidRDefault="00892409" w:rsidP="00DD2F07">
      <w:pPr>
        <w:rPr>
          <w:lang w:val="en-US"/>
        </w:rPr>
      </w:pPr>
      <w:r w:rsidRPr="00892409">
        <w:rPr>
          <w:lang w:val="en-US"/>
        </w:rPr>
        <w:t>Name: Frequency pair</w:t>
      </w:r>
      <w:r w:rsidRPr="00892409">
        <w:rPr>
          <w:lang w:val="en-US"/>
        </w:rPr>
        <w:br/>
        <w:t>Definition: A pair of frequencies for transmitting and receiving radio signals. The shore station transmits and receives on the frequencies indicated.</w:t>
      </w:r>
      <w:r w:rsidRPr="00892409">
        <w:rPr>
          <w:lang w:val="en-US"/>
        </w:rPr>
        <w:br/>
        <w:t>Code: '</w:t>
      </w:r>
      <w:proofErr w:type="spellStart"/>
      <w:r w:rsidRPr="00892409">
        <w:rPr>
          <w:rFonts w:ascii="Courier New" w:hAnsi="Courier New" w:cs="Courier New"/>
          <w:lang w:val="en-US"/>
        </w:rPr>
        <w:t>frequencyPair</w:t>
      </w:r>
      <w:proofErr w:type="spellEnd"/>
      <w:r w:rsidRPr="00892409">
        <w:rPr>
          <w:lang w:val="en-US"/>
        </w:rPr>
        <w:t>'</w:t>
      </w:r>
      <w:r w:rsidRPr="00892409">
        <w:rPr>
          <w:lang w:val="en-US"/>
        </w:rPr>
        <w:br/>
        <w:t xml:space="preserve">Remarks: </w:t>
      </w:r>
      <w:r w:rsidRPr="00892409">
        <w:rPr>
          <w:lang w:val="en-US"/>
        </w:rPr>
        <w:br/>
        <w:t>Aliases: FRQPAR</w:t>
      </w:r>
    </w:p>
    <w:p w14:paraId="6010557A" w14:textId="77777777" w:rsidR="002E675E" w:rsidRPr="00892409" w:rsidRDefault="002E675E"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62EE70D4" w14:textId="77777777" w:rsidTr="00D0568F">
        <w:tc>
          <w:tcPr>
            <w:tcW w:w="9350" w:type="dxa"/>
          </w:tcPr>
          <w:p w14:paraId="57ECCE5E" w14:textId="77777777" w:rsidR="002E675E"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14584DBA" wp14:editId="49EED57E">
                  <wp:extent cx="3177540" cy="118812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86185" cy="1191356"/>
                          </a:xfrm>
                          <a:prstGeom prst="rect">
                            <a:avLst/>
                          </a:prstGeom>
                        </pic:spPr>
                      </pic:pic>
                    </a:graphicData>
                  </a:graphic>
                </wp:inline>
              </w:drawing>
            </w:r>
          </w:p>
          <w:p w14:paraId="32B5C730"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p>
          <w:p w14:paraId="02A74A84"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p>
          <w:p w14:paraId="66E267C4"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At least one of the sub-attributes must be populated.</w:t>
            </w:r>
          </w:p>
          <w:p w14:paraId="3A36C9F4" w14:textId="738F34E3" w:rsidR="00281F98" w:rsidRDefault="00281F98"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26861E01"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p w14:paraId="0239E023" w14:textId="6DAC24BA"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p w14:paraId="0158550B" w14:textId="144CC3D1" w:rsidR="00892409" w:rsidRPr="00892409" w:rsidRDefault="00892409" w:rsidP="000D47CE">
      <w:pPr>
        <w:pStyle w:val="Heading2"/>
        <w:rPr>
          <w:rFonts w:ascii="Times New Roman" w:hAnsi="Times New Roman" w:cs="Times New Roman"/>
          <w:sz w:val="24"/>
          <w:szCs w:val="24"/>
        </w:rPr>
      </w:pPr>
      <w:bookmarkStart w:id="458" w:name="idmarkerx16777217x141741"/>
      <w:bookmarkStart w:id="459" w:name="_Toc530054998"/>
      <w:bookmarkStart w:id="460" w:name="_Toc531133548"/>
      <w:bookmarkEnd w:id="458"/>
      <w:r w:rsidRPr="00892409">
        <w:lastRenderedPageBreak/>
        <w:t>Graphic</w:t>
      </w:r>
      <w:bookmarkEnd w:id="459"/>
      <w:bookmarkEnd w:id="460"/>
    </w:p>
    <w:p w14:paraId="34C32E90" w14:textId="26AE28EB" w:rsidR="00892409" w:rsidRDefault="00892409" w:rsidP="00DD2F07">
      <w:pPr>
        <w:rPr>
          <w:lang w:val="en-US"/>
        </w:rPr>
      </w:pPr>
      <w:r w:rsidRPr="00892409">
        <w:rPr>
          <w:lang w:val="en-US"/>
        </w:rPr>
        <w:t>Name: Graphic</w:t>
      </w:r>
      <w:r w:rsidRPr="00892409">
        <w:rPr>
          <w:lang w:val="en-US"/>
        </w:rPr>
        <w:br/>
        <w:t>Definition: Pictorial information such as a photograph, sketch, or other graphic, optionally accompanied by descriptive information about the graphic and the location relative to its subject from which it was made.</w:t>
      </w:r>
      <w:r w:rsidRPr="00892409">
        <w:rPr>
          <w:lang w:val="en-US"/>
        </w:rPr>
        <w:br/>
        <w:t>Code: '</w:t>
      </w:r>
      <w:r w:rsidRPr="00892409">
        <w:rPr>
          <w:rFonts w:ascii="Courier New" w:hAnsi="Courier New" w:cs="Courier New"/>
          <w:lang w:val="en-US"/>
        </w:rPr>
        <w:t>graphic</w:t>
      </w:r>
      <w:r w:rsidRPr="00892409">
        <w:rPr>
          <w:lang w:val="en-US"/>
        </w:rPr>
        <w:t>'</w:t>
      </w:r>
      <w:r w:rsidRPr="00892409">
        <w:rPr>
          <w:lang w:val="en-US"/>
        </w:rPr>
        <w:br/>
        <w:t xml:space="preserve">Remarks: </w:t>
      </w:r>
      <w:r w:rsidRPr="00892409">
        <w:rPr>
          <w:lang w:val="en-US"/>
        </w:rPr>
        <w:br/>
        <w:t>Aliases: (none)</w:t>
      </w:r>
    </w:p>
    <w:p w14:paraId="026494DE" w14:textId="77777777" w:rsidR="002E675E" w:rsidRPr="00892409" w:rsidRDefault="002E675E"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295E6DFC" w14:textId="77777777" w:rsidTr="00D0568F">
        <w:tc>
          <w:tcPr>
            <w:tcW w:w="9350" w:type="dxa"/>
          </w:tcPr>
          <w:p w14:paraId="09914A29" w14:textId="77777777" w:rsidR="002E675E"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19B383AC" wp14:editId="3B8FAFEF">
                  <wp:extent cx="2532530" cy="17221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35363" cy="1724047"/>
                          </a:xfrm>
                          <a:prstGeom prst="rect">
                            <a:avLst/>
                          </a:prstGeom>
                        </pic:spPr>
                      </pic:pic>
                    </a:graphicData>
                  </a:graphic>
                </wp:inline>
              </w:drawing>
            </w:r>
          </w:p>
          <w:p w14:paraId="14089C3C" w14:textId="16B3C4CA" w:rsidR="00281F98" w:rsidRDefault="00281F98"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3F608864" w14:textId="755D388B" w:rsidR="0059684E" w:rsidRDefault="0059684E" w:rsidP="0059684E">
      <w:pPr>
        <w:rPr>
          <w:lang w:val="en-GB" w:eastAsia="de-DE"/>
        </w:rPr>
      </w:pPr>
    </w:p>
    <w:p w14:paraId="144F32FF" w14:textId="21A6389D" w:rsidR="0059684E" w:rsidRPr="0059684E" w:rsidRDefault="0059684E" w:rsidP="0059684E">
      <w:pPr>
        <w:pStyle w:val="Heading2"/>
      </w:pPr>
      <w:bookmarkStart w:id="461" w:name="_Toc531133549"/>
      <w:r>
        <w:t>Horizontal position uncertainty</w:t>
      </w:r>
      <w:bookmarkEnd w:id="461"/>
    </w:p>
    <w:p w14:paraId="33538ECC" w14:textId="1149FE51" w:rsidR="00CA0593" w:rsidRDefault="00CA0593" w:rsidP="00DD2F07">
      <w:pPr>
        <w:rPr>
          <w:lang w:val="en-US"/>
        </w:rPr>
      </w:pPr>
      <w:r w:rsidRPr="00892409">
        <w:rPr>
          <w:lang w:val="en-US"/>
        </w:rPr>
        <w:t xml:space="preserve">Name: </w:t>
      </w:r>
      <w:r w:rsidR="009F69C2">
        <w:rPr>
          <w:lang w:val="en-US"/>
        </w:rPr>
        <w:t>H</w:t>
      </w:r>
      <w:r w:rsidRPr="00CA0593">
        <w:rPr>
          <w:lang w:val="en-US"/>
        </w:rPr>
        <w:t>orizontal position uncertainty</w:t>
      </w:r>
      <w:r w:rsidRPr="00892409">
        <w:rPr>
          <w:lang w:val="en-US"/>
        </w:rPr>
        <w:br/>
        <w:t xml:space="preserve">Definition: </w:t>
      </w:r>
      <w:r w:rsidR="009F69C2">
        <w:rPr>
          <w:lang w:val="en-US"/>
        </w:rPr>
        <w:t>The best estimate of the accuracy of a position</w:t>
      </w:r>
      <w:r w:rsidRPr="00892409">
        <w:rPr>
          <w:lang w:val="en-US"/>
        </w:rPr>
        <w:t>.</w:t>
      </w:r>
      <w:r w:rsidRPr="00892409">
        <w:rPr>
          <w:lang w:val="en-US"/>
        </w:rPr>
        <w:br/>
        <w:t xml:space="preserve">Code: </w:t>
      </w:r>
      <w:r w:rsidR="009F69C2" w:rsidRPr="00892409">
        <w:rPr>
          <w:lang w:val="en-US"/>
        </w:rPr>
        <w:t>'</w:t>
      </w:r>
      <w:proofErr w:type="spellStart"/>
      <w:r w:rsidR="009F69C2" w:rsidRPr="009F69C2">
        <w:rPr>
          <w:rFonts w:ascii="Courier New" w:hAnsi="Courier New" w:cs="Courier New"/>
          <w:lang w:val="en-US"/>
        </w:rPr>
        <w:t>horizontalPositionUncertainty</w:t>
      </w:r>
      <w:proofErr w:type="spellEnd"/>
      <w:r w:rsidR="009F69C2" w:rsidRPr="00892409">
        <w:rPr>
          <w:lang w:val="en-US"/>
        </w:rPr>
        <w:t>'</w:t>
      </w:r>
      <w:r w:rsidRPr="00892409">
        <w:rPr>
          <w:lang w:val="en-US"/>
        </w:rPr>
        <w:br/>
        <w:t xml:space="preserve">Remarks: </w:t>
      </w:r>
      <w:r w:rsidR="009F69C2" w:rsidRPr="009F69C2">
        <w:rPr>
          <w:lang w:val="en-US"/>
        </w:rPr>
        <w:t>The expected input is the maximum of the two-dimensional error. The error is assumed to be positive and negative</w:t>
      </w:r>
      <w:r w:rsidRPr="00892409">
        <w:rPr>
          <w:lang w:val="en-US"/>
        </w:rPr>
        <w:t>.</w:t>
      </w:r>
      <w:r w:rsidRPr="00892409">
        <w:rPr>
          <w:lang w:val="en-US"/>
        </w:rPr>
        <w:br/>
        <w:t>Aliases: (none)</w:t>
      </w:r>
    </w:p>
    <w:p w14:paraId="1B98D652" w14:textId="5EAE2D76" w:rsidR="00CA0593" w:rsidRDefault="00CA0593"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9F69C2" w14:paraId="1EE06C14" w14:textId="77777777" w:rsidTr="009F69C2">
        <w:tc>
          <w:tcPr>
            <w:tcW w:w="9350" w:type="dxa"/>
          </w:tcPr>
          <w:p w14:paraId="6DC3BB47" w14:textId="77777777" w:rsidR="009F69C2" w:rsidRDefault="009F69C2" w:rsidP="00892409">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76CE9A68" wp14:editId="2405F52D">
                  <wp:extent cx="1912620" cy="1038279"/>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15461" cy="1039821"/>
                          </a:xfrm>
                          <a:prstGeom prst="rect">
                            <a:avLst/>
                          </a:prstGeom>
                        </pic:spPr>
                      </pic:pic>
                    </a:graphicData>
                  </a:graphic>
                </wp:inline>
              </w:drawing>
            </w:r>
          </w:p>
          <w:p w14:paraId="78E907E2" w14:textId="0286E24D" w:rsidR="009F69C2" w:rsidRDefault="009F69C2" w:rsidP="00892409">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 xml:space="preserve">S-127 does not use the </w:t>
            </w:r>
            <w:proofErr w:type="spellStart"/>
            <w:r>
              <w:rPr>
                <w:rFonts w:ascii="Times New Roman" w:eastAsiaTheme="minorEastAsia" w:hAnsi="Times New Roman" w:cs="Times New Roman"/>
                <w:sz w:val="20"/>
                <w:szCs w:val="24"/>
                <w:lang w:val="en-US"/>
              </w:rPr>
              <w:t>uncertaintyVariableFactor</w:t>
            </w:r>
            <w:proofErr w:type="spellEnd"/>
            <w:r>
              <w:rPr>
                <w:rFonts w:ascii="Times New Roman" w:eastAsiaTheme="minorEastAsia" w:hAnsi="Times New Roman" w:cs="Times New Roman"/>
                <w:sz w:val="20"/>
                <w:szCs w:val="24"/>
                <w:lang w:val="en-US"/>
              </w:rPr>
              <w:t xml:space="preserve"> attribute used in S-101 since there are no attributes in S-127 </w:t>
            </w:r>
            <w:r w:rsidR="0059684E">
              <w:rPr>
                <w:rFonts w:ascii="Times New Roman" w:eastAsiaTheme="minorEastAsia" w:hAnsi="Times New Roman" w:cs="Times New Roman"/>
                <w:sz w:val="20"/>
                <w:szCs w:val="24"/>
                <w:lang w:val="en-US"/>
              </w:rPr>
              <w:t xml:space="preserve">(e.g., distances, widths) </w:t>
            </w:r>
            <w:r>
              <w:rPr>
                <w:rFonts w:ascii="Times New Roman" w:eastAsiaTheme="minorEastAsia" w:hAnsi="Times New Roman" w:cs="Times New Roman"/>
                <w:sz w:val="20"/>
                <w:szCs w:val="24"/>
                <w:lang w:val="en-US"/>
              </w:rPr>
              <w:t>to which a variable factor can be applied.</w:t>
            </w:r>
          </w:p>
        </w:tc>
      </w:tr>
    </w:tbl>
    <w:p w14:paraId="5B12DF02" w14:textId="77777777" w:rsidR="009F69C2" w:rsidRDefault="009F69C2"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p w14:paraId="537D73F6" w14:textId="77777777" w:rsidR="00CA0593" w:rsidRPr="00892409" w:rsidRDefault="00CA0593"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p w14:paraId="300E4FA3" w14:textId="07EFFB34" w:rsidR="00892409" w:rsidRPr="00892409" w:rsidRDefault="00892409" w:rsidP="000D47CE">
      <w:pPr>
        <w:pStyle w:val="Heading2"/>
        <w:rPr>
          <w:rFonts w:ascii="Times New Roman" w:hAnsi="Times New Roman" w:cs="Times New Roman"/>
          <w:sz w:val="24"/>
          <w:szCs w:val="24"/>
        </w:rPr>
      </w:pPr>
      <w:bookmarkStart w:id="462" w:name="idmarkerx16777217x143502"/>
      <w:bookmarkStart w:id="463" w:name="_Toc530054999"/>
      <w:bookmarkStart w:id="464" w:name="_Ref531105986"/>
      <w:bookmarkStart w:id="465" w:name="_Toc531133550"/>
      <w:bookmarkEnd w:id="462"/>
      <w:r w:rsidRPr="00892409">
        <w:t>Information</w:t>
      </w:r>
      <w:bookmarkEnd w:id="463"/>
      <w:bookmarkEnd w:id="464"/>
      <w:bookmarkEnd w:id="465"/>
    </w:p>
    <w:p w14:paraId="3011F5A2" w14:textId="62DBCAAD" w:rsidR="00892409" w:rsidRDefault="00892409" w:rsidP="00DD2F07">
      <w:pPr>
        <w:rPr>
          <w:lang w:val="en-US"/>
        </w:rPr>
      </w:pPr>
      <w:r w:rsidRPr="00892409">
        <w:rPr>
          <w:lang w:val="en-US"/>
        </w:rPr>
        <w:t>Name: Information</w:t>
      </w:r>
      <w:r w:rsidRPr="00892409">
        <w:rPr>
          <w:lang w:val="en-US"/>
        </w:rPr>
        <w:br/>
        <w:t>Definition: Textual information about the feature. The information may be provided as a string of text or as a file name of a single external text file that contains the text.</w:t>
      </w:r>
      <w:r w:rsidRPr="00892409">
        <w:rPr>
          <w:lang w:val="en-US"/>
        </w:rPr>
        <w:br/>
        <w:t>Code: '</w:t>
      </w:r>
      <w:r w:rsidRPr="00892409">
        <w:rPr>
          <w:rFonts w:ascii="Courier New" w:hAnsi="Courier New" w:cs="Courier New"/>
          <w:lang w:val="en-US"/>
        </w:rPr>
        <w:t>information</w:t>
      </w:r>
      <w:r w:rsidRPr="00892409">
        <w:rPr>
          <w:lang w:val="en-US"/>
        </w:rPr>
        <w:t>'</w:t>
      </w:r>
      <w:r w:rsidRPr="00892409">
        <w:rPr>
          <w:lang w:val="en-US"/>
        </w:rPr>
        <w:br/>
      </w:r>
      <w:r w:rsidRPr="00892409">
        <w:rPr>
          <w:lang w:val="en-US"/>
        </w:rPr>
        <w:lastRenderedPageBreak/>
        <w:t>Remarks: this complex attribute should be used, for example, to hold the information that is shown on paper charts by cautionary and explanatory notes.</w:t>
      </w:r>
      <w:r w:rsidRPr="00892409">
        <w:rPr>
          <w:lang w:val="en-US"/>
        </w:rPr>
        <w:br/>
        <w:t>Aliases: (none)</w:t>
      </w:r>
    </w:p>
    <w:p w14:paraId="24FB47DC" w14:textId="77777777" w:rsidR="002E675E" w:rsidRPr="00892409" w:rsidRDefault="002E675E"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2E675E" w14:paraId="0A0E54E7" w14:textId="77777777" w:rsidTr="00D0568F">
        <w:tc>
          <w:tcPr>
            <w:tcW w:w="9350" w:type="dxa"/>
          </w:tcPr>
          <w:p w14:paraId="6D24604D" w14:textId="77777777" w:rsidR="002E675E"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0D808A17" wp14:editId="20FDAE58">
                  <wp:extent cx="1684259" cy="1455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87135" cy="1457906"/>
                          </a:xfrm>
                          <a:prstGeom prst="rect">
                            <a:avLst/>
                          </a:prstGeom>
                        </pic:spPr>
                      </pic:pic>
                    </a:graphicData>
                  </a:graphic>
                </wp:inline>
              </w:drawing>
            </w:r>
          </w:p>
          <w:p w14:paraId="649A6A92" w14:textId="12F7505D" w:rsidR="0059684E" w:rsidRDefault="0059684E" w:rsidP="00D0568F">
            <w:pPr>
              <w:widowControl w:val="0"/>
              <w:autoSpaceDE w:val="0"/>
              <w:autoSpaceDN w:val="0"/>
              <w:adjustRightInd w:val="0"/>
              <w:rPr>
                <w:rFonts w:ascii="Times New Roman" w:eastAsiaTheme="minorEastAsia" w:hAnsi="Times New Roman" w:cs="Times New Roman"/>
                <w:sz w:val="20"/>
                <w:szCs w:val="24"/>
                <w:lang w:val="en-US"/>
              </w:rPr>
            </w:pPr>
          </w:p>
          <w:p w14:paraId="34D2B3C9" w14:textId="31E1DC6C" w:rsidR="0059684E" w:rsidRDefault="0059684E" w:rsidP="00CD5349">
            <w:pPr>
              <w:rPr>
                <w:lang w:val="en-US"/>
              </w:rPr>
            </w:pPr>
            <w:r>
              <w:rPr>
                <w:lang w:val="en-US"/>
              </w:rPr>
              <w:t>Remarks:</w:t>
            </w:r>
          </w:p>
          <w:p w14:paraId="0E3B46C1" w14:textId="3951368E" w:rsidR="0059684E" w:rsidRPr="00CD5349" w:rsidRDefault="0059684E" w:rsidP="00CD5349">
            <w:pPr>
              <w:pStyle w:val="ListParagraph"/>
              <w:numPr>
                <w:ilvl w:val="0"/>
                <w:numId w:val="33"/>
              </w:numPr>
              <w:rPr>
                <w:lang w:val="en-US"/>
              </w:rPr>
            </w:pPr>
            <w:r w:rsidRPr="00CD5349">
              <w:rPr>
                <w:lang w:val="en-US"/>
              </w:rPr>
              <w:t xml:space="preserve">At least one of the sub-attributes </w:t>
            </w:r>
            <w:proofErr w:type="spellStart"/>
            <w:r w:rsidRPr="00CD5349">
              <w:rPr>
                <w:lang w:val="en-US"/>
              </w:rPr>
              <w:t>fileReference</w:t>
            </w:r>
            <w:proofErr w:type="spellEnd"/>
            <w:r w:rsidRPr="00CD5349">
              <w:rPr>
                <w:lang w:val="en-US"/>
              </w:rPr>
              <w:t xml:space="preserve"> or text must be populated.</w:t>
            </w:r>
          </w:p>
          <w:p w14:paraId="5043BC21" w14:textId="3F48AF76" w:rsidR="0059684E" w:rsidRPr="00CD5349" w:rsidRDefault="0059684E" w:rsidP="00CD5349">
            <w:pPr>
              <w:pStyle w:val="ListParagraph"/>
              <w:numPr>
                <w:ilvl w:val="0"/>
                <w:numId w:val="33"/>
              </w:numPr>
              <w:rPr>
                <w:lang w:val="en-US"/>
              </w:rPr>
            </w:pPr>
            <w:r w:rsidRPr="00CD5349">
              <w:rPr>
                <w:lang w:val="en-US"/>
              </w:rPr>
              <w:t xml:space="preserve">If </w:t>
            </w:r>
            <w:proofErr w:type="spellStart"/>
            <w:r w:rsidRPr="00CD5349">
              <w:rPr>
                <w:lang w:val="en-US"/>
              </w:rPr>
              <w:t>fileLocator</w:t>
            </w:r>
            <w:proofErr w:type="spellEnd"/>
            <w:r w:rsidRPr="00CD5349">
              <w:rPr>
                <w:lang w:val="en-US"/>
              </w:rPr>
              <w:t xml:space="preserve"> is populated, </w:t>
            </w:r>
            <w:proofErr w:type="spellStart"/>
            <w:r w:rsidRPr="00CD5349">
              <w:rPr>
                <w:lang w:val="en-US"/>
              </w:rPr>
              <w:t>fileReference</w:t>
            </w:r>
            <w:proofErr w:type="spellEnd"/>
            <w:r w:rsidRPr="00CD5349">
              <w:rPr>
                <w:lang w:val="en-US"/>
              </w:rPr>
              <w:t xml:space="preserve"> must be populated.</w:t>
            </w:r>
          </w:p>
          <w:p w14:paraId="5D43B89D" w14:textId="419BB9FF" w:rsidR="0059684E" w:rsidRDefault="0059684E"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7BBDF530"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41743BDB" w14:textId="75E9E103" w:rsidR="00892409" w:rsidRPr="00892409" w:rsidRDefault="00892409" w:rsidP="000D47CE">
      <w:pPr>
        <w:pStyle w:val="Heading2"/>
        <w:rPr>
          <w:rFonts w:ascii="Times New Roman" w:hAnsi="Times New Roman" w:cs="Times New Roman"/>
          <w:sz w:val="24"/>
          <w:szCs w:val="24"/>
        </w:rPr>
      </w:pPr>
      <w:bookmarkStart w:id="466" w:name="idmarkerx16777217x145268"/>
      <w:bookmarkStart w:id="467" w:name="_Toc530055000"/>
      <w:bookmarkStart w:id="468" w:name="_Toc531133551"/>
      <w:bookmarkEnd w:id="466"/>
      <w:r w:rsidRPr="00892409">
        <w:t>Notice time</w:t>
      </w:r>
      <w:bookmarkEnd w:id="467"/>
      <w:bookmarkEnd w:id="468"/>
    </w:p>
    <w:p w14:paraId="278AB939" w14:textId="19D12219" w:rsidR="00B75DA3" w:rsidRPr="00892409" w:rsidRDefault="00892409" w:rsidP="00CD5349">
      <w:pPr>
        <w:rPr>
          <w:lang w:val="en-US"/>
        </w:rPr>
      </w:pPr>
      <w:r w:rsidRPr="00892409">
        <w:rPr>
          <w:lang w:val="en-US"/>
        </w:rPr>
        <w:t>Name: Notice time</w:t>
      </w:r>
      <w:r w:rsidRPr="00892409">
        <w:rPr>
          <w:lang w:val="en-US"/>
        </w:rPr>
        <w:br/>
        <w:t>Definition: Span of time, prior to the time the service is needed, for preparations to be made to fulfil the requirement.</w:t>
      </w:r>
      <w:r w:rsidRPr="00892409">
        <w:rPr>
          <w:lang w:val="en-US"/>
        </w:rPr>
        <w:br/>
        <w:t>Code: '</w:t>
      </w:r>
      <w:proofErr w:type="spellStart"/>
      <w:r w:rsidRPr="00892409">
        <w:rPr>
          <w:rFonts w:ascii="Courier New" w:hAnsi="Courier New" w:cs="Courier New"/>
          <w:lang w:val="en-US"/>
        </w:rPr>
        <w:t>noticeTime</w:t>
      </w:r>
      <w:proofErr w:type="spellEnd"/>
      <w:r w:rsidRPr="00892409">
        <w:rPr>
          <w:lang w:val="en-US"/>
        </w:rPr>
        <w:t>'</w:t>
      </w:r>
      <w:r w:rsidRPr="00892409">
        <w:rPr>
          <w:lang w:val="en-US"/>
        </w:rPr>
        <w:br/>
        <w:t xml:space="preserve">Remarks: </w:t>
      </w:r>
      <w:r w:rsidRPr="00892409">
        <w:rPr>
          <w:lang w:val="en-US"/>
        </w:rPr>
        <w:br/>
        <w:t>Aliases: NTCTIM</w:t>
      </w:r>
      <w:r w:rsidRPr="00892409">
        <w:rPr>
          <w:lang w:val="en-US"/>
        </w:rPr>
        <w:br/>
      </w:r>
    </w:p>
    <w:tbl>
      <w:tblPr>
        <w:tblStyle w:val="TableGrid"/>
        <w:tblW w:w="0" w:type="auto"/>
        <w:tblLook w:val="04A0" w:firstRow="1" w:lastRow="0" w:firstColumn="1" w:lastColumn="0" w:noHBand="0" w:noVBand="1"/>
      </w:tblPr>
      <w:tblGrid>
        <w:gridCol w:w="9350"/>
      </w:tblGrid>
      <w:tr w:rsidR="00B75DA3" w14:paraId="194883AD" w14:textId="77777777" w:rsidTr="00D0568F">
        <w:tc>
          <w:tcPr>
            <w:tcW w:w="9350" w:type="dxa"/>
          </w:tcPr>
          <w:p w14:paraId="3EA1DC63" w14:textId="33A9D6AC" w:rsidR="00B75DA3" w:rsidRDefault="008A14DD"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01851FC3" wp14:editId="67852F21">
                  <wp:extent cx="2408636"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10646" cy="1286313"/>
                          </a:xfrm>
                          <a:prstGeom prst="rect">
                            <a:avLst/>
                          </a:prstGeom>
                        </pic:spPr>
                      </pic:pic>
                    </a:graphicData>
                  </a:graphic>
                </wp:inline>
              </w:drawing>
            </w:r>
            <w:r w:rsidR="007000C1">
              <w:rPr>
                <w:noProof/>
              </w:rPr>
              <w:t xml:space="preserve"> </w:t>
            </w:r>
            <w:r w:rsidR="007000C1">
              <w:rPr>
                <w:noProof/>
              </w:rPr>
              <w:drawing>
                <wp:inline distT="0" distB="0" distL="0" distR="0" wp14:anchorId="1901A034" wp14:editId="6E6BABC7">
                  <wp:extent cx="1476190" cy="904762"/>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190" cy="904762"/>
                          </a:xfrm>
                          <a:prstGeom prst="rect">
                            <a:avLst/>
                          </a:prstGeom>
                        </pic:spPr>
                      </pic:pic>
                    </a:graphicData>
                  </a:graphic>
                </wp:inline>
              </w:drawing>
            </w:r>
          </w:p>
          <w:p w14:paraId="629095BC" w14:textId="77777777" w:rsidR="00281F98" w:rsidRDefault="00281F98" w:rsidP="00281F98">
            <w:pPr>
              <w:widowControl w:val="0"/>
              <w:autoSpaceDE w:val="0"/>
              <w:autoSpaceDN w:val="0"/>
              <w:adjustRightInd w:val="0"/>
              <w:rPr>
                <w:rFonts w:ascii="Times New Roman" w:eastAsiaTheme="minorEastAsia" w:hAnsi="Times New Roman" w:cs="Times New Roman"/>
                <w:sz w:val="20"/>
                <w:szCs w:val="24"/>
                <w:lang w:val="en-US"/>
              </w:rPr>
            </w:pPr>
          </w:p>
          <w:p w14:paraId="5FCD29FB" w14:textId="77777777" w:rsidR="00281F98" w:rsidRDefault="00281F98" w:rsidP="00CD5349">
            <w:pPr>
              <w:rPr>
                <w:lang w:val="en-US"/>
              </w:rPr>
            </w:pPr>
            <w:r>
              <w:rPr>
                <w:lang w:val="en-US"/>
              </w:rPr>
              <w:t>Remarks:</w:t>
            </w:r>
          </w:p>
          <w:p w14:paraId="5CD07679" w14:textId="57992E10" w:rsidR="00281F98" w:rsidRPr="00CD5349" w:rsidRDefault="00281F98" w:rsidP="00CD5349">
            <w:pPr>
              <w:pStyle w:val="ListParagraph"/>
              <w:numPr>
                <w:ilvl w:val="0"/>
                <w:numId w:val="34"/>
              </w:numPr>
              <w:rPr>
                <w:lang w:val="en-US"/>
              </w:rPr>
            </w:pPr>
            <w:r w:rsidRPr="00CD5349">
              <w:rPr>
                <w:lang w:val="en-US"/>
              </w:rPr>
              <w:t xml:space="preserve">At least one of the sub-attributes </w:t>
            </w:r>
            <w:proofErr w:type="spellStart"/>
            <w:r w:rsidRPr="00CD5349">
              <w:rPr>
                <w:lang w:val="en-US"/>
              </w:rPr>
              <w:t>noticeTimeHours</w:t>
            </w:r>
            <w:proofErr w:type="spellEnd"/>
            <w:r w:rsidRPr="00CD5349">
              <w:rPr>
                <w:lang w:val="en-US"/>
              </w:rPr>
              <w:t xml:space="preserve"> and </w:t>
            </w:r>
            <w:proofErr w:type="spellStart"/>
            <w:r w:rsidRPr="00CD5349">
              <w:rPr>
                <w:lang w:val="en-US"/>
              </w:rPr>
              <w:t>noticeTimeText</w:t>
            </w:r>
            <w:proofErr w:type="spellEnd"/>
            <w:r w:rsidRPr="00CD5349">
              <w:rPr>
                <w:lang w:val="en-US"/>
              </w:rPr>
              <w:t xml:space="preserve"> must be encoded.</w:t>
            </w:r>
          </w:p>
          <w:p w14:paraId="75B1DA46" w14:textId="46E63FC0" w:rsidR="00281F98" w:rsidRPr="00CD5349" w:rsidRDefault="00281F98" w:rsidP="00CD5349">
            <w:pPr>
              <w:pStyle w:val="ListParagraph"/>
              <w:numPr>
                <w:ilvl w:val="0"/>
                <w:numId w:val="34"/>
              </w:numPr>
              <w:rPr>
                <w:lang w:val="en-US"/>
              </w:rPr>
            </w:pPr>
            <w:r w:rsidRPr="00CD5349">
              <w:rPr>
                <w:lang w:val="en-US"/>
              </w:rPr>
              <w:t xml:space="preserve">If there is more than one </w:t>
            </w:r>
            <w:proofErr w:type="spellStart"/>
            <w:r w:rsidRPr="00CD5349">
              <w:rPr>
                <w:lang w:val="en-US"/>
              </w:rPr>
              <w:t>noticeTimeHours</w:t>
            </w:r>
            <w:proofErr w:type="spellEnd"/>
            <w:r w:rsidRPr="00CD5349">
              <w:rPr>
                <w:lang w:val="en-US"/>
              </w:rPr>
              <w:t xml:space="preserve"> sub-attribute encoded, then the sub-attribute operation must be encoded.</w:t>
            </w:r>
          </w:p>
          <w:p w14:paraId="0FF085C5" w14:textId="2A70A620" w:rsidR="00281F98" w:rsidRDefault="00281F98"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159E0D35" w14:textId="6F0B8218"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p w14:paraId="6B6D5EED" w14:textId="1FE1833C" w:rsidR="00892409" w:rsidRPr="00892409" w:rsidRDefault="00892409" w:rsidP="000D47CE">
      <w:pPr>
        <w:pStyle w:val="Heading2"/>
        <w:rPr>
          <w:rFonts w:ascii="Times New Roman" w:hAnsi="Times New Roman" w:cs="Times New Roman"/>
          <w:sz w:val="24"/>
          <w:szCs w:val="24"/>
        </w:rPr>
      </w:pPr>
      <w:bookmarkStart w:id="469" w:name="idmarkerx16777217x146483"/>
      <w:bookmarkStart w:id="470" w:name="_Toc530055001"/>
      <w:bookmarkStart w:id="471" w:name="_Toc531133552"/>
      <w:bookmarkEnd w:id="469"/>
      <w:r w:rsidRPr="00892409">
        <w:t>Online resource</w:t>
      </w:r>
      <w:bookmarkEnd w:id="470"/>
      <w:bookmarkEnd w:id="471"/>
    </w:p>
    <w:p w14:paraId="5DDF9E89" w14:textId="77777777" w:rsidR="00892409" w:rsidRPr="00892409" w:rsidRDefault="00892409" w:rsidP="00CD5349">
      <w:pPr>
        <w:rPr>
          <w:lang w:val="en-US"/>
        </w:rPr>
      </w:pPr>
      <w:r w:rsidRPr="00892409">
        <w:rPr>
          <w:lang w:val="en-US"/>
        </w:rPr>
        <w:t>Name: Online resource</w:t>
      </w:r>
      <w:r w:rsidRPr="00892409">
        <w:rPr>
          <w:lang w:val="en-US"/>
        </w:rPr>
        <w:br/>
        <w:t>Definition: Information about online sources from which a resource or data can be obtained.</w:t>
      </w:r>
      <w:r w:rsidRPr="00892409">
        <w:rPr>
          <w:lang w:val="en-US"/>
        </w:rPr>
        <w:br/>
      </w:r>
      <w:r w:rsidRPr="00892409">
        <w:rPr>
          <w:lang w:val="en-US"/>
        </w:rPr>
        <w:lastRenderedPageBreak/>
        <w:t>Code: '</w:t>
      </w:r>
      <w:proofErr w:type="spellStart"/>
      <w:r w:rsidRPr="00892409">
        <w:rPr>
          <w:rFonts w:ascii="Courier New" w:hAnsi="Courier New" w:cs="Courier New"/>
          <w:lang w:val="en-US"/>
        </w:rPr>
        <w:t>onlineResource</w:t>
      </w:r>
      <w:proofErr w:type="spellEnd"/>
      <w:r w:rsidRPr="00892409">
        <w:rPr>
          <w:lang w:val="en-US"/>
        </w:rPr>
        <w:t>'</w:t>
      </w:r>
      <w:r w:rsidRPr="00892409">
        <w:rPr>
          <w:lang w:val="en-US"/>
        </w:rPr>
        <w:br/>
        <w:t>Remarks: The complex attribute describes the access to online resources according to ISO 19115.</w:t>
      </w:r>
      <w:r w:rsidRPr="00892409">
        <w:rPr>
          <w:lang w:val="en-US"/>
        </w:rPr>
        <w:br/>
        <w:t>Aliases: ONLRES</w:t>
      </w:r>
    </w:p>
    <w:p w14:paraId="332AE495" w14:textId="77777777" w:rsidR="00B75DA3" w:rsidRDefault="00B75DA3"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1F699E25" w14:textId="77777777" w:rsidTr="00D0568F">
        <w:tc>
          <w:tcPr>
            <w:tcW w:w="9350" w:type="dxa"/>
          </w:tcPr>
          <w:p w14:paraId="0F8FEC51" w14:textId="58EC63CD"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7FBD9E10" wp14:editId="4F1ED5D6">
                  <wp:extent cx="27305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36015" cy="1717963"/>
                          </a:xfrm>
                          <a:prstGeom prst="rect">
                            <a:avLst/>
                          </a:prstGeom>
                        </pic:spPr>
                      </pic:pic>
                    </a:graphicData>
                  </a:graphic>
                </wp:inline>
              </w:drawing>
            </w:r>
          </w:p>
        </w:tc>
      </w:tr>
    </w:tbl>
    <w:p w14:paraId="1F614D4F" w14:textId="5586E5CE"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72DF8C77" w14:textId="20049C0B" w:rsidR="00892409" w:rsidRPr="00892409" w:rsidRDefault="00892409" w:rsidP="000D47CE">
      <w:pPr>
        <w:pStyle w:val="Heading2"/>
        <w:rPr>
          <w:rFonts w:ascii="Times New Roman" w:hAnsi="Times New Roman" w:cs="Times New Roman"/>
          <w:sz w:val="24"/>
          <w:szCs w:val="24"/>
        </w:rPr>
      </w:pPr>
      <w:bookmarkStart w:id="472" w:name="idmarkerx16777217x148915"/>
      <w:bookmarkStart w:id="473" w:name="_Toc530055002"/>
      <w:bookmarkStart w:id="474" w:name="_Toc531133553"/>
      <w:bookmarkEnd w:id="472"/>
      <w:r w:rsidRPr="00892409">
        <w:t>Orientation</w:t>
      </w:r>
      <w:bookmarkEnd w:id="473"/>
      <w:bookmarkEnd w:id="474"/>
    </w:p>
    <w:p w14:paraId="051C96FD" w14:textId="77777777" w:rsidR="00892409" w:rsidRPr="00892409" w:rsidRDefault="00892409" w:rsidP="00CD5349">
      <w:pPr>
        <w:rPr>
          <w:lang w:val="en-US"/>
        </w:rPr>
      </w:pPr>
      <w:r w:rsidRPr="00892409">
        <w:rPr>
          <w:lang w:val="en-US"/>
        </w:rPr>
        <w:t>Name: Orientation</w:t>
      </w:r>
      <w:r w:rsidRPr="00892409">
        <w:rPr>
          <w:lang w:val="en-US"/>
        </w:rPr>
        <w:br/>
        <w:t>Definition: The angular distance measured from true north to the major axis of the feature.</w:t>
      </w:r>
      <w:r w:rsidRPr="00892409">
        <w:rPr>
          <w:lang w:val="en-US"/>
        </w:rPr>
        <w:br/>
        <w:t>Code: '</w:t>
      </w:r>
      <w:r w:rsidRPr="00892409">
        <w:rPr>
          <w:rFonts w:ascii="Courier New" w:hAnsi="Courier New" w:cs="Courier New"/>
          <w:lang w:val="en-US"/>
        </w:rPr>
        <w:t>orientation</w:t>
      </w:r>
      <w:r w:rsidRPr="00892409">
        <w:rPr>
          <w:lang w:val="en-US"/>
        </w:rPr>
        <w:t>'</w:t>
      </w:r>
      <w:r w:rsidRPr="00892409">
        <w:rPr>
          <w:lang w:val="en-US"/>
        </w:rPr>
        <w:br/>
        <w:t xml:space="preserve">Remarks: </w:t>
      </w:r>
      <w:r w:rsidRPr="00892409">
        <w:rPr>
          <w:lang w:val="en-US"/>
        </w:rPr>
        <w:br/>
        <w:t>Aliases: (none)</w:t>
      </w:r>
    </w:p>
    <w:p w14:paraId="451D9087" w14:textId="77777777" w:rsidR="00B75DA3" w:rsidRPr="00892409" w:rsidRDefault="00B75DA3" w:rsidP="001706F8">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65E7CCD3" w14:textId="77777777" w:rsidTr="00D0568F">
        <w:tc>
          <w:tcPr>
            <w:tcW w:w="9350" w:type="dxa"/>
          </w:tcPr>
          <w:p w14:paraId="1A3E5FA4" w14:textId="37C3E5F5"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7159ACB6" wp14:editId="5608BCBC">
                  <wp:extent cx="1776549" cy="10363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80691" cy="1038736"/>
                          </a:xfrm>
                          <a:prstGeom prst="rect">
                            <a:avLst/>
                          </a:prstGeom>
                        </pic:spPr>
                      </pic:pic>
                    </a:graphicData>
                  </a:graphic>
                </wp:inline>
              </w:drawing>
            </w:r>
          </w:p>
        </w:tc>
      </w:tr>
    </w:tbl>
    <w:p w14:paraId="4650CE51"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07D32584" w14:textId="36FA7BFE" w:rsidR="00892409" w:rsidRPr="00892409" w:rsidRDefault="00892409" w:rsidP="000D47CE">
      <w:pPr>
        <w:pStyle w:val="Heading2"/>
        <w:rPr>
          <w:rFonts w:ascii="Times New Roman" w:hAnsi="Times New Roman" w:cs="Times New Roman"/>
          <w:sz w:val="24"/>
          <w:szCs w:val="24"/>
        </w:rPr>
      </w:pPr>
      <w:bookmarkStart w:id="475" w:name="idmarkerx16777217x149829"/>
      <w:bookmarkStart w:id="476" w:name="idmarkerx16777217x150768"/>
      <w:bookmarkStart w:id="477" w:name="_Toc530055004"/>
      <w:bookmarkStart w:id="478" w:name="_Toc531133554"/>
      <w:bookmarkEnd w:id="475"/>
      <w:bookmarkEnd w:id="476"/>
      <w:r w:rsidRPr="00892409">
        <w:t>Periodic date range</w:t>
      </w:r>
      <w:bookmarkEnd w:id="477"/>
      <w:bookmarkEnd w:id="478"/>
    </w:p>
    <w:p w14:paraId="72FD3B28" w14:textId="11355C93" w:rsidR="00892409" w:rsidRDefault="00892409" w:rsidP="00CD5349">
      <w:pPr>
        <w:rPr>
          <w:lang w:val="en-US"/>
        </w:rPr>
      </w:pPr>
      <w:r w:rsidRPr="00892409">
        <w:rPr>
          <w:lang w:val="en-US"/>
        </w:rPr>
        <w:t>Name: Periodic date range</w:t>
      </w:r>
      <w:r w:rsidRPr="00892409">
        <w:rPr>
          <w:lang w:val="en-US"/>
        </w:rPr>
        <w:br/>
        <w:t>Definition: The complex attribute describes the active period for a seasonal feature (e.g. a buoy), as the dates between its sub-attributes</w:t>
      </w:r>
      <w:r w:rsidRPr="00892409">
        <w:rPr>
          <w:lang w:val="en-US"/>
        </w:rPr>
        <w:br/>
        <w:t>Code: '</w:t>
      </w:r>
      <w:proofErr w:type="spellStart"/>
      <w:r w:rsidRPr="00892409">
        <w:rPr>
          <w:rFonts w:ascii="Courier New" w:hAnsi="Courier New" w:cs="Courier New"/>
          <w:lang w:val="en-US"/>
        </w:rPr>
        <w:t>periodicDateRange</w:t>
      </w:r>
      <w:proofErr w:type="spellEnd"/>
      <w:r w:rsidRPr="00892409">
        <w:rPr>
          <w:lang w:val="en-US"/>
        </w:rPr>
        <w:t>'</w:t>
      </w:r>
      <w:r w:rsidRPr="00892409">
        <w:rPr>
          <w:lang w:val="en-US"/>
        </w:rPr>
        <w:br/>
        <w:t>Remarks: The sub-attributes date start and date end should be encoded using 4 digits for the calendar year (YYYY), 2 digits for the month (MM) (for example April = 04) and 2 digits for the day (DD). When no specific year is required (that is, the feature is removed at the same time each year) the following two cases may be considered: - same day each year: ----MMDD - same month each year: ----MM-- This conforms to ISO 8601:2004.</w:t>
      </w:r>
      <w:r w:rsidRPr="00892409">
        <w:rPr>
          <w:lang w:val="en-US"/>
        </w:rPr>
        <w:br/>
        <w:t>Aliases: (none)</w:t>
      </w:r>
    </w:p>
    <w:p w14:paraId="472D23F5" w14:textId="77777777" w:rsidR="0077397B" w:rsidRPr="00892409" w:rsidRDefault="0077397B" w:rsidP="0077397B">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4D2D5338" w14:textId="77777777" w:rsidTr="00D304FC">
        <w:tc>
          <w:tcPr>
            <w:tcW w:w="9350" w:type="dxa"/>
            <w:tcMar>
              <w:left w:w="115" w:type="dxa"/>
              <w:bottom w:w="43" w:type="dxa"/>
              <w:right w:w="115" w:type="dxa"/>
            </w:tcMar>
          </w:tcPr>
          <w:p w14:paraId="47A2D760" w14:textId="010DB2F9"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lastRenderedPageBreak/>
              <w:drawing>
                <wp:inline distT="0" distB="0" distL="0" distR="0" wp14:anchorId="0597A1F3" wp14:editId="44D4E15D">
                  <wp:extent cx="2103120" cy="107302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111811" cy="1077455"/>
                          </a:xfrm>
                          <a:prstGeom prst="rect">
                            <a:avLst/>
                          </a:prstGeom>
                        </pic:spPr>
                      </pic:pic>
                    </a:graphicData>
                  </a:graphic>
                </wp:inline>
              </w:drawing>
            </w:r>
          </w:p>
        </w:tc>
      </w:tr>
    </w:tbl>
    <w:p w14:paraId="77D36437"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03B88766" w14:textId="6ADE5AF7" w:rsidR="00892409" w:rsidRPr="00892409" w:rsidRDefault="00892409" w:rsidP="000D47CE">
      <w:pPr>
        <w:pStyle w:val="Heading2"/>
        <w:rPr>
          <w:rFonts w:ascii="Times New Roman" w:hAnsi="Times New Roman" w:cs="Times New Roman"/>
          <w:sz w:val="24"/>
          <w:szCs w:val="24"/>
        </w:rPr>
      </w:pPr>
      <w:bookmarkStart w:id="479" w:name="idmarkerx16777217x151685"/>
      <w:bookmarkStart w:id="480" w:name="_Toc530055005"/>
      <w:bookmarkStart w:id="481" w:name="_Toc531133555"/>
      <w:bookmarkEnd w:id="479"/>
      <w:r w:rsidRPr="00892409">
        <w:t>Radiocommunications</w:t>
      </w:r>
      <w:bookmarkEnd w:id="480"/>
      <w:bookmarkEnd w:id="481"/>
    </w:p>
    <w:p w14:paraId="592EF971" w14:textId="77777777" w:rsidR="00892409" w:rsidRPr="00892409" w:rsidRDefault="00892409" w:rsidP="00CD5349">
      <w:pPr>
        <w:rPr>
          <w:lang w:val="en-US"/>
        </w:rPr>
      </w:pPr>
      <w:r w:rsidRPr="00892409">
        <w:rPr>
          <w:lang w:val="en-US"/>
        </w:rPr>
        <w:t>Name: Radiocommunications</w:t>
      </w:r>
      <w:r w:rsidRPr="00892409">
        <w:rPr>
          <w:lang w:val="en-US"/>
        </w:rPr>
        <w:br/>
        <w:t>Definition: Detailed radiocommunications description with channels, frequencies, preferences and time schedules</w:t>
      </w:r>
      <w:r w:rsidRPr="00892409">
        <w:rPr>
          <w:lang w:val="en-US"/>
        </w:rPr>
        <w:br/>
        <w:t>Code: '</w:t>
      </w:r>
      <w:r w:rsidRPr="00892409">
        <w:rPr>
          <w:rFonts w:ascii="Courier New" w:hAnsi="Courier New" w:cs="Courier New"/>
          <w:lang w:val="en-US"/>
        </w:rPr>
        <w:t>radiocommunications</w:t>
      </w:r>
      <w:r w:rsidRPr="00892409">
        <w:rPr>
          <w:lang w:val="en-US"/>
        </w:rPr>
        <w:t>'</w:t>
      </w:r>
      <w:r w:rsidRPr="00892409">
        <w:rPr>
          <w:lang w:val="en-US"/>
        </w:rPr>
        <w:br/>
        <w:t xml:space="preserve">Remarks: </w:t>
      </w:r>
      <w:r w:rsidRPr="00892409">
        <w:rPr>
          <w:lang w:val="en-US"/>
        </w:rPr>
        <w:br/>
        <w:t>Aliases: RDOCOM</w:t>
      </w:r>
    </w:p>
    <w:p w14:paraId="5C90958F"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1438B51F" w14:textId="77777777" w:rsidTr="00D0568F">
        <w:tc>
          <w:tcPr>
            <w:tcW w:w="9350" w:type="dxa"/>
          </w:tcPr>
          <w:p w14:paraId="0C78F417" w14:textId="0E6F8108"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27C3C3B8" wp14:editId="1A60C6ED">
                  <wp:extent cx="2698277" cy="2225040"/>
                  <wp:effectExtent l="0" t="0" r="698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2661" cy="2236901"/>
                          </a:xfrm>
                          <a:prstGeom prst="rect">
                            <a:avLst/>
                          </a:prstGeom>
                        </pic:spPr>
                      </pic:pic>
                    </a:graphicData>
                  </a:graphic>
                </wp:inline>
              </w:drawing>
            </w:r>
            <w:r w:rsidR="004233F7">
              <w:rPr>
                <w:noProof/>
              </w:rPr>
              <w:t xml:space="preserve">  </w:t>
            </w:r>
            <w:r w:rsidR="004233F7">
              <w:rPr>
                <w:noProof/>
              </w:rPr>
              <w:drawing>
                <wp:inline distT="0" distB="0" distL="0" distR="0" wp14:anchorId="33FFF77E" wp14:editId="503ADD2A">
                  <wp:extent cx="2406178" cy="27432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18483" cy="2757228"/>
                          </a:xfrm>
                          <a:prstGeom prst="rect">
                            <a:avLst/>
                          </a:prstGeom>
                        </pic:spPr>
                      </pic:pic>
                    </a:graphicData>
                  </a:graphic>
                </wp:inline>
              </w:drawing>
            </w:r>
            <w:r w:rsidR="004233F7">
              <w:rPr>
                <w:noProof/>
              </w:rPr>
              <w:t xml:space="preserve"> </w:t>
            </w:r>
            <w:r w:rsidR="004233F7">
              <w:rPr>
                <w:noProof/>
              </w:rPr>
              <w:lastRenderedPageBreak/>
              <w:drawing>
                <wp:inline distT="0" distB="0" distL="0" distR="0" wp14:anchorId="3E6E7947" wp14:editId="45641365">
                  <wp:extent cx="2773680" cy="2773680"/>
                  <wp:effectExtent l="0" t="0" r="762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73843" cy="2773843"/>
                          </a:xfrm>
                          <a:prstGeom prst="rect">
                            <a:avLst/>
                          </a:prstGeom>
                        </pic:spPr>
                      </pic:pic>
                    </a:graphicData>
                  </a:graphic>
                </wp:inline>
              </w:drawing>
            </w:r>
            <w:r w:rsidR="004233F7">
              <w:rPr>
                <w:noProof/>
              </w:rPr>
              <w:drawing>
                <wp:inline distT="0" distB="0" distL="0" distR="0" wp14:anchorId="66B5BA3D" wp14:editId="38B7BA25">
                  <wp:extent cx="1315151" cy="10210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21934" cy="1026347"/>
                          </a:xfrm>
                          <a:prstGeom prst="rect">
                            <a:avLst/>
                          </a:prstGeom>
                        </pic:spPr>
                      </pic:pic>
                    </a:graphicData>
                  </a:graphic>
                </wp:inline>
              </w:drawing>
            </w:r>
          </w:p>
          <w:p w14:paraId="797E3838" w14:textId="77777777"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p w14:paraId="7A3FB5CD"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p>
          <w:p w14:paraId="792E643E" w14:textId="77777777" w:rsidR="006F0264" w:rsidRDefault="006F0264" w:rsidP="00CD5349">
            <w:pPr>
              <w:rPr>
                <w:lang w:val="en-US"/>
              </w:rPr>
            </w:pPr>
            <w:r>
              <w:rPr>
                <w:lang w:val="en-US"/>
              </w:rPr>
              <w:t>Remarks:</w:t>
            </w:r>
          </w:p>
          <w:p w14:paraId="03C89896" w14:textId="77777777" w:rsidR="006F0264" w:rsidRDefault="006F0264" w:rsidP="00CD5349">
            <w:pPr>
              <w:rPr>
                <w:lang w:val="en-US"/>
              </w:rPr>
            </w:pPr>
            <w:r>
              <w:rPr>
                <w:lang w:val="en-US"/>
              </w:rPr>
              <w:t>At least one of the sub-attributes must be populated.</w:t>
            </w:r>
          </w:p>
          <w:p w14:paraId="5EDE60E9" w14:textId="1738CF87"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31C683EA"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lastRenderedPageBreak/>
        <w:br/>
      </w:r>
    </w:p>
    <w:p w14:paraId="27BF703E" w14:textId="7B7EB8AB" w:rsidR="00892409" w:rsidRPr="00892409" w:rsidRDefault="00892409" w:rsidP="000D47CE">
      <w:pPr>
        <w:pStyle w:val="Heading2"/>
        <w:rPr>
          <w:rFonts w:ascii="Times New Roman" w:hAnsi="Times New Roman" w:cs="Times New Roman"/>
          <w:sz w:val="24"/>
          <w:szCs w:val="24"/>
        </w:rPr>
      </w:pPr>
      <w:bookmarkStart w:id="482" w:name="idmarkerx16777217x154960"/>
      <w:bookmarkStart w:id="483" w:name="_Toc530055006"/>
      <w:bookmarkStart w:id="484" w:name="_Toc531133556"/>
      <w:bookmarkEnd w:id="482"/>
      <w:proofErr w:type="spellStart"/>
      <w:r w:rsidRPr="00892409">
        <w:t>RxN</w:t>
      </w:r>
      <w:proofErr w:type="spellEnd"/>
      <w:r w:rsidRPr="00892409">
        <w:t xml:space="preserve"> Code</w:t>
      </w:r>
      <w:bookmarkEnd w:id="483"/>
      <w:bookmarkEnd w:id="484"/>
    </w:p>
    <w:p w14:paraId="7641B1E4" w14:textId="77777777" w:rsidR="00892409" w:rsidRPr="00892409" w:rsidRDefault="00892409" w:rsidP="00CD5349">
      <w:pPr>
        <w:rPr>
          <w:lang w:val="en-US"/>
        </w:rPr>
      </w:pPr>
      <w:r w:rsidRPr="00892409">
        <w:rPr>
          <w:lang w:val="en-US"/>
        </w:rPr>
        <w:t xml:space="preserve">Name: </w:t>
      </w:r>
      <w:proofErr w:type="spellStart"/>
      <w:r w:rsidRPr="00892409">
        <w:rPr>
          <w:lang w:val="en-US"/>
        </w:rPr>
        <w:t>RxN</w:t>
      </w:r>
      <w:proofErr w:type="spellEnd"/>
      <w:r w:rsidRPr="00892409">
        <w:rPr>
          <w:lang w:val="en-US"/>
        </w:rPr>
        <w:t xml:space="preserve"> Code</w:t>
      </w:r>
      <w:r w:rsidRPr="00892409">
        <w:rPr>
          <w:lang w:val="en-US"/>
        </w:rPr>
        <w:br/>
        <w:t>Definition: A summary of the impact of the most common types of regulation, restriction, recommendation and nautical information on a vessel.</w:t>
      </w:r>
      <w:r w:rsidRPr="00892409">
        <w:rPr>
          <w:lang w:val="en-US"/>
        </w:rPr>
        <w:br/>
        <w:t>Code: '</w:t>
      </w:r>
      <w:proofErr w:type="spellStart"/>
      <w:r w:rsidRPr="00892409">
        <w:rPr>
          <w:rFonts w:ascii="Courier New" w:hAnsi="Courier New" w:cs="Courier New"/>
          <w:lang w:val="en-US"/>
        </w:rPr>
        <w:t>rxnCode</w:t>
      </w:r>
      <w:proofErr w:type="spellEnd"/>
      <w:r w:rsidRPr="00892409">
        <w:rPr>
          <w:lang w:val="en-US"/>
        </w:rPr>
        <w:t>'</w:t>
      </w:r>
      <w:r w:rsidRPr="00892409">
        <w:rPr>
          <w:lang w:val="en-US"/>
        </w:rPr>
        <w:br/>
        <w:t>Remarks: This attribute converts the subject, topic, and effects of regulations, etc., from plain text or natural language into a set of categories.</w:t>
      </w:r>
      <w:r w:rsidRPr="00892409">
        <w:rPr>
          <w:lang w:val="en-US"/>
        </w:rPr>
        <w:br/>
        <w:t>Aliases: (none)</w:t>
      </w:r>
    </w:p>
    <w:p w14:paraId="7A3BB251"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19BB3FDA" w14:textId="77777777" w:rsidTr="00D0568F">
        <w:tc>
          <w:tcPr>
            <w:tcW w:w="9350" w:type="dxa"/>
          </w:tcPr>
          <w:p w14:paraId="27C373C0" w14:textId="543B32BC"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lastRenderedPageBreak/>
              <w:drawing>
                <wp:inline distT="0" distB="0" distL="0" distR="0" wp14:anchorId="10E494A1" wp14:editId="31D06064">
                  <wp:extent cx="2060505" cy="11353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66588" cy="1138732"/>
                          </a:xfrm>
                          <a:prstGeom prst="rect">
                            <a:avLst/>
                          </a:prstGeom>
                        </pic:spPr>
                      </pic:pic>
                    </a:graphicData>
                  </a:graphic>
                </wp:inline>
              </w:drawing>
            </w:r>
            <w:r w:rsidR="00F21FE5">
              <w:rPr>
                <w:noProof/>
              </w:rPr>
              <w:t xml:space="preserve"> </w:t>
            </w:r>
            <w:r w:rsidR="00F21FE5">
              <w:rPr>
                <w:noProof/>
              </w:rPr>
              <w:drawing>
                <wp:inline distT="0" distB="0" distL="0" distR="0" wp14:anchorId="3B9D9723" wp14:editId="55EDBE4E">
                  <wp:extent cx="1907588" cy="24460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20173" cy="2462158"/>
                          </a:xfrm>
                          <a:prstGeom prst="rect">
                            <a:avLst/>
                          </a:prstGeom>
                        </pic:spPr>
                      </pic:pic>
                    </a:graphicData>
                  </a:graphic>
                </wp:inline>
              </w:drawing>
            </w:r>
            <w:r w:rsidR="00F21FE5">
              <w:rPr>
                <w:noProof/>
              </w:rPr>
              <w:t xml:space="preserve"> </w:t>
            </w:r>
            <w:r w:rsidR="00F21FE5">
              <w:rPr>
                <w:noProof/>
              </w:rPr>
              <w:drawing>
                <wp:inline distT="0" distB="0" distL="0" distR="0" wp14:anchorId="18ED3922" wp14:editId="22F4A8FD">
                  <wp:extent cx="1624256" cy="2834640"/>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32685" cy="2849350"/>
                          </a:xfrm>
                          <a:prstGeom prst="rect">
                            <a:avLst/>
                          </a:prstGeom>
                        </pic:spPr>
                      </pic:pic>
                    </a:graphicData>
                  </a:graphic>
                </wp:inline>
              </w:drawing>
            </w:r>
          </w:p>
          <w:p w14:paraId="103C5E80"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p>
          <w:p w14:paraId="77020E7E"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p>
          <w:p w14:paraId="24F2E83E"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At least one of the sub-attributes must be populated.</w:t>
            </w:r>
          </w:p>
          <w:p w14:paraId="3A2ADF09" w14:textId="419261EC"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5F34B786"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62EE9334" w14:textId="77777777" w:rsidR="000F5A70" w:rsidRPr="00892409" w:rsidRDefault="000F5A70" w:rsidP="000F5A70">
      <w:pPr>
        <w:pStyle w:val="Heading2"/>
        <w:rPr>
          <w:rFonts w:ascii="Times New Roman" w:hAnsi="Times New Roman" w:cs="Times New Roman"/>
          <w:sz w:val="24"/>
          <w:szCs w:val="24"/>
        </w:rPr>
      </w:pPr>
      <w:bookmarkStart w:id="485" w:name="idmarkerx16777217x156421"/>
      <w:bookmarkStart w:id="486" w:name="_Toc530055003"/>
      <w:bookmarkStart w:id="487" w:name="_Toc531133557"/>
      <w:bookmarkStart w:id="488" w:name="_Toc530055007"/>
      <w:bookmarkEnd w:id="485"/>
      <w:r w:rsidRPr="00892409">
        <w:t>Schedule by day of week</w:t>
      </w:r>
      <w:bookmarkEnd w:id="486"/>
      <w:bookmarkEnd w:id="487"/>
    </w:p>
    <w:p w14:paraId="75921039" w14:textId="77777777" w:rsidR="000F5A70" w:rsidRPr="00892409" w:rsidRDefault="000F5A70" w:rsidP="00CD5349">
      <w:pPr>
        <w:rPr>
          <w:lang w:val="en-US"/>
        </w:rPr>
      </w:pPr>
      <w:r w:rsidRPr="00892409">
        <w:rPr>
          <w:lang w:val="en-US"/>
        </w:rPr>
        <w:t>Name: Schedule by day of week</w:t>
      </w:r>
      <w:r w:rsidRPr="00892409">
        <w:rPr>
          <w:lang w:val="en-US"/>
        </w:rPr>
        <w:br/>
        <w:t>Definition: The nature and timings of a daily schedule by days of the week.</w:t>
      </w:r>
      <w:r w:rsidRPr="00892409">
        <w:rPr>
          <w:lang w:val="en-US"/>
        </w:rPr>
        <w:br/>
        <w:t>Code: '</w:t>
      </w:r>
      <w:proofErr w:type="spellStart"/>
      <w:r w:rsidRPr="00892409">
        <w:rPr>
          <w:rFonts w:ascii="Courier New" w:hAnsi="Courier New" w:cs="Courier New"/>
          <w:lang w:val="en-US"/>
        </w:rPr>
        <w:t>scheduleByDayOfWeek</w:t>
      </w:r>
      <w:proofErr w:type="spellEnd"/>
      <w:r w:rsidRPr="00892409">
        <w:rPr>
          <w:lang w:val="en-US"/>
        </w:rPr>
        <w:t>'</w:t>
      </w:r>
      <w:r w:rsidRPr="00892409">
        <w:rPr>
          <w:lang w:val="en-US"/>
        </w:rPr>
        <w:br/>
        <w:t xml:space="preserve">Remarks: </w:t>
      </w:r>
      <w:r w:rsidRPr="00892409">
        <w:rPr>
          <w:lang w:val="en-US"/>
        </w:rPr>
        <w:br/>
        <w:t>Aliases: (none)</w:t>
      </w:r>
    </w:p>
    <w:p w14:paraId="7F854ED8" w14:textId="77777777" w:rsidR="000F5A70" w:rsidRPr="00892409" w:rsidRDefault="000F5A70" w:rsidP="000F5A70">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0F5A70" w14:paraId="703B1A3B" w14:textId="77777777" w:rsidTr="00D0568F">
        <w:tc>
          <w:tcPr>
            <w:tcW w:w="9350" w:type="dxa"/>
          </w:tcPr>
          <w:p w14:paraId="382EA34A" w14:textId="3E08FD89" w:rsidR="000F5A70" w:rsidRDefault="000F5A70"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571EDDF5" wp14:editId="0BFC1689">
                  <wp:extent cx="2805036" cy="11887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19923" cy="1195029"/>
                          </a:xfrm>
                          <a:prstGeom prst="rect">
                            <a:avLst/>
                          </a:prstGeom>
                        </pic:spPr>
                      </pic:pic>
                    </a:graphicData>
                  </a:graphic>
                </wp:inline>
              </w:drawing>
            </w:r>
            <w:r w:rsidR="004460DF">
              <w:rPr>
                <w:noProof/>
              </w:rPr>
              <w:t xml:space="preserve"> </w:t>
            </w:r>
            <w:r w:rsidR="004460DF">
              <w:rPr>
                <w:noProof/>
              </w:rPr>
              <w:drawing>
                <wp:inline distT="0" distB="0" distL="0" distR="0" wp14:anchorId="636B39FB" wp14:editId="7658AC4B">
                  <wp:extent cx="1650999" cy="133350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72235" cy="1350652"/>
                          </a:xfrm>
                          <a:prstGeom prst="rect">
                            <a:avLst/>
                          </a:prstGeom>
                        </pic:spPr>
                      </pic:pic>
                    </a:graphicData>
                  </a:graphic>
                </wp:inline>
              </w:drawing>
            </w:r>
          </w:p>
        </w:tc>
      </w:tr>
    </w:tbl>
    <w:p w14:paraId="266A4D29" w14:textId="77777777" w:rsidR="000F5A70" w:rsidRPr="00892409" w:rsidRDefault="000F5A70" w:rsidP="000F5A70">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04717151" w14:textId="0978340C" w:rsidR="00892409" w:rsidRPr="00892409" w:rsidRDefault="00892409" w:rsidP="000D47CE">
      <w:pPr>
        <w:pStyle w:val="Heading2"/>
        <w:rPr>
          <w:rFonts w:ascii="Times New Roman" w:hAnsi="Times New Roman" w:cs="Times New Roman"/>
          <w:sz w:val="24"/>
          <w:szCs w:val="24"/>
        </w:rPr>
      </w:pPr>
      <w:bookmarkStart w:id="489" w:name="_Toc531133558"/>
      <w:r w:rsidRPr="00892409">
        <w:t>Source indication</w:t>
      </w:r>
      <w:bookmarkEnd w:id="488"/>
      <w:bookmarkEnd w:id="489"/>
    </w:p>
    <w:p w14:paraId="0F14D78B" w14:textId="77777777" w:rsidR="00892409" w:rsidRPr="00892409" w:rsidRDefault="00892409" w:rsidP="00CD5349">
      <w:pPr>
        <w:rPr>
          <w:lang w:val="en-US"/>
        </w:rPr>
      </w:pPr>
      <w:r w:rsidRPr="00892409">
        <w:rPr>
          <w:lang w:val="en-US"/>
        </w:rPr>
        <w:t>Name: Source indication</w:t>
      </w:r>
      <w:r w:rsidRPr="00892409">
        <w:rPr>
          <w:lang w:val="en-US"/>
        </w:rPr>
        <w:br/>
        <w:t>Definition: Information about the source document, publication, or reference from which object data or textual material included or referenced in a dataset are derived</w:t>
      </w:r>
      <w:r w:rsidRPr="00892409">
        <w:rPr>
          <w:lang w:val="en-US"/>
        </w:rPr>
        <w:br/>
        <w:t>Code: '</w:t>
      </w:r>
      <w:proofErr w:type="spellStart"/>
      <w:r w:rsidRPr="00892409">
        <w:rPr>
          <w:rFonts w:ascii="Courier New" w:hAnsi="Courier New" w:cs="Courier New"/>
          <w:lang w:val="en-US"/>
        </w:rPr>
        <w:t>sourceIndication</w:t>
      </w:r>
      <w:proofErr w:type="spellEnd"/>
      <w:r w:rsidRPr="00892409">
        <w:rPr>
          <w:lang w:val="en-US"/>
        </w:rPr>
        <w:t>'</w:t>
      </w:r>
      <w:r w:rsidRPr="00892409">
        <w:rPr>
          <w:lang w:val="en-US"/>
        </w:rPr>
        <w:br/>
        <w:t xml:space="preserve">Remarks: </w:t>
      </w:r>
      <w:r w:rsidRPr="00892409">
        <w:rPr>
          <w:lang w:val="en-US"/>
        </w:rPr>
        <w:br/>
        <w:t>Aliases: SORIND</w:t>
      </w:r>
    </w:p>
    <w:p w14:paraId="6F0E2071"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2B6A7AA5" w14:textId="77777777" w:rsidTr="00D0568F">
        <w:tc>
          <w:tcPr>
            <w:tcW w:w="9350" w:type="dxa"/>
          </w:tcPr>
          <w:p w14:paraId="2972D4FF" w14:textId="4960C463"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72CC179D" wp14:editId="07FAD606">
                  <wp:extent cx="2220685" cy="1767840"/>
                  <wp:effectExtent l="0" t="0" r="8255"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31170" cy="1776187"/>
                          </a:xfrm>
                          <a:prstGeom prst="rect">
                            <a:avLst/>
                          </a:prstGeom>
                        </pic:spPr>
                      </pic:pic>
                    </a:graphicData>
                  </a:graphic>
                </wp:inline>
              </w:drawing>
            </w:r>
            <w:r w:rsidR="006013F3">
              <w:rPr>
                <w:noProof/>
              </w:rPr>
              <w:t xml:space="preserve"> </w:t>
            </w:r>
            <w:r w:rsidR="006013F3">
              <w:rPr>
                <w:noProof/>
              </w:rPr>
              <w:drawing>
                <wp:inline distT="0" distB="0" distL="0" distR="0" wp14:anchorId="70D39589" wp14:editId="3686AA12">
                  <wp:extent cx="1298737" cy="2339340"/>
                  <wp:effectExtent l="0" t="0" r="0" b="381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306549" cy="2353411"/>
                          </a:xfrm>
                          <a:prstGeom prst="rect">
                            <a:avLst/>
                          </a:prstGeom>
                        </pic:spPr>
                      </pic:pic>
                    </a:graphicData>
                  </a:graphic>
                </wp:inline>
              </w:drawing>
            </w:r>
            <w:r w:rsidR="006013F3">
              <w:rPr>
                <w:noProof/>
              </w:rPr>
              <w:t xml:space="preserve"> </w:t>
            </w:r>
            <w:r w:rsidR="006013F3">
              <w:rPr>
                <w:noProof/>
              </w:rPr>
              <w:drawing>
                <wp:inline distT="0" distB="0" distL="0" distR="0" wp14:anchorId="74508A4B" wp14:editId="5E075BD0">
                  <wp:extent cx="2066615" cy="181356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073614" cy="1819702"/>
                          </a:xfrm>
                          <a:prstGeom prst="rect">
                            <a:avLst/>
                          </a:prstGeom>
                        </pic:spPr>
                      </pic:pic>
                    </a:graphicData>
                  </a:graphic>
                </wp:inline>
              </w:drawing>
            </w:r>
          </w:p>
          <w:p w14:paraId="356202CB"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p>
          <w:p w14:paraId="0C11FC84" w14:textId="77777777" w:rsidR="006F0264" w:rsidRDefault="006F0264" w:rsidP="00CD5349">
            <w:pPr>
              <w:rPr>
                <w:lang w:val="en-US"/>
              </w:rPr>
            </w:pPr>
            <w:r>
              <w:rPr>
                <w:lang w:val="en-US"/>
              </w:rPr>
              <w:t>Remarks:</w:t>
            </w:r>
          </w:p>
          <w:p w14:paraId="29111478" w14:textId="77777777" w:rsidR="006F0264" w:rsidRDefault="006F0264" w:rsidP="00CD5349">
            <w:pPr>
              <w:rPr>
                <w:lang w:val="en-US"/>
              </w:rPr>
            </w:pPr>
            <w:r>
              <w:rPr>
                <w:lang w:val="en-US"/>
              </w:rPr>
              <w:t>At least one of the sub-attributes must be populated.</w:t>
            </w:r>
          </w:p>
          <w:p w14:paraId="3F8D5108" w14:textId="15C45EBA"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0BFF866A"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64D4519E" w14:textId="3ADE69B1" w:rsidR="00892409" w:rsidRPr="00892409" w:rsidRDefault="00892409" w:rsidP="000D47CE">
      <w:pPr>
        <w:pStyle w:val="Heading2"/>
        <w:rPr>
          <w:rFonts w:ascii="Times New Roman" w:hAnsi="Times New Roman" w:cs="Times New Roman"/>
          <w:sz w:val="24"/>
          <w:szCs w:val="24"/>
        </w:rPr>
      </w:pPr>
      <w:bookmarkStart w:id="490" w:name="idmarkerx16777217x158691"/>
      <w:bookmarkStart w:id="491" w:name="_Toc530055008"/>
      <w:bookmarkStart w:id="492" w:name="_Toc531133559"/>
      <w:bookmarkEnd w:id="490"/>
      <w:r w:rsidRPr="00892409">
        <w:t>Survey date range</w:t>
      </w:r>
      <w:bookmarkEnd w:id="491"/>
      <w:bookmarkEnd w:id="492"/>
    </w:p>
    <w:p w14:paraId="404C14AF" w14:textId="77777777" w:rsidR="00892409" w:rsidRPr="00892409" w:rsidRDefault="00892409" w:rsidP="00CD5349">
      <w:pPr>
        <w:rPr>
          <w:lang w:val="en-US"/>
        </w:rPr>
      </w:pPr>
      <w:r w:rsidRPr="00892409">
        <w:rPr>
          <w:lang w:val="en-US"/>
        </w:rPr>
        <w:t>Name: Survey date range</w:t>
      </w:r>
      <w:r w:rsidRPr="00892409">
        <w:rPr>
          <w:lang w:val="en-US"/>
        </w:rPr>
        <w:br/>
        <w:t>Definition: The complex attribute describes the period of the hydrographic survey, as the time between its sub-attributes.</w:t>
      </w:r>
      <w:r w:rsidRPr="00892409">
        <w:rPr>
          <w:lang w:val="en-US"/>
        </w:rPr>
        <w:br/>
        <w:t>Code: '</w:t>
      </w:r>
      <w:proofErr w:type="spellStart"/>
      <w:r w:rsidRPr="00892409">
        <w:rPr>
          <w:rFonts w:ascii="Courier New" w:hAnsi="Courier New" w:cs="Courier New"/>
          <w:lang w:val="en-US"/>
        </w:rPr>
        <w:t>surveyDateRange</w:t>
      </w:r>
      <w:proofErr w:type="spellEnd"/>
      <w:r w:rsidRPr="00892409">
        <w:rPr>
          <w:lang w:val="en-US"/>
        </w:rPr>
        <w:t>'</w:t>
      </w:r>
      <w:r w:rsidRPr="00892409">
        <w:rPr>
          <w:lang w:val="en-US"/>
        </w:rPr>
        <w:br/>
        <w:t xml:space="preserve">Remarks: </w:t>
      </w:r>
      <w:r w:rsidRPr="00892409">
        <w:rPr>
          <w:lang w:val="en-US"/>
        </w:rPr>
        <w:br/>
        <w:t>Aliases: (none)</w:t>
      </w:r>
    </w:p>
    <w:p w14:paraId="029F398B"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441E1D87" w14:textId="77777777" w:rsidTr="00D0568F">
        <w:tc>
          <w:tcPr>
            <w:tcW w:w="9350" w:type="dxa"/>
          </w:tcPr>
          <w:p w14:paraId="2EEFE482" w14:textId="03DFD023"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3C407EE5" wp14:editId="2FFFF329">
                  <wp:extent cx="2022509" cy="9372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28511" cy="940041"/>
                          </a:xfrm>
                          <a:prstGeom prst="rect">
                            <a:avLst/>
                          </a:prstGeom>
                        </pic:spPr>
                      </pic:pic>
                    </a:graphicData>
                  </a:graphic>
                </wp:inline>
              </w:drawing>
            </w:r>
          </w:p>
        </w:tc>
      </w:tr>
    </w:tbl>
    <w:p w14:paraId="316F4D3C"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15F2B212" w14:textId="6D78EA21" w:rsidR="00892409" w:rsidRPr="00892409" w:rsidRDefault="00892409" w:rsidP="000D47CE">
      <w:pPr>
        <w:pStyle w:val="Heading2"/>
        <w:rPr>
          <w:rFonts w:ascii="Times New Roman" w:hAnsi="Times New Roman" w:cs="Times New Roman"/>
          <w:sz w:val="24"/>
          <w:szCs w:val="24"/>
        </w:rPr>
      </w:pPr>
      <w:bookmarkStart w:id="493" w:name="idmarkerx16777217x159605"/>
      <w:bookmarkStart w:id="494" w:name="_Toc530055009"/>
      <w:bookmarkStart w:id="495" w:name="_Toc531133560"/>
      <w:bookmarkEnd w:id="493"/>
      <w:r w:rsidRPr="00892409">
        <w:t>Telecommunications</w:t>
      </w:r>
      <w:bookmarkEnd w:id="494"/>
      <w:bookmarkEnd w:id="495"/>
    </w:p>
    <w:p w14:paraId="1AA61AA8" w14:textId="77777777" w:rsidR="00892409" w:rsidRPr="00892409" w:rsidRDefault="00892409" w:rsidP="00CD5349">
      <w:pPr>
        <w:rPr>
          <w:lang w:val="en-US"/>
        </w:rPr>
      </w:pPr>
      <w:r w:rsidRPr="00892409">
        <w:rPr>
          <w:lang w:val="en-US"/>
        </w:rPr>
        <w:t>Name: Telecommunications</w:t>
      </w:r>
      <w:r w:rsidRPr="00892409">
        <w:rPr>
          <w:lang w:val="en-US"/>
        </w:rPr>
        <w:br/>
        <w:t>Definition: A means or channel of communicating at a distance by electrical or electromagnetic means such as telegraphy, telephony, or broadcasting.</w:t>
      </w:r>
      <w:r w:rsidRPr="00892409">
        <w:rPr>
          <w:lang w:val="en-US"/>
        </w:rPr>
        <w:br/>
        <w:t>Code: '</w:t>
      </w:r>
      <w:r w:rsidRPr="00892409">
        <w:rPr>
          <w:rFonts w:ascii="Courier New" w:hAnsi="Courier New" w:cs="Courier New"/>
          <w:lang w:val="en-US"/>
        </w:rPr>
        <w:t>telecommunications</w:t>
      </w:r>
      <w:r w:rsidRPr="00892409">
        <w:rPr>
          <w:lang w:val="en-US"/>
        </w:rPr>
        <w:t>'</w:t>
      </w:r>
      <w:r w:rsidRPr="00892409">
        <w:rPr>
          <w:lang w:val="en-US"/>
        </w:rPr>
        <w:br/>
        <w:t xml:space="preserve">Remarks: </w:t>
      </w:r>
      <w:r w:rsidRPr="00892409">
        <w:rPr>
          <w:lang w:val="en-US"/>
        </w:rPr>
        <w:br/>
        <w:t>Aliases: TELCOM</w:t>
      </w:r>
    </w:p>
    <w:p w14:paraId="537163BF"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3827A50F" w14:textId="77777777" w:rsidTr="00D0568F">
        <w:tc>
          <w:tcPr>
            <w:tcW w:w="9350" w:type="dxa"/>
          </w:tcPr>
          <w:p w14:paraId="525F96C3" w14:textId="61E32CD1"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lastRenderedPageBreak/>
              <w:drawing>
                <wp:inline distT="0" distB="0" distL="0" distR="0" wp14:anchorId="01AF2750" wp14:editId="2A04042E">
                  <wp:extent cx="2926080" cy="1547215"/>
                  <wp:effectExtent l="0" t="0" r="762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40891" cy="1555047"/>
                          </a:xfrm>
                          <a:prstGeom prst="rect">
                            <a:avLst/>
                          </a:prstGeom>
                        </pic:spPr>
                      </pic:pic>
                    </a:graphicData>
                  </a:graphic>
                </wp:inline>
              </w:drawing>
            </w:r>
            <w:r w:rsidR="00281D6B">
              <w:rPr>
                <w:noProof/>
              </w:rPr>
              <w:t xml:space="preserve"> </w:t>
            </w:r>
            <w:r w:rsidR="00281D6B">
              <w:rPr>
                <w:noProof/>
              </w:rPr>
              <w:drawing>
                <wp:inline distT="0" distB="0" distL="0" distR="0" wp14:anchorId="40F94F73" wp14:editId="471ED060">
                  <wp:extent cx="1246448" cy="967740"/>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64258" cy="981568"/>
                          </a:xfrm>
                          <a:prstGeom prst="rect">
                            <a:avLst/>
                          </a:prstGeom>
                        </pic:spPr>
                      </pic:pic>
                    </a:graphicData>
                  </a:graphic>
                </wp:inline>
              </w:drawing>
            </w:r>
            <w:r w:rsidR="00281D6B">
              <w:rPr>
                <w:noProof/>
              </w:rPr>
              <w:t xml:space="preserve"> </w:t>
            </w:r>
            <w:r w:rsidR="00281D6B">
              <w:rPr>
                <w:noProof/>
              </w:rPr>
              <w:drawing>
                <wp:inline distT="0" distB="0" distL="0" distR="0" wp14:anchorId="3653FA6A" wp14:editId="2AFB0490">
                  <wp:extent cx="1478280" cy="1727030"/>
                  <wp:effectExtent l="0" t="0" r="7620"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93261" cy="1744532"/>
                          </a:xfrm>
                          <a:prstGeom prst="rect">
                            <a:avLst/>
                          </a:prstGeom>
                        </pic:spPr>
                      </pic:pic>
                    </a:graphicData>
                  </a:graphic>
                </wp:inline>
              </w:drawing>
            </w:r>
          </w:p>
        </w:tc>
      </w:tr>
    </w:tbl>
    <w:p w14:paraId="400C8162"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3ACC7521" w14:textId="0135DC3C" w:rsidR="00892409" w:rsidRPr="00892409" w:rsidRDefault="00892409" w:rsidP="000D47CE">
      <w:pPr>
        <w:pStyle w:val="Heading2"/>
        <w:rPr>
          <w:rFonts w:ascii="Times New Roman" w:hAnsi="Times New Roman" w:cs="Times New Roman"/>
          <w:sz w:val="24"/>
          <w:szCs w:val="24"/>
        </w:rPr>
      </w:pPr>
      <w:bookmarkStart w:id="496" w:name="idmarkerx16777217x161758"/>
      <w:bookmarkStart w:id="497" w:name="_Toc530055010"/>
      <w:bookmarkStart w:id="498" w:name="_Toc531133561"/>
      <w:bookmarkEnd w:id="496"/>
      <w:r w:rsidRPr="00892409">
        <w:t>Text content</w:t>
      </w:r>
      <w:bookmarkEnd w:id="497"/>
      <w:bookmarkEnd w:id="498"/>
    </w:p>
    <w:p w14:paraId="50B63560" w14:textId="77777777" w:rsidR="00892409" w:rsidRPr="00892409" w:rsidRDefault="00892409" w:rsidP="00CD5349">
      <w:pPr>
        <w:rPr>
          <w:lang w:val="en-US"/>
        </w:rPr>
      </w:pPr>
      <w:r w:rsidRPr="00892409">
        <w:rPr>
          <w:lang w:val="en-US"/>
        </w:rPr>
        <w:t>Name: Text content</w:t>
      </w:r>
      <w:r w:rsidRPr="00892409">
        <w:rPr>
          <w:lang w:val="en-US"/>
        </w:rPr>
        <w:br/>
        <w:t>Definition: Textual material, or a pointer to a resource providing textual material. May be accompanied by basic information about its source and relationship to the source.</w:t>
      </w:r>
      <w:r w:rsidRPr="00892409">
        <w:rPr>
          <w:lang w:val="en-US"/>
        </w:rPr>
        <w:br/>
        <w:t>Code: '</w:t>
      </w:r>
      <w:proofErr w:type="spellStart"/>
      <w:r w:rsidRPr="00892409">
        <w:rPr>
          <w:rFonts w:ascii="Courier New" w:hAnsi="Courier New" w:cs="Courier New"/>
          <w:lang w:val="en-US"/>
        </w:rPr>
        <w:t>textContent</w:t>
      </w:r>
      <w:proofErr w:type="spellEnd"/>
      <w:r w:rsidRPr="00892409">
        <w:rPr>
          <w:lang w:val="en-US"/>
        </w:rPr>
        <w:t>'</w:t>
      </w:r>
      <w:r w:rsidRPr="00892409">
        <w:rPr>
          <w:lang w:val="en-US"/>
        </w:rPr>
        <w:br/>
        <w:t xml:space="preserve">Remarks: </w:t>
      </w:r>
      <w:proofErr w:type="spellStart"/>
      <w:r w:rsidRPr="00892409">
        <w:rPr>
          <w:lang w:val="en-US"/>
        </w:rPr>
        <w:t>textContent</w:t>
      </w:r>
      <w:proofErr w:type="spellEnd"/>
      <w:r w:rsidRPr="00892409">
        <w:rPr>
          <w:lang w:val="en-US"/>
        </w:rPr>
        <w:t xml:space="preserve"> is intended to allow text passages from other publications to be included in, or referenced by, instances of feature or information types. Exactly one of sub-attributes </w:t>
      </w:r>
      <w:proofErr w:type="spellStart"/>
      <w:r w:rsidRPr="00892409">
        <w:rPr>
          <w:lang w:val="en-US"/>
        </w:rPr>
        <w:t>onlineResource</w:t>
      </w:r>
      <w:proofErr w:type="spellEnd"/>
      <w:r w:rsidRPr="00892409">
        <w:rPr>
          <w:lang w:val="en-US"/>
        </w:rPr>
        <w:t xml:space="preserve"> or information must be completed in one instance of </w:t>
      </w:r>
      <w:proofErr w:type="spellStart"/>
      <w:r w:rsidRPr="00892409">
        <w:rPr>
          <w:lang w:val="en-US"/>
        </w:rPr>
        <w:t>textContent</w:t>
      </w:r>
      <w:proofErr w:type="spellEnd"/>
      <w:r w:rsidRPr="00892409">
        <w:rPr>
          <w:lang w:val="en-US"/>
        </w:rPr>
        <w:t xml:space="preserve">. Product specifications may restrict the use or content of </w:t>
      </w:r>
      <w:proofErr w:type="spellStart"/>
      <w:r w:rsidRPr="00892409">
        <w:rPr>
          <w:lang w:val="en-US"/>
        </w:rPr>
        <w:t>onlineResource</w:t>
      </w:r>
      <w:proofErr w:type="spellEnd"/>
      <w:r w:rsidRPr="00892409">
        <w:rPr>
          <w:lang w:val="en-US"/>
        </w:rPr>
        <w:t xml:space="preserve"> for security. For example, a product specification may forbid populating </w:t>
      </w:r>
      <w:proofErr w:type="spellStart"/>
      <w:r w:rsidRPr="00892409">
        <w:rPr>
          <w:lang w:val="en-US"/>
        </w:rPr>
        <w:t>onlineResource</w:t>
      </w:r>
      <w:proofErr w:type="spellEnd"/>
      <w:r w:rsidRPr="00892409">
        <w:rPr>
          <w:lang w:val="en-US"/>
        </w:rPr>
        <w:t>. Product specification authors must consider whether applications using the data product may be prevented from accessing off-system resources by security policies.</w:t>
      </w:r>
      <w:r w:rsidRPr="00892409">
        <w:rPr>
          <w:lang w:val="en-US"/>
        </w:rPr>
        <w:br/>
        <w:t>Aliases: TXTCON</w:t>
      </w:r>
    </w:p>
    <w:p w14:paraId="76253106"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25581DC1" w14:textId="77777777" w:rsidTr="00D0568F">
        <w:tc>
          <w:tcPr>
            <w:tcW w:w="9350" w:type="dxa"/>
          </w:tcPr>
          <w:p w14:paraId="4B9D9137" w14:textId="4E45020F" w:rsidR="00B75DA3" w:rsidRDefault="0077397B"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2FB1F7BA" wp14:editId="5C9546A6">
                  <wp:extent cx="2241402" cy="1394460"/>
                  <wp:effectExtent l="0" t="0" r="698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50548" cy="1400150"/>
                          </a:xfrm>
                          <a:prstGeom prst="rect">
                            <a:avLst/>
                          </a:prstGeom>
                        </pic:spPr>
                      </pic:pic>
                    </a:graphicData>
                  </a:graphic>
                </wp:inline>
              </w:drawing>
            </w:r>
            <w:r w:rsidR="007000C1">
              <w:rPr>
                <w:noProof/>
              </w:rPr>
              <w:t xml:space="preserve"> </w:t>
            </w:r>
            <w:r w:rsidR="004E174D">
              <w:rPr>
                <w:noProof/>
              </w:rPr>
              <w:drawing>
                <wp:inline distT="0" distB="0" distL="0" distR="0" wp14:anchorId="486CE559" wp14:editId="46B85684">
                  <wp:extent cx="1442673" cy="891540"/>
                  <wp:effectExtent l="0" t="0" r="5715"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448968" cy="895430"/>
                          </a:xfrm>
                          <a:prstGeom prst="rect">
                            <a:avLst/>
                          </a:prstGeom>
                        </pic:spPr>
                      </pic:pic>
                    </a:graphicData>
                  </a:graphic>
                </wp:inline>
              </w:drawing>
            </w:r>
          </w:p>
          <w:p w14:paraId="76D8D407"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p>
          <w:p w14:paraId="774B03B4"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p>
          <w:p w14:paraId="13DA17A4"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At least one of the sub-attributes must be populated.</w:t>
            </w:r>
          </w:p>
          <w:p w14:paraId="63F411B4" w14:textId="0F4B0222"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0BD6B389"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46B24817" w14:textId="4B48F81A" w:rsidR="00892409" w:rsidRPr="00892409" w:rsidRDefault="00892409" w:rsidP="000D47CE">
      <w:pPr>
        <w:pStyle w:val="Heading2"/>
        <w:rPr>
          <w:rFonts w:ascii="Times New Roman" w:hAnsi="Times New Roman" w:cs="Times New Roman"/>
          <w:sz w:val="24"/>
          <w:szCs w:val="24"/>
        </w:rPr>
      </w:pPr>
      <w:bookmarkStart w:id="499" w:name="idmarkerx16777217x163265"/>
      <w:bookmarkStart w:id="500" w:name="_Toc530055011"/>
      <w:bookmarkStart w:id="501" w:name="_Toc531133562"/>
      <w:bookmarkEnd w:id="499"/>
      <w:r w:rsidRPr="00892409">
        <w:t>Time intervals by day of week</w:t>
      </w:r>
      <w:bookmarkEnd w:id="500"/>
      <w:bookmarkEnd w:id="501"/>
    </w:p>
    <w:p w14:paraId="40847279" w14:textId="77777777" w:rsidR="00892409" w:rsidRPr="00892409" w:rsidRDefault="00892409" w:rsidP="00CD5349">
      <w:pPr>
        <w:rPr>
          <w:lang w:val="en-US"/>
        </w:rPr>
      </w:pPr>
      <w:r w:rsidRPr="00892409">
        <w:rPr>
          <w:lang w:val="en-US"/>
        </w:rPr>
        <w:t>Name: Time intervals by day of week</w:t>
      </w:r>
      <w:r w:rsidRPr="00892409">
        <w:rPr>
          <w:lang w:val="en-US"/>
        </w:rPr>
        <w:br/>
        <w:t>Definition: Time intervals by days of the week.</w:t>
      </w:r>
      <w:r w:rsidRPr="00892409">
        <w:rPr>
          <w:lang w:val="en-US"/>
        </w:rPr>
        <w:br/>
        <w:t>Code: '</w:t>
      </w:r>
      <w:proofErr w:type="spellStart"/>
      <w:r w:rsidRPr="00892409">
        <w:rPr>
          <w:rFonts w:ascii="Courier New" w:hAnsi="Courier New" w:cs="Courier New"/>
          <w:lang w:val="en-US"/>
        </w:rPr>
        <w:t>timeIntervalsByDayOfWeek</w:t>
      </w:r>
      <w:proofErr w:type="spellEnd"/>
      <w:r w:rsidRPr="00892409">
        <w:rPr>
          <w:lang w:val="en-US"/>
        </w:rPr>
        <w:t>'</w:t>
      </w:r>
      <w:r w:rsidRPr="00892409">
        <w:rPr>
          <w:lang w:val="en-US"/>
        </w:rPr>
        <w:br/>
        <w:t xml:space="preserve">Remarks: </w:t>
      </w:r>
      <w:r w:rsidRPr="00892409">
        <w:rPr>
          <w:lang w:val="en-US"/>
        </w:rPr>
        <w:br/>
        <w:t>Aliases: (none)</w:t>
      </w:r>
    </w:p>
    <w:p w14:paraId="3530FFED"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2B7C431F" w14:textId="77777777" w:rsidTr="00D0568F">
        <w:tc>
          <w:tcPr>
            <w:tcW w:w="9350" w:type="dxa"/>
          </w:tcPr>
          <w:p w14:paraId="0C79E8AC" w14:textId="682CBF13" w:rsidR="006D3661" w:rsidRDefault="0077397B" w:rsidP="006D3661">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59C9BE79" wp14:editId="5308F4C5">
                  <wp:extent cx="2235808" cy="14935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54072" cy="1505720"/>
                          </a:xfrm>
                          <a:prstGeom prst="rect">
                            <a:avLst/>
                          </a:prstGeom>
                        </pic:spPr>
                      </pic:pic>
                    </a:graphicData>
                  </a:graphic>
                </wp:inline>
              </w:drawing>
            </w:r>
            <w:r w:rsidR="004E174D">
              <w:rPr>
                <w:noProof/>
              </w:rPr>
              <w:t xml:space="preserve"> </w:t>
            </w:r>
            <w:r w:rsidR="004E174D">
              <w:rPr>
                <w:noProof/>
              </w:rPr>
              <w:drawing>
                <wp:inline distT="0" distB="0" distL="0" distR="0" wp14:anchorId="35EA677E" wp14:editId="20CA92D9">
                  <wp:extent cx="1135380" cy="1507927"/>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46232" cy="1522340"/>
                          </a:xfrm>
                          <a:prstGeom prst="rect">
                            <a:avLst/>
                          </a:prstGeom>
                        </pic:spPr>
                      </pic:pic>
                    </a:graphicData>
                  </a:graphic>
                </wp:inline>
              </w:drawing>
            </w:r>
          </w:p>
          <w:p w14:paraId="4B7A8124" w14:textId="77777777" w:rsidR="004E174D" w:rsidRPr="004E174D" w:rsidRDefault="004E174D" w:rsidP="004E174D">
            <w:pPr>
              <w:widowControl w:val="0"/>
              <w:autoSpaceDE w:val="0"/>
              <w:autoSpaceDN w:val="0"/>
              <w:adjustRightInd w:val="0"/>
              <w:rPr>
                <w:rFonts w:ascii="Times New Roman" w:eastAsiaTheme="minorEastAsia" w:hAnsi="Times New Roman" w:cs="Times New Roman"/>
                <w:sz w:val="20"/>
                <w:szCs w:val="24"/>
                <w:lang w:val="en-US"/>
              </w:rPr>
            </w:pPr>
            <w:r w:rsidRPr="004E174D">
              <w:rPr>
                <w:rFonts w:ascii="Times New Roman" w:eastAsiaTheme="minorEastAsia" w:hAnsi="Times New Roman" w:cs="Times New Roman"/>
                <w:sz w:val="20"/>
                <w:szCs w:val="24"/>
                <w:lang w:val="en-US"/>
              </w:rPr>
              <w:t xml:space="preserve">Values of </w:t>
            </w:r>
            <w:proofErr w:type="spellStart"/>
            <w:r w:rsidRPr="004E174D">
              <w:rPr>
                <w:rFonts w:ascii="Times New Roman" w:eastAsiaTheme="minorEastAsia" w:hAnsi="Times New Roman" w:cs="Times New Roman"/>
                <w:sz w:val="20"/>
                <w:szCs w:val="24"/>
                <w:lang w:val="en-US"/>
              </w:rPr>
              <w:t>dayOfWeekIsRange</w:t>
            </w:r>
            <w:proofErr w:type="spellEnd"/>
            <w:r w:rsidRPr="004E174D">
              <w:rPr>
                <w:rFonts w:ascii="Times New Roman" w:eastAsiaTheme="minorEastAsia" w:hAnsi="Times New Roman" w:cs="Times New Roman"/>
                <w:sz w:val="20"/>
                <w:szCs w:val="24"/>
                <w:lang w:val="en-US"/>
              </w:rPr>
              <w:t>:</w:t>
            </w:r>
          </w:p>
          <w:p w14:paraId="35B90E95" w14:textId="77777777" w:rsidR="004E174D" w:rsidRPr="001706F8" w:rsidRDefault="004E174D" w:rsidP="001706F8">
            <w:pPr>
              <w:pStyle w:val="ListParagraph"/>
              <w:widowControl w:val="0"/>
              <w:numPr>
                <w:ilvl w:val="0"/>
                <w:numId w:val="32"/>
              </w:numPr>
              <w:autoSpaceDE w:val="0"/>
              <w:autoSpaceDN w:val="0"/>
              <w:adjustRightInd w:val="0"/>
              <w:rPr>
                <w:rFonts w:ascii="Times New Roman" w:eastAsiaTheme="minorEastAsia" w:hAnsi="Times New Roman" w:cs="Times New Roman"/>
                <w:sz w:val="20"/>
                <w:szCs w:val="24"/>
                <w:lang w:val="en-US"/>
              </w:rPr>
            </w:pPr>
            <w:r w:rsidRPr="001706F8">
              <w:rPr>
                <w:rFonts w:ascii="Times New Roman" w:eastAsiaTheme="minorEastAsia" w:hAnsi="Times New Roman" w:cs="Times New Roman"/>
                <w:sz w:val="20"/>
                <w:szCs w:val="24"/>
                <w:lang w:val="en-US"/>
              </w:rPr>
              <w:t xml:space="preserve">True (1): </w:t>
            </w:r>
            <w:proofErr w:type="spellStart"/>
            <w:r w:rsidRPr="001706F8">
              <w:rPr>
                <w:rFonts w:ascii="Times New Roman" w:eastAsiaTheme="minorEastAsia" w:hAnsi="Times New Roman" w:cs="Times New Roman"/>
                <w:sz w:val="20"/>
                <w:szCs w:val="24"/>
                <w:lang w:val="en-US"/>
              </w:rPr>
              <w:t>dayOfWeek</w:t>
            </w:r>
            <w:proofErr w:type="spellEnd"/>
            <w:r w:rsidRPr="001706F8">
              <w:rPr>
                <w:rFonts w:ascii="Times New Roman" w:eastAsiaTheme="minorEastAsia" w:hAnsi="Times New Roman" w:cs="Times New Roman"/>
                <w:sz w:val="20"/>
                <w:szCs w:val="24"/>
                <w:lang w:val="en-US"/>
              </w:rPr>
              <w:t xml:space="preserve"> co-attribute encodes a range of days of the week</w:t>
            </w:r>
          </w:p>
          <w:p w14:paraId="163C1C65" w14:textId="61A4A08A" w:rsidR="004E174D" w:rsidRPr="001706F8" w:rsidRDefault="004E174D" w:rsidP="001706F8">
            <w:pPr>
              <w:pStyle w:val="ListParagraph"/>
              <w:widowControl w:val="0"/>
              <w:numPr>
                <w:ilvl w:val="0"/>
                <w:numId w:val="32"/>
              </w:numPr>
              <w:autoSpaceDE w:val="0"/>
              <w:autoSpaceDN w:val="0"/>
              <w:adjustRightInd w:val="0"/>
              <w:rPr>
                <w:rFonts w:ascii="Times New Roman" w:eastAsiaTheme="minorEastAsia" w:hAnsi="Times New Roman" w:cs="Times New Roman"/>
                <w:sz w:val="20"/>
                <w:szCs w:val="24"/>
                <w:lang w:val="en-US"/>
              </w:rPr>
            </w:pPr>
            <w:r w:rsidRPr="001706F8">
              <w:rPr>
                <w:rFonts w:ascii="Times New Roman" w:eastAsiaTheme="minorEastAsia" w:hAnsi="Times New Roman" w:cs="Times New Roman"/>
                <w:sz w:val="20"/>
                <w:szCs w:val="24"/>
                <w:lang w:val="en-US"/>
              </w:rPr>
              <w:t xml:space="preserve">False (0): </w:t>
            </w:r>
            <w:proofErr w:type="spellStart"/>
            <w:r w:rsidRPr="001706F8">
              <w:rPr>
                <w:rFonts w:ascii="Times New Roman" w:eastAsiaTheme="minorEastAsia" w:hAnsi="Times New Roman" w:cs="Times New Roman"/>
                <w:sz w:val="20"/>
                <w:szCs w:val="24"/>
                <w:lang w:val="en-US"/>
              </w:rPr>
              <w:t>dayOfWeek</w:t>
            </w:r>
            <w:proofErr w:type="spellEnd"/>
            <w:r w:rsidRPr="001706F8">
              <w:rPr>
                <w:rFonts w:ascii="Times New Roman" w:eastAsiaTheme="minorEastAsia" w:hAnsi="Times New Roman" w:cs="Times New Roman"/>
                <w:sz w:val="20"/>
                <w:szCs w:val="24"/>
                <w:lang w:val="en-US"/>
              </w:rPr>
              <w:t xml:space="preserve"> co-attribute encodes individual days of the week</w:t>
            </w:r>
          </w:p>
          <w:p w14:paraId="03AFADAC" w14:textId="77777777" w:rsidR="004E174D" w:rsidRDefault="004E174D" w:rsidP="004E174D">
            <w:pPr>
              <w:widowControl w:val="0"/>
              <w:autoSpaceDE w:val="0"/>
              <w:autoSpaceDN w:val="0"/>
              <w:adjustRightInd w:val="0"/>
              <w:rPr>
                <w:rFonts w:ascii="Times New Roman" w:eastAsiaTheme="minorEastAsia" w:hAnsi="Times New Roman" w:cs="Times New Roman"/>
                <w:sz w:val="20"/>
                <w:szCs w:val="24"/>
                <w:lang w:val="en-US"/>
              </w:rPr>
            </w:pPr>
          </w:p>
          <w:p w14:paraId="754BEC93" w14:textId="3F8CC3B0" w:rsidR="006D3661" w:rsidRDefault="004E174D" w:rsidP="006D3661">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r w:rsidR="006D3661">
              <w:rPr>
                <w:rFonts w:ascii="Times New Roman" w:eastAsiaTheme="minorEastAsia" w:hAnsi="Times New Roman" w:cs="Times New Roman"/>
                <w:sz w:val="20"/>
                <w:szCs w:val="24"/>
                <w:lang w:val="en-US"/>
              </w:rPr>
              <w:t>:</w:t>
            </w:r>
          </w:p>
          <w:p w14:paraId="20150AC9" w14:textId="67F06C8D" w:rsidR="006D3661" w:rsidRPr="006D3661" w:rsidRDefault="006D3661" w:rsidP="006D3661">
            <w:pPr>
              <w:pStyle w:val="ListParagraph"/>
              <w:widowControl w:val="0"/>
              <w:numPr>
                <w:ilvl w:val="0"/>
                <w:numId w:val="29"/>
              </w:numPr>
              <w:autoSpaceDE w:val="0"/>
              <w:autoSpaceDN w:val="0"/>
              <w:adjustRightInd w:val="0"/>
              <w:rPr>
                <w:rFonts w:ascii="Times New Roman" w:eastAsiaTheme="minorEastAsia" w:hAnsi="Times New Roman" w:cs="Times New Roman"/>
                <w:sz w:val="20"/>
                <w:szCs w:val="24"/>
                <w:lang w:val="en-US"/>
              </w:rPr>
            </w:pPr>
            <w:r w:rsidRPr="006D3661">
              <w:rPr>
                <w:rFonts w:ascii="Times New Roman" w:eastAsiaTheme="minorEastAsia" w:hAnsi="Times New Roman" w:cs="Times New Roman"/>
                <w:sz w:val="20"/>
                <w:szCs w:val="24"/>
                <w:lang w:val="en-US"/>
              </w:rPr>
              <w:t>At least one of (</w:t>
            </w:r>
            <w:proofErr w:type="spellStart"/>
            <w:r w:rsidRPr="006D3661">
              <w:rPr>
                <w:rFonts w:ascii="Times New Roman" w:eastAsiaTheme="minorEastAsia" w:hAnsi="Times New Roman" w:cs="Times New Roman"/>
                <w:sz w:val="20"/>
                <w:szCs w:val="24"/>
                <w:lang w:val="en-US"/>
              </w:rPr>
              <w:t>dayOfWeek</w:t>
            </w:r>
            <w:proofErr w:type="spellEnd"/>
            <w:r w:rsidRPr="006D3661">
              <w:rPr>
                <w:rFonts w:ascii="Times New Roman" w:eastAsiaTheme="minorEastAsia" w:hAnsi="Times New Roman" w:cs="Times New Roman"/>
                <w:sz w:val="20"/>
                <w:szCs w:val="24"/>
                <w:lang w:val="en-US"/>
              </w:rPr>
              <w:t xml:space="preserve">, </w:t>
            </w:r>
            <w:proofErr w:type="spellStart"/>
            <w:r w:rsidRPr="006D3661">
              <w:rPr>
                <w:rFonts w:ascii="Times New Roman" w:eastAsiaTheme="minorEastAsia" w:hAnsi="Times New Roman" w:cs="Times New Roman"/>
                <w:sz w:val="20"/>
                <w:szCs w:val="24"/>
                <w:lang w:val="en-US"/>
              </w:rPr>
              <w:t>timeOfDayStart</w:t>
            </w:r>
            <w:proofErr w:type="spellEnd"/>
            <w:r w:rsidRPr="006D3661">
              <w:rPr>
                <w:rFonts w:ascii="Times New Roman" w:eastAsiaTheme="minorEastAsia" w:hAnsi="Times New Roman" w:cs="Times New Roman"/>
                <w:sz w:val="20"/>
                <w:szCs w:val="24"/>
                <w:lang w:val="en-US"/>
              </w:rPr>
              <w:t xml:space="preserve">, </w:t>
            </w:r>
            <w:proofErr w:type="spellStart"/>
            <w:r w:rsidRPr="006D3661">
              <w:rPr>
                <w:rFonts w:ascii="Times New Roman" w:eastAsiaTheme="minorEastAsia" w:hAnsi="Times New Roman" w:cs="Times New Roman"/>
                <w:sz w:val="20"/>
                <w:szCs w:val="24"/>
                <w:lang w:val="en-US"/>
              </w:rPr>
              <w:t>timeOfDayEnd</w:t>
            </w:r>
            <w:proofErr w:type="spellEnd"/>
            <w:r w:rsidRPr="006D3661">
              <w:rPr>
                <w:rFonts w:ascii="Times New Roman" w:eastAsiaTheme="minorEastAsia" w:hAnsi="Times New Roman" w:cs="Times New Roman"/>
                <w:sz w:val="20"/>
                <w:szCs w:val="24"/>
                <w:lang w:val="en-US"/>
              </w:rPr>
              <w:t>) must be encoded</w:t>
            </w:r>
          </w:p>
          <w:p w14:paraId="0883C6FA" w14:textId="4FE684F1" w:rsidR="006D3661" w:rsidRPr="006D3661" w:rsidRDefault="006D3661" w:rsidP="006D3661">
            <w:pPr>
              <w:pStyle w:val="ListParagraph"/>
              <w:widowControl w:val="0"/>
              <w:numPr>
                <w:ilvl w:val="0"/>
                <w:numId w:val="29"/>
              </w:numPr>
              <w:autoSpaceDE w:val="0"/>
              <w:autoSpaceDN w:val="0"/>
              <w:adjustRightInd w:val="0"/>
              <w:rPr>
                <w:rFonts w:ascii="Times New Roman" w:eastAsiaTheme="minorEastAsia" w:hAnsi="Times New Roman" w:cs="Times New Roman"/>
                <w:sz w:val="20"/>
                <w:szCs w:val="24"/>
                <w:lang w:val="en-US"/>
              </w:rPr>
            </w:pPr>
            <w:r w:rsidRPr="006D3661">
              <w:rPr>
                <w:rFonts w:ascii="Times New Roman" w:eastAsiaTheme="minorEastAsia" w:hAnsi="Times New Roman" w:cs="Times New Roman"/>
                <w:sz w:val="20"/>
                <w:szCs w:val="24"/>
                <w:lang w:val="en-US"/>
              </w:rPr>
              <w:t xml:space="preserve">The number of </w:t>
            </w:r>
            <w:proofErr w:type="spellStart"/>
            <w:r w:rsidRPr="006D3661">
              <w:rPr>
                <w:rFonts w:ascii="Times New Roman" w:eastAsiaTheme="minorEastAsia" w:hAnsi="Times New Roman" w:cs="Times New Roman"/>
                <w:sz w:val="20"/>
                <w:szCs w:val="24"/>
                <w:lang w:val="en-US"/>
              </w:rPr>
              <w:t>timeOfDayStart</w:t>
            </w:r>
            <w:proofErr w:type="spellEnd"/>
            <w:r w:rsidRPr="006D3661">
              <w:rPr>
                <w:rFonts w:ascii="Times New Roman" w:eastAsiaTheme="minorEastAsia" w:hAnsi="Times New Roman" w:cs="Times New Roman"/>
                <w:sz w:val="20"/>
                <w:szCs w:val="24"/>
                <w:lang w:val="en-US"/>
              </w:rPr>
              <w:t xml:space="preserve"> and </w:t>
            </w:r>
            <w:proofErr w:type="spellStart"/>
            <w:r w:rsidRPr="006D3661">
              <w:rPr>
                <w:rFonts w:ascii="Times New Roman" w:eastAsiaTheme="minorEastAsia" w:hAnsi="Times New Roman" w:cs="Times New Roman"/>
                <w:sz w:val="20"/>
                <w:szCs w:val="24"/>
                <w:lang w:val="en-US"/>
              </w:rPr>
              <w:t>timeOfDayEnd</w:t>
            </w:r>
            <w:proofErr w:type="spellEnd"/>
            <w:r w:rsidRPr="006D3661">
              <w:rPr>
                <w:rFonts w:ascii="Times New Roman" w:eastAsiaTheme="minorEastAsia" w:hAnsi="Times New Roman" w:cs="Times New Roman"/>
                <w:sz w:val="20"/>
                <w:szCs w:val="24"/>
                <w:lang w:val="en-US"/>
              </w:rPr>
              <w:t xml:space="preserve"> attributes must be equal</w:t>
            </w:r>
          </w:p>
          <w:p w14:paraId="45E31BCC" w14:textId="78B7BA36" w:rsidR="004E174D" w:rsidRPr="001706F8" w:rsidRDefault="006D3661" w:rsidP="004E174D">
            <w:pPr>
              <w:pStyle w:val="ListParagraph"/>
              <w:widowControl w:val="0"/>
              <w:numPr>
                <w:ilvl w:val="0"/>
                <w:numId w:val="29"/>
              </w:numPr>
              <w:autoSpaceDE w:val="0"/>
              <w:autoSpaceDN w:val="0"/>
              <w:adjustRightInd w:val="0"/>
              <w:rPr>
                <w:lang w:val="en-US"/>
              </w:rPr>
            </w:pPr>
            <w:r w:rsidRPr="006D3661">
              <w:rPr>
                <w:rFonts w:ascii="Times New Roman" w:eastAsiaTheme="minorEastAsia" w:hAnsi="Times New Roman" w:cs="Times New Roman"/>
                <w:sz w:val="20"/>
                <w:szCs w:val="24"/>
                <w:lang w:val="en-US"/>
              </w:rPr>
              <w:t xml:space="preserve">If more than one </w:t>
            </w:r>
            <w:proofErr w:type="spellStart"/>
            <w:r w:rsidRPr="006D3661">
              <w:rPr>
                <w:rFonts w:ascii="Times New Roman" w:eastAsiaTheme="minorEastAsia" w:hAnsi="Times New Roman" w:cs="Times New Roman"/>
                <w:sz w:val="20"/>
                <w:szCs w:val="24"/>
                <w:lang w:val="en-US"/>
              </w:rPr>
              <w:t>dayOfWeek</w:t>
            </w:r>
            <w:proofErr w:type="spellEnd"/>
            <w:r w:rsidRPr="006D3661">
              <w:rPr>
                <w:rFonts w:ascii="Times New Roman" w:eastAsiaTheme="minorEastAsia" w:hAnsi="Times New Roman" w:cs="Times New Roman"/>
                <w:sz w:val="20"/>
                <w:szCs w:val="24"/>
                <w:lang w:val="en-US"/>
              </w:rPr>
              <w:t xml:space="preserve"> is encoded, then </w:t>
            </w:r>
            <w:proofErr w:type="spellStart"/>
            <w:r w:rsidRPr="006D3661">
              <w:rPr>
                <w:rFonts w:ascii="Times New Roman" w:eastAsiaTheme="minorEastAsia" w:hAnsi="Times New Roman" w:cs="Times New Roman"/>
                <w:sz w:val="20"/>
                <w:szCs w:val="24"/>
                <w:lang w:val="en-US"/>
              </w:rPr>
              <w:t>dayOfWeek</w:t>
            </w:r>
            <w:r w:rsidR="00323963">
              <w:rPr>
                <w:rFonts w:ascii="Times New Roman" w:eastAsiaTheme="minorEastAsia" w:hAnsi="Times New Roman" w:cs="Times New Roman"/>
                <w:sz w:val="20"/>
                <w:szCs w:val="24"/>
                <w:lang w:val="en-US"/>
              </w:rPr>
              <w:t>Is</w:t>
            </w:r>
            <w:r w:rsidRPr="006D3661">
              <w:rPr>
                <w:rFonts w:ascii="Times New Roman" w:eastAsiaTheme="minorEastAsia" w:hAnsi="Times New Roman" w:cs="Times New Roman"/>
                <w:sz w:val="20"/>
                <w:szCs w:val="24"/>
                <w:lang w:val="en-US"/>
              </w:rPr>
              <w:t>Range</w:t>
            </w:r>
            <w:proofErr w:type="spellEnd"/>
            <w:r w:rsidRPr="006D3661">
              <w:rPr>
                <w:rFonts w:ascii="Times New Roman" w:eastAsiaTheme="minorEastAsia" w:hAnsi="Times New Roman" w:cs="Times New Roman"/>
                <w:sz w:val="20"/>
                <w:szCs w:val="24"/>
                <w:lang w:val="en-US"/>
              </w:rPr>
              <w:t xml:space="preserve"> must be encoded.</w:t>
            </w:r>
          </w:p>
          <w:p w14:paraId="407A3627" w14:textId="4B102833" w:rsidR="004E174D" w:rsidRPr="004E174D" w:rsidRDefault="004E174D" w:rsidP="001706F8">
            <w:pPr>
              <w:widowControl w:val="0"/>
              <w:autoSpaceDE w:val="0"/>
              <w:autoSpaceDN w:val="0"/>
              <w:adjustRightInd w:val="0"/>
              <w:rPr>
                <w:lang w:val="en-US"/>
              </w:rPr>
            </w:pPr>
          </w:p>
        </w:tc>
      </w:tr>
    </w:tbl>
    <w:p w14:paraId="33D6E4D7" w14:textId="093E0F64"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5615D95B" w14:textId="2E0CBEA4" w:rsidR="00892409" w:rsidRPr="00892409" w:rsidRDefault="00892409" w:rsidP="000D47CE">
      <w:pPr>
        <w:pStyle w:val="Heading2"/>
        <w:rPr>
          <w:rFonts w:ascii="Times New Roman" w:hAnsi="Times New Roman" w:cs="Times New Roman"/>
          <w:sz w:val="24"/>
          <w:szCs w:val="24"/>
        </w:rPr>
      </w:pPr>
      <w:bookmarkStart w:id="502" w:name="idmarkerx16777217x164806"/>
      <w:bookmarkStart w:id="503" w:name="_Toc530055012"/>
      <w:bookmarkStart w:id="504" w:name="_Toc531133563"/>
      <w:bookmarkEnd w:id="502"/>
      <w:proofErr w:type="spellStart"/>
      <w:r w:rsidRPr="00892409">
        <w:t>Underkeel</w:t>
      </w:r>
      <w:proofErr w:type="spellEnd"/>
      <w:r w:rsidRPr="00892409">
        <w:t xml:space="preserve"> allowance</w:t>
      </w:r>
      <w:bookmarkEnd w:id="503"/>
      <w:bookmarkEnd w:id="504"/>
    </w:p>
    <w:p w14:paraId="1F405C51" w14:textId="77777777" w:rsidR="00892409" w:rsidRPr="00892409" w:rsidRDefault="00892409" w:rsidP="00CD5349">
      <w:pPr>
        <w:rPr>
          <w:lang w:val="en-US"/>
        </w:rPr>
      </w:pPr>
      <w:r w:rsidRPr="00892409">
        <w:rPr>
          <w:lang w:val="en-US"/>
        </w:rPr>
        <w:t xml:space="preserve">Name: </w:t>
      </w:r>
      <w:proofErr w:type="spellStart"/>
      <w:r w:rsidRPr="00892409">
        <w:rPr>
          <w:lang w:val="en-US"/>
        </w:rPr>
        <w:t>Underkeel</w:t>
      </w:r>
      <w:proofErr w:type="spellEnd"/>
      <w:r w:rsidRPr="00892409">
        <w:rPr>
          <w:lang w:val="en-US"/>
        </w:rPr>
        <w:t xml:space="preserve"> allowance</w:t>
      </w:r>
      <w:r w:rsidRPr="00892409">
        <w:rPr>
          <w:lang w:val="en-US"/>
        </w:rPr>
        <w:br/>
        <w:t xml:space="preserve">Definition: A fixed figure, or a figure derived by calculation, which is added to draught in order to maintain the minimum </w:t>
      </w:r>
      <w:proofErr w:type="spellStart"/>
      <w:r w:rsidRPr="00892409">
        <w:rPr>
          <w:lang w:val="en-US"/>
        </w:rPr>
        <w:t>underkeel</w:t>
      </w:r>
      <w:proofErr w:type="spellEnd"/>
      <w:r w:rsidRPr="00892409">
        <w:rPr>
          <w:lang w:val="en-US"/>
        </w:rPr>
        <w:t xml:space="preserve"> clearance taking into account the vessel's static and dynamic characteristics, sea state, information from real time sensors and weather forecast, the reliability of the chart and variance from predicted height of tide or water level.</w:t>
      </w:r>
      <w:r w:rsidRPr="00892409">
        <w:rPr>
          <w:lang w:val="en-US"/>
        </w:rPr>
        <w:br/>
        <w:t>Code: '</w:t>
      </w:r>
      <w:proofErr w:type="spellStart"/>
      <w:r w:rsidRPr="00892409">
        <w:rPr>
          <w:rFonts w:ascii="Courier New" w:hAnsi="Courier New" w:cs="Courier New"/>
          <w:lang w:val="en-US"/>
        </w:rPr>
        <w:t>underkeelAllowance</w:t>
      </w:r>
      <w:proofErr w:type="spellEnd"/>
      <w:r w:rsidRPr="00892409">
        <w:rPr>
          <w:lang w:val="en-US"/>
        </w:rPr>
        <w:t>'</w:t>
      </w:r>
      <w:r w:rsidRPr="00892409">
        <w:rPr>
          <w:lang w:val="en-US"/>
        </w:rPr>
        <w:br/>
        <w:t xml:space="preserve">Remarks: </w:t>
      </w:r>
      <w:r w:rsidRPr="00892409">
        <w:rPr>
          <w:lang w:val="en-US"/>
        </w:rPr>
        <w:br/>
        <w:t>Aliases: UKALNS</w:t>
      </w:r>
    </w:p>
    <w:p w14:paraId="22AA64F8" w14:textId="77777777" w:rsidR="00892409" w:rsidRPr="00892409" w:rsidRDefault="00892409" w:rsidP="00892409">
      <w:pPr>
        <w:widowControl w:val="0"/>
        <w:autoSpaceDE w:val="0"/>
        <w:autoSpaceDN w:val="0"/>
        <w:adjustRightInd w:val="0"/>
        <w:spacing w:after="0" w:line="240" w:lineRule="auto"/>
        <w:jc w:val="center"/>
        <w:rPr>
          <w:rFonts w:ascii="Times New Roman" w:eastAsiaTheme="minorEastAsia" w:hAnsi="Times New Roman" w:cs="Times New Roman"/>
          <w:sz w:val="20"/>
          <w:szCs w:val="24"/>
          <w:lang w:val="en-US"/>
        </w:rPr>
      </w:pPr>
    </w:p>
    <w:tbl>
      <w:tblPr>
        <w:tblStyle w:val="TableGrid"/>
        <w:tblW w:w="0" w:type="auto"/>
        <w:tblLook w:val="04A0" w:firstRow="1" w:lastRow="0" w:firstColumn="1" w:lastColumn="0" w:noHBand="0" w:noVBand="1"/>
      </w:tblPr>
      <w:tblGrid>
        <w:gridCol w:w="9350"/>
      </w:tblGrid>
      <w:tr w:rsidR="00B75DA3" w14:paraId="65AFB340" w14:textId="77777777" w:rsidTr="00D0568F">
        <w:tc>
          <w:tcPr>
            <w:tcW w:w="9350" w:type="dxa"/>
          </w:tcPr>
          <w:p w14:paraId="41918DD0" w14:textId="4E965538" w:rsidR="00B75DA3" w:rsidRDefault="000F5A70"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64802EFB" wp14:editId="71FF2EC9">
                  <wp:extent cx="3040379" cy="1280160"/>
                  <wp:effectExtent l="0" t="0" r="825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47173" cy="1283021"/>
                          </a:xfrm>
                          <a:prstGeom prst="rect">
                            <a:avLst/>
                          </a:prstGeom>
                        </pic:spPr>
                      </pic:pic>
                    </a:graphicData>
                  </a:graphic>
                </wp:inline>
              </w:drawing>
            </w:r>
            <w:r w:rsidR="004A299C">
              <w:rPr>
                <w:noProof/>
              </w:rPr>
              <w:t xml:space="preserve"> </w:t>
            </w:r>
            <w:r w:rsidR="004A299C">
              <w:rPr>
                <w:noProof/>
              </w:rPr>
              <w:drawing>
                <wp:inline distT="0" distB="0" distL="0" distR="0" wp14:anchorId="5D4617ED" wp14:editId="069B763D">
                  <wp:extent cx="1380021" cy="8458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85167" cy="848974"/>
                          </a:xfrm>
                          <a:prstGeom prst="rect">
                            <a:avLst/>
                          </a:prstGeom>
                        </pic:spPr>
                      </pic:pic>
                    </a:graphicData>
                  </a:graphic>
                </wp:inline>
              </w:drawing>
            </w:r>
          </w:p>
          <w:p w14:paraId="07FA2B86"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p>
          <w:p w14:paraId="236467AF" w14:textId="77777777"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Remarks:</w:t>
            </w:r>
          </w:p>
          <w:p w14:paraId="5DEA5A4C" w14:textId="29C3B76B" w:rsidR="006F0264" w:rsidRDefault="006F0264" w:rsidP="006F0264">
            <w:pPr>
              <w:widowControl w:val="0"/>
              <w:autoSpaceDE w:val="0"/>
              <w:autoSpaceDN w:val="0"/>
              <w:adjustRightInd w:val="0"/>
              <w:rPr>
                <w:rFonts w:ascii="Times New Roman" w:eastAsiaTheme="minorEastAsia" w:hAnsi="Times New Roman" w:cs="Times New Roman"/>
                <w:sz w:val="20"/>
                <w:szCs w:val="24"/>
                <w:lang w:val="en-US"/>
              </w:rPr>
            </w:pPr>
            <w:r>
              <w:rPr>
                <w:rFonts w:ascii="Times New Roman" w:eastAsiaTheme="minorEastAsia" w:hAnsi="Times New Roman" w:cs="Times New Roman"/>
                <w:sz w:val="20"/>
                <w:szCs w:val="24"/>
                <w:lang w:val="en-US"/>
              </w:rPr>
              <w:t xml:space="preserve">At least one of the sub-attributes </w:t>
            </w:r>
            <w:proofErr w:type="spellStart"/>
            <w:r>
              <w:rPr>
                <w:rFonts w:ascii="Times New Roman" w:eastAsiaTheme="minorEastAsia" w:hAnsi="Times New Roman" w:cs="Times New Roman"/>
                <w:sz w:val="20"/>
                <w:szCs w:val="24"/>
                <w:lang w:val="en-US"/>
              </w:rPr>
              <w:t>underkeelAllowance</w:t>
            </w:r>
            <w:proofErr w:type="spellEnd"/>
            <w:r>
              <w:rPr>
                <w:rFonts w:ascii="Times New Roman" w:eastAsiaTheme="minorEastAsia" w:hAnsi="Times New Roman" w:cs="Times New Roman"/>
                <w:sz w:val="20"/>
                <w:szCs w:val="24"/>
                <w:lang w:val="en-US"/>
              </w:rPr>
              <w:t xml:space="preserve"> Fixed/</w:t>
            </w:r>
            <w:proofErr w:type="spellStart"/>
            <w:r>
              <w:rPr>
                <w:rFonts w:ascii="Times New Roman" w:eastAsiaTheme="minorEastAsia" w:hAnsi="Times New Roman" w:cs="Times New Roman"/>
                <w:sz w:val="20"/>
                <w:szCs w:val="24"/>
                <w:lang w:val="en-US"/>
              </w:rPr>
              <w:t>BeamBased</w:t>
            </w:r>
            <w:proofErr w:type="spellEnd"/>
            <w:r>
              <w:rPr>
                <w:rFonts w:ascii="Times New Roman" w:eastAsiaTheme="minorEastAsia" w:hAnsi="Times New Roman" w:cs="Times New Roman"/>
                <w:sz w:val="20"/>
                <w:szCs w:val="24"/>
                <w:lang w:val="en-US"/>
              </w:rPr>
              <w:t>/</w:t>
            </w:r>
            <w:proofErr w:type="spellStart"/>
            <w:r>
              <w:rPr>
                <w:rFonts w:ascii="Times New Roman" w:eastAsiaTheme="minorEastAsia" w:hAnsi="Times New Roman" w:cs="Times New Roman"/>
                <w:sz w:val="20"/>
                <w:szCs w:val="24"/>
                <w:lang w:val="en-US"/>
              </w:rPr>
              <w:t>DraughtBased</w:t>
            </w:r>
            <w:proofErr w:type="spellEnd"/>
            <w:r>
              <w:rPr>
                <w:rFonts w:ascii="Times New Roman" w:eastAsiaTheme="minorEastAsia" w:hAnsi="Times New Roman" w:cs="Times New Roman"/>
                <w:sz w:val="20"/>
                <w:szCs w:val="24"/>
                <w:lang w:val="en-US"/>
              </w:rPr>
              <w:t xml:space="preserve"> must be encoded.</w:t>
            </w:r>
          </w:p>
          <w:p w14:paraId="5927C4A4" w14:textId="6AB023B7" w:rsidR="006F0264" w:rsidRDefault="006F0264" w:rsidP="00D0568F">
            <w:pPr>
              <w:widowControl w:val="0"/>
              <w:autoSpaceDE w:val="0"/>
              <w:autoSpaceDN w:val="0"/>
              <w:adjustRightInd w:val="0"/>
              <w:rPr>
                <w:rFonts w:ascii="Times New Roman" w:eastAsiaTheme="minorEastAsia" w:hAnsi="Times New Roman" w:cs="Times New Roman"/>
                <w:sz w:val="20"/>
                <w:szCs w:val="24"/>
                <w:lang w:val="en-US"/>
              </w:rPr>
            </w:pPr>
          </w:p>
        </w:tc>
      </w:tr>
    </w:tbl>
    <w:p w14:paraId="7DF03EC1" w14:textId="77777777"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p w14:paraId="04A468F4" w14:textId="5C6BBAB2" w:rsidR="00892409" w:rsidRPr="00892409" w:rsidRDefault="00892409" w:rsidP="000D47CE">
      <w:pPr>
        <w:pStyle w:val="Heading2"/>
        <w:rPr>
          <w:rFonts w:ascii="Times New Roman" w:hAnsi="Times New Roman" w:cs="Times New Roman"/>
          <w:sz w:val="24"/>
          <w:szCs w:val="24"/>
        </w:rPr>
      </w:pPr>
      <w:bookmarkStart w:id="505" w:name="idmarkerx16777217x166305"/>
      <w:bookmarkStart w:id="506" w:name="_Toc530055013"/>
      <w:bookmarkStart w:id="507" w:name="_Toc531133564"/>
      <w:bookmarkEnd w:id="505"/>
      <w:r w:rsidRPr="00892409">
        <w:t>Vessels measurements</w:t>
      </w:r>
      <w:bookmarkEnd w:id="506"/>
      <w:bookmarkEnd w:id="507"/>
    </w:p>
    <w:p w14:paraId="6B4976F8" w14:textId="5B026074" w:rsidR="00892409" w:rsidRPr="00892409" w:rsidRDefault="00892409" w:rsidP="00CD5349">
      <w:pPr>
        <w:rPr>
          <w:lang w:val="en-US"/>
        </w:rPr>
      </w:pPr>
      <w:r w:rsidRPr="00892409">
        <w:rPr>
          <w:lang w:val="en-US"/>
        </w:rPr>
        <w:t>Name: Vessels measurements</w:t>
      </w:r>
      <w:r w:rsidRPr="00892409">
        <w:rPr>
          <w:lang w:val="en-US"/>
        </w:rPr>
        <w:br/>
        <w:t>Definition: Terms and definitions specifically related to vessels</w:t>
      </w:r>
      <w:r w:rsidRPr="00892409">
        <w:rPr>
          <w:lang w:val="en-US"/>
        </w:rPr>
        <w:br/>
      </w:r>
      <w:r w:rsidRPr="00892409">
        <w:rPr>
          <w:lang w:val="en-US"/>
        </w:rPr>
        <w:lastRenderedPageBreak/>
        <w:t>Code: '</w:t>
      </w:r>
      <w:proofErr w:type="spellStart"/>
      <w:r w:rsidRPr="00892409">
        <w:rPr>
          <w:rFonts w:ascii="Courier New" w:hAnsi="Courier New" w:cs="Courier New"/>
          <w:lang w:val="en-US"/>
        </w:rPr>
        <w:t>vesselsMeasurements</w:t>
      </w:r>
      <w:proofErr w:type="spellEnd"/>
      <w:r w:rsidRPr="00892409">
        <w:rPr>
          <w:lang w:val="en-US"/>
        </w:rPr>
        <w:t>'</w:t>
      </w:r>
      <w:r w:rsidRPr="00892409">
        <w:rPr>
          <w:lang w:val="en-US"/>
        </w:rPr>
        <w:br/>
        <w:t xml:space="preserve">Remarks: </w:t>
      </w:r>
      <w:r w:rsidRPr="00892409">
        <w:rPr>
          <w:lang w:val="en-US"/>
        </w:rPr>
        <w:br/>
        <w:t>Aliases: VSLMSM</w:t>
      </w:r>
    </w:p>
    <w:p w14:paraId="6231BADD" w14:textId="77777777" w:rsidR="00B75DA3"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r w:rsidRPr="00892409">
        <w:rPr>
          <w:rFonts w:ascii="Times New Roman" w:eastAsiaTheme="minorEastAsia" w:hAnsi="Times New Roman" w:cs="Times New Roman"/>
          <w:sz w:val="20"/>
          <w:szCs w:val="24"/>
          <w:lang w:val="en-US"/>
        </w:rPr>
        <w:br/>
      </w:r>
    </w:p>
    <w:tbl>
      <w:tblPr>
        <w:tblStyle w:val="TableGrid"/>
        <w:tblW w:w="0" w:type="auto"/>
        <w:tblLook w:val="04A0" w:firstRow="1" w:lastRow="0" w:firstColumn="1" w:lastColumn="0" w:noHBand="0" w:noVBand="1"/>
      </w:tblPr>
      <w:tblGrid>
        <w:gridCol w:w="9350"/>
      </w:tblGrid>
      <w:tr w:rsidR="00B75DA3" w14:paraId="63115DDF" w14:textId="77777777" w:rsidTr="00D304FC">
        <w:tc>
          <w:tcPr>
            <w:tcW w:w="9350" w:type="dxa"/>
            <w:tcMar>
              <w:top w:w="58" w:type="dxa"/>
              <w:left w:w="115" w:type="dxa"/>
              <w:bottom w:w="58" w:type="dxa"/>
              <w:right w:w="115" w:type="dxa"/>
            </w:tcMar>
          </w:tcPr>
          <w:p w14:paraId="28DA8AF3" w14:textId="51D6610F" w:rsidR="00B75DA3" w:rsidRDefault="000F5A70" w:rsidP="00D0568F">
            <w:pPr>
              <w:widowControl w:val="0"/>
              <w:autoSpaceDE w:val="0"/>
              <w:autoSpaceDN w:val="0"/>
              <w:adjustRightInd w:val="0"/>
              <w:rPr>
                <w:rFonts w:ascii="Times New Roman" w:eastAsiaTheme="minorEastAsia" w:hAnsi="Times New Roman" w:cs="Times New Roman"/>
                <w:sz w:val="20"/>
                <w:szCs w:val="24"/>
                <w:lang w:val="en-US"/>
              </w:rPr>
            </w:pPr>
            <w:r>
              <w:rPr>
                <w:noProof/>
              </w:rPr>
              <w:drawing>
                <wp:inline distT="0" distB="0" distL="0" distR="0" wp14:anchorId="3B6C33FA" wp14:editId="2523C252">
                  <wp:extent cx="2712720" cy="1388545"/>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19908" cy="1392224"/>
                          </a:xfrm>
                          <a:prstGeom prst="rect">
                            <a:avLst/>
                          </a:prstGeom>
                        </pic:spPr>
                      </pic:pic>
                    </a:graphicData>
                  </a:graphic>
                </wp:inline>
              </w:drawing>
            </w:r>
            <w:r w:rsidR="004A299C">
              <w:rPr>
                <w:noProof/>
              </w:rPr>
              <w:t xml:space="preserve"> </w:t>
            </w:r>
            <w:r w:rsidR="004A299C">
              <w:rPr>
                <w:noProof/>
              </w:rPr>
              <w:drawing>
                <wp:inline distT="0" distB="0" distL="0" distR="0" wp14:anchorId="5C7854A6" wp14:editId="7C759077">
                  <wp:extent cx="1727332" cy="139446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35365" cy="1400945"/>
                          </a:xfrm>
                          <a:prstGeom prst="rect">
                            <a:avLst/>
                          </a:prstGeom>
                        </pic:spPr>
                      </pic:pic>
                    </a:graphicData>
                  </a:graphic>
                </wp:inline>
              </w:drawing>
            </w:r>
            <w:r w:rsidR="004A299C">
              <w:rPr>
                <w:noProof/>
              </w:rPr>
              <w:t xml:space="preserve"> </w:t>
            </w:r>
            <w:r w:rsidR="004A299C">
              <w:rPr>
                <w:noProof/>
              </w:rPr>
              <w:drawing>
                <wp:inline distT="0" distB="0" distL="0" distR="0" wp14:anchorId="6068CE36" wp14:editId="3FFBCE5B">
                  <wp:extent cx="2744255" cy="23317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48042" cy="2334937"/>
                          </a:xfrm>
                          <a:prstGeom prst="rect">
                            <a:avLst/>
                          </a:prstGeom>
                        </pic:spPr>
                      </pic:pic>
                    </a:graphicData>
                  </a:graphic>
                </wp:inline>
              </w:drawing>
            </w:r>
            <w:r w:rsidR="004A299C">
              <w:rPr>
                <w:noProof/>
              </w:rPr>
              <w:t xml:space="preserve"> </w:t>
            </w:r>
            <w:r w:rsidR="004A299C">
              <w:rPr>
                <w:noProof/>
              </w:rPr>
              <w:drawing>
                <wp:inline distT="0" distB="0" distL="0" distR="0" wp14:anchorId="0E21B758" wp14:editId="3D673083">
                  <wp:extent cx="2487047" cy="2613660"/>
                  <wp:effectExtent l="0" t="0" r="889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89536" cy="2616276"/>
                          </a:xfrm>
                          <a:prstGeom prst="rect">
                            <a:avLst/>
                          </a:prstGeom>
                        </pic:spPr>
                      </pic:pic>
                    </a:graphicData>
                  </a:graphic>
                </wp:inline>
              </w:drawing>
            </w:r>
          </w:p>
        </w:tc>
      </w:tr>
    </w:tbl>
    <w:p w14:paraId="7C65F410" w14:textId="207C78C4" w:rsidR="00892409" w:rsidRPr="00892409" w:rsidRDefault="00892409" w:rsidP="00892409">
      <w:pPr>
        <w:widowControl w:val="0"/>
        <w:autoSpaceDE w:val="0"/>
        <w:autoSpaceDN w:val="0"/>
        <w:adjustRightInd w:val="0"/>
        <w:spacing w:after="0" w:line="240" w:lineRule="auto"/>
        <w:rPr>
          <w:rFonts w:ascii="Times New Roman" w:eastAsiaTheme="minorEastAsia" w:hAnsi="Times New Roman" w:cs="Times New Roman"/>
          <w:sz w:val="20"/>
          <w:szCs w:val="24"/>
          <w:lang w:val="en-US"/>
        </w:rPr>
      </w:pPr>
    </w:p>
    <w:p w14:paraId="6FFCA8EC" w14:textId="4FBDC904" w:rsidR="00892409" w:rsidRDefault="00892409">
      <w:pPr>
        <w:rPr>
          <w:rFonts w:ascii="Times New Roman" w:eastAsiaTheme="minorEastAsia" w:hAnsi="Times New Roman" w:cs="Times New Roman"/>
          <w:sz w:val="20"/>
          <w:szCs w:val="24"/>
          <w:lang w:val="en-US"/>
        </w:rPr>
      </w:pPr>
    </w:p>
    <w:p w14:paraId="3ED578E4" w14:textId="439BAC69" w:rsidR="006C14DE" w:rsidRPr="00616979" w:rsidRDefault="001875EA" w:rsidP="001706F8">
      <w:pPr>
        <w:pStyle w:val="Heading1"/>
      </w:pPr>
      <w:bookmarkStart w:id="508" w:name="_Toc531133565"/>
      <w:r w:rsidRPr="001875EA">
        <w:t>O</w:t>
      </w:r>
      <w:r w:rsidR="00023DA3" w:rsidRPr="001875EA">
        <w:t xml:space="preserve">ther </w:t>
      </w:r>
      <w:r w:rsidRPr="00616979">
        <w:t>elements</w:t>
      </w:r>
      <w:bookmarkEnd w:id="508"/>
    </w:p>
    <w:p w14:paraId="3867F832" w14:textId="65C7F8AB" w:rsidR="001875EA" w:rsidRDefault="001875EA" w:rsidP="00CD5349">
      <w:r>
        <w:t>Roles, associations, and simple attributes are described in the printable Feature Catalogue (Appendix C-1) and are not described in this DCEG.</w:t>
      </w:r>
    </w:p>
    <w:p w14:paraId="3EBECF5A" w14:textId="77777777" w:rsidR="001875EA" w:rsidRDefault="001875EA">
      <w:pPr>
        <w:rPr>
          <w:rFonts w:cstheme="minorHAnsi"/>
        </w:rPr>
      </w:pPr>
    </w:p>
    <w:p w14:paraId="50F6BB83" w14:textId="77777777" w:rsidR="00892409" w:rsidRPr="00ED455F" w:rsidRDefault="00892409">
      <w:pPr>
        <w:rPr>
          <w:rFonts w:cstheme="minorHAnsi"/>
        </w:rPr>
      </w:pPr>
    </w:p>
    <w:sectPr w:rsidR="00892409" w:rsidRPr="00ED455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B4B8B" w14:textId="77777777" w:rsidR="00587865" w:rsidRDefault="00587865" w:rsidP="00F96B13">
      <w:pPr>
        <w:spacing w:after="0" w:line="240" w:lineRule="auto"/>
      </w:pPr>
      <w:r>
        <w:separator/>
      </w:r>
    </w:p>
  </w:endnote>
  <w:endnote w:type="continuationSeparator" w:id="0">
    <w:p w14:paraId="37FDFE8B" w14:textId="77777777" w:rsidR="00587865" w:rsidRDefault="00587865" w:rsidP="00F96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Arial Bold">
    <w:altName w:val="Arial"/>
    <w:panose1 w:val="020B07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746706"/>
      <w:docPartObj>
        <w:docPartGallery w:val="Page Numbers (Bottom of Page)"/>
        <w:docPartUnique/>
      </w:docPartObj>
    </w:sdtPr>
    <w:sdtEndPr>
      <w:rPr>
        <w:noProof/>
      </w:rPr>
    </w:sdtEndPr>
    <w:sdtContent>
      <w:p w14:paraId="5267AA89" w14:textId="7FBB84DF" w:rsidR="00FF4F4C" w:rsidRDefault="00FF4F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1898FC" w14:textId="77777777" w:rsidR="00FF4F4C" w:rsidRDefault="00FF4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E008F" w14:textId="77777777" w:rsidR="00587865" w:rsidRDefault="00587865" w:rsidP="00F96B13">
      <w:pPr>
        <w:spacing w:after="0" w:line="240" w:lineRule="auto"/>
      </w:pPr>
      <w:r>
        <w:separator/>
      </w:r>
    </w:p>
  </w:footnote>
  <w:footnote w:type="continuationSeparator" w:id="0">
    <w:p w14:paraId="40E2A3C1" w14:textId="77777777" w:rsidR="00587865" w:rsidRDefault="00587865" w:rsidP="00F96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C4031"/>
    <w:multiLevelType w:val="hybridMultilevel"/>
    <w:tmpl w:val="82E4E884"/>
    <w:lvl w:ilvl="0" w:tplc="9C0848DE">
      <w:start w:val="1"/>
      <w:numFmt w:val="bullet"/>
      <w:lvlText w:val=""/>
      <w:lvlJc w:val="left"/>
      <w:pPr>
        <w:tabs>
          <w:tab w:val="num" w:pos="360"/>
        </w:tabs>
        <w:ind w:left="360" w:hanging="360"/>
      </w:pPr>
      <w:rPr>
        <w:rFonts w:ascii="Symbol" w:hAnsi="Symbol" w:hint="default"/>
        <w:sz w:val="20"/>
      </w:rPr>
    </w:lvl>
    <w:lvl w:ilvl="1" w:tplc="982C5758">
      <w:start w:val="1"/>
      <w:numFmt w:val="bullet"/>
      <w:lvlText w:val=""/>
      <w:lvlJc w:val="left"/>
      <w:pPr>
        <w:tabs>
          <w:tab w:val="num" w:pos="1440"/>
        </w:tabs>
        <w:ind w:left="1440" w:hanging="360"/>
      </w:pPr>
      <w:rPr>
        <w:rFonts w:ascii="Symbol" w:hAnsi="Symbol" w:hint="default"/>
        <w:color w:val="auto"/>
        <w:sz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F97AAA"/>
    <w:multiLevelType w:val="hybridMultilevel"/>
    <w:tmpl w:val="52340D9A"/>
    <w:lvl w:ilvl="0" w:tplc="9C0848DE">
      <w:start w:val="1"/>
      <w:numFmt w:val="bullet"/>
      <w:lvlText w:val=""/>
      <w:lvlJc w:val="left"/>
      <w:pPr>
        <w:tabs>
          <w:tab w:val="num" w:pos="360"/>
        </w:tabs>
        <w:ind w:left="36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376397E"/>
    <w:multiLevelType w:val="hybridMultilevel"/>
    <w:tmpl w:val="3E246DAC"/>
    <w:lvl w:ilvl="0" w:tplc="89F4D41E">
      <w:start w:val="9"/>
      <w:numFmt w:val="lowerLetter"/>
      <w:lvlText w:val="(%1)"/>
      <w:lvlJc w:val="left"/>
      <w:pPr>
        <w:ind w:left="720" w:hanging="360"/>
      </w:pPr>
      <w:rPr>
        <w:rFonts w:hint="eastAsia"/>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9A17C20"/>
    <w:multiLevelType w:val="hybridMultilevel"/>
    <w:tmpl w:val="23B06EAC"/>
    <w:lvl w:ilvl="0" w:tplc="10090017">
      <w:start w:val="1"/>
      <w:numFmt w:val="lowerLetter"/>
      <w:lvlText w:val="%1)"/>
      <w:lvlJc w:val="left"/>
      <w:pPr>
        <w:ind w:left="720" w:hanging="360"/>
      </w:pPr>
    </w:lvl>
    <w:lvl w:ilvl="1" w:tplc="2464997A">
      <w:start w:val="1"/>
      <w:numFmt w:val="lowerLetter"/>
      <w:lvlText w:val="(%2)"/>
      <w:lvlJc w:val="left"/>
      <w:pPr>
        <w:ind w:left="1440" w:hanging="360"/>
      </w:pPr>
      <w:rPr>
        <w:rFonts w:hint="eastAsia"/>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6A09B3"/>
    <w:multiLevelType w:val="hybridMultilevel"/>
    <w:tmpl w:val="B584FF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CB3406F"/>
    <w:multiLevelType w:val="hybridMultilevel"/>
    <w:tmpl w:val="5394D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EF43C3B"/>
    <w:multiLevelType w:val="hybridMultilevel"/>
    <w:tmpl w:val="CC62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474A17"/>
    <w:multiLevelType w:val="hybridMultilevel"/>
    <w:tmpl w:val="4DC6052E"/>
    <w:lvl w:ilvl="0" w:tplc="9C0848DE">
      <w:start w:val="1"/>
      <w:numFmt w:val="bullet"/>
      <w:lvlText w:val=""/>
      <w:lvlJc w:val="left"/>
      <w:pPr>
        <w:tabs>
          <w:tab w:val="num" w:pos="360"/>
        </w:tabs>
        <w:ind w:left="36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383069"/>
    <w:multiLevelType w:val="multilevel"/>
    <w:tmpl w:val="6F42D5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839"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4393C06"/>
    <w:multiLevelType w:val="hybridMultilevel"/>
    <w:tmpl w:val="D9AC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F75D68"/>
    <w:multiLevelType w:val="hybridMultilevel"/>
    <w:tmpl w:val="2CC84C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C408F9"/>
    <w:multiLevelType w:val="hybridMultilevel"/>
    <w:tmpl w:val="B8F88EA6"/>
    <w:lvl w:ilvl="0" w:tplc="7B6EBBCE">
      <w:start w:val="1"/>
      <w:numFmt w:val="decimal"/>
      <w:pStyle w:val="numberedlist"/>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44AE0D0C"/>
    <w:multiLevelType w:val="hybridMultilevel"/>
    <w:tmpl w:val="5992BD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82900A7"/>
    <w:multiLevelType w:val="hybridMultilevel"/>
    <w:tmpl w:val="C41CDF70"/>
    <w:lvl w:ilvl="0" w:tplc="10090001">
      <w:start w:val="1"/>
      <w:numFmt w:val="bullet"/>
      <w:lvlText w:val=""/>
      <w:lvlJc w:val="left"/>
      <w:pPr>
        <w:ind w:left="360" w:hanging="360"/>
      </w:pPr>
      <w:rPr>
        <w:rFonts w:ascii="Symbol" w:hAnsi="Symbol" w:hint="default"/>
      </w:rPr>
    </w:lvl>
    <w:lvl w:ilvl="1" w:tplc="64347314">
      <w:numFmt w:val="bullet"/>
      <w:lvlText w:val="•"/>
      <w:lvlJc w:val="left"/>
      <w:pPr>
        <w:ind w:left="1440" w:hanging="360"/>
      </w:pPr>
      <w:rPr>
        <w:rFonts w:ascii="Calibri" w:eastAsiaTheme="minorHAnsi" w:hAnsi="Calibri" w:cs="Aria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99179ED"/>
    <w:multiLevelType w:val="hybridMultilevel"/>
    <w:tmpl w:val="AC98F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63F7B"/>
    <w:multiLevelType w:val="hybridMultilevel"/>
    <w:tmpl w:val="1C0E8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250B95"/>
    <w:multiLevelType w:val="hybridMultilevel"/>
    <w:tmpl w:val="0F9C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8B01AE"/>
    <w:multiLevelType w:val="hybridMultilevel"/>
    <w:tmpl w:val="5DEC88F6"/>
    <w:lvl w:ilvl="0" w:tplc="10090017">
      <w:start w:val="1"/>
      <w:numFmt w:val="lowerLetter"/>
      <w:lvlText w:val="%1)"/>
      <w:lvlJc w:val="left"/>
      <w:pPr>
        <w:ind w:left="720" w:hanging="360"/>
      </w:pPr>
    </w:lvl>
    <w:lvl w:ilvl="1" w:tplc="10090013">
      <w:start w:val="1"/>
      <w:numFmt w:val="upperRoman"/>
      <w:lvlText w:val="%2."/>
      <w:lvlJc w:val="right"/>
      <w:pPr>
        <w:ind w:left="1440" w:hanging="360"/>
      </w:pPr>
      <w:rPr>
        <w:rFonts w:hint="eastAsia"/>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7EF13F8"/>
    <w:multiLevelType w:val="hybridMultilevel"/>
    <w:tmpl w:val="99AE3A60"/>
    <w:lvl w:ilvl="0" w:tplc="9C0848DE">
      <w:start w:val="1"/>
      <w:numFmt w:val="bullet"/>
      <w:lvlText w:val=""/>
      <w:lvlJc w:val="left"/>
      <w:pPr>
        <w:tabs>
          <w:tab w:val="num" w:pos="360"/>
        </w:tabs>
        <w:ind w:left="36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ADA0914"/>
    <w:multiLevelType w:val="hybridMultilevel"/>
    <w:tmpl w:val="0BFC346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6C873C6B"/>
    <w:multiLevelType w:val="hybridMultilevel"/>
    <w:tmpl w:val="0E983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F1A0522"/>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22" w15:restartNumberingAfterBreak="0">
    <w:nsid w:val="79C249BC"/>
    <w:multiLevelType w:val="hybridMultilevel"/>
    <w:tmpl w:val="D5B8B4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7DB60FFC"/>
    <w:multiLevelType w:val="hybridMultilevel"/>
    <w:tmpl w:val="AF4ED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E67BD0"/>
    <w:multiLevelType w:val="hybridMultilevel"/>
    <w:tmpl w:val="5E36D0BE"/>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3"/>
  </w:num>
  <w:num w:numId="3">
    <w:abstractNumId w:val="12"/>
  </w:num>
  <w:num w:numId="4">
    <w:abstractNumId w:val="4"/>
  </w:num>
  <w:num w:numId="5">
    <w:abstractNumId w:val="10"/>
  </w:num>
  <w:num w:numId="6">
    <w:abstractNumId w:val="7"/>
  </w:num>
  <w:num w:numId="7">
    <w:abstractNumId w:val="18"/>
  </w:num>
  <w:num w:numId="8">
    <w:abstractNumId w:val="1"/>
  </w:num>
  <w:num w:numId="9">
    <w:abstractNumId w:val="3"/>
  </w:num>
  <w:num w:numId="10">
    <w:abstractNumId w:val="2"/>
  </w:num>
  <w:num w:numId="11">
    <w:abstractNumId w:val="17"/>
  </w:num>
  <w:num w:numId="12">
    <w:abstractNumId w:val="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0"/>
  </w:num>
  <w:num w:numId="18">
    <w:abstractNumId w:val="22"/>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1"/>
    <w:lvlOverride w:ilvl="0">
      <w:startOverride w:val="1"/>
    </w:lvlOverride>
  </w:num>
  <w:num w:numId="22">
    <w:abstractNumId w:val="24"/>
  </w:num>
  <w:num w:numId="23">
    <w:abstractNumId w:val="21"/>
  </w:num>
  <w:num w:numId="24">
    <w:abstractNumId w:val="8"/>
  </w:num>
  <w:num w:numId="25">
    <w:abstractNumId w:val="8"/>
  </w:num>
  <w:num w:numId="26">
    <w:abstractNumId w:val="5"/>
  </w:num>
  <w:num w:numId="27">
    <w:abstractNumId w:val="8"/>
  </w:num>
  <w:num w:numId="28">
    <w:abstractNumId w:val="19"/>
  </w:num>
  <w:num w:numId="29">
    <w:abstractNumId w:val="9"/>
  </w:num>
  <w:num w:numId="30">
    <w:abstractNumId w:val="23"/>
  </w:num>
  <w:num w:numId="31">
    <w:abstractNumId w:val="15"/>
  </w:num>
  <w:num w:numId="32">
    <w:abstractNumId w:val="6"/>
  </w:num>
  <w:num w:numId="33">
    <w:abstractNumId w:val="16"/>
  </w:num>
  <w:num w:numId="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phael Malyankar">
    <w15:presenceInfo w15:providerId="None" w15:userId="Raphael Malyan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44D"/>
    <w:rsid w:val="00005005"/>
    <w:rsid w:val="000064A6"/>
    <w:rsid w:val="00006C68"/>
    <w:rsid w:val="00006D61"/>
    <w:rsid w:val="00010F8F"/>
    <w:rsid w:val="000225F5"/>
    <w:rsid w:val="00023DA3"/>
    <w:rsid w:val="00031A6B"/>
    <w:rsid w:val="00034708"/>
    <w:rsid w:val="0003704D"/>
    <w:rsid w:val="00040EA6"/>
    <w:rsid w:val="00047966"/>
    <w:rsid w:val="00052302"/>
    <w:rsid w:val="00056ABB"/>
    <w:rsid w:val="00067089"/>
    <w:rsid w:val="000678E8"/>
    <w:rsid w:val="00073D07"/>
    <w:rsid w:val="00074D27"/>
    <w:rsid w:val="0007527B"/>
    <w:rsid w:val="00077EDF"/>
    <w:rsid w:val="00084A8B"/>
    <w:rsid w:val="000915B3"/>
    <w:rsid w:val="00092F0D"/>
    <w:rsid w:val="00092F8E"/>
    <w:rsid w:val="00097A23"/>
    <w:rsid w:val="00097E85"/>
    <w:rsid w:val="000A6521"/>
    <w:rsid w:val="000A691E"/>
    <w:rsid w:val="000B0E34"/>
    <w:rsid w:val="000B36F2"/>
    <w:rsid w:val="000B66A8"/>
    <w:rsid w:val="000C162F"/>
    <w:rsid w:val="000C2834"/>
    <w:rsid w:val="000C47B9"/>
    <w:rsid w:val="000C577A"/>
    <w:rsid w:val="000D47CE"/>
    <w:rsid w:val="000D4A6A"/>
    <w:rsid w:val="000E482E"/>
    <w:rsid w:val="000F21EC"/>
    <w:rsid w:val="000F2803"/>
    <w:rsid w:val="000F3E38"/>
    <w:rsid w:val="000F40E8"/>
    <w:rsid w:val="000F5A70"/>
    <w:rsid w:val="000F7D81"/>
    <w:rsid w:val="00104AB2"/>
    <w:rsid w:val="00116C40"/>
    <w:rsid w:val="00134BB2"/>
    <w:rsid w:val="00152C25"/>
    <w:rsid w:val="0016241E"/>
    <w:rsid w:val="001706F8"/>
    <w:rsid w:val="00172066"/>
    <w:rsid w:val="001875EA"/>
    <w:rsid w:val="00187E3E"/>
    <w:rsid w:val="001959B5"/>
    <w:rsid w:val="00195C3D"/>
    <w:rsid w:val="00197167"/>
    <w:rsid w:val="001A1921"/>
    <w:rsid w:val="001A5F3B"/>
    <w:rsid w:val="001B31B4"/>
    <w:rsid w:val="001B72AF"/>
    <w:rsid w:val="001B7D0E"/>
    <w:rsid w:val="001C02F9"/>
    <w:rsid w:val="001C0B0F"/>
    <w:rsid w:val="001D392B"/>
    <w:rsid w:val="001D51CC"/>
    <w:rsid w:val="001E5017"/>
    <w:rsid w:val="001E6A2A"/>
    <w:rsid w:val="001F3258"/>
    <w:rsid w:val="001F4233"/>
    <w:rsid w:val="001F7A97"/>
    <w:rsid w:val="002043C5"/>
    <w:rsid w:val="002043EA"/>
    <w:rsid w:val="0020620F"/>
    <w:rsid w:val="0021133E"/>
    <w:rsid w:val="00211F05"/>
    <w:rsid w:val="00212F75"/>
    <w:rsid w:val="00220A9D"/>
    <w:rsid w:val="00227AE2"/>
    <w:rsid w:val="00234699"/>
    <w:rsid w:val="00237DD9"/>
    <w:rsid w:val="00241BA1"/>
    <w:rsid w:val="002442B9"/>
    <w:rsid w:val="00246582"/>
    <w:rsid w:val="00246945"/>
    <w:rsid w:val="002518B6"/>
    <w:rsid w:val="002519FC"/>
    <w:rsid w:val="0026182D"/>
    <w:rsid w:val="0026434C"/>
    <w:rsid w:val="00270642"/>
    <w:rsid w:val="002710A1"/>
    <w:rsid w:val="00281D6B"/>
    <w:rsid w:val="00281F98"/>
    <w:rsid w:val="00283FE3"/>
    <w:rsid w:val="002846D2"/>
    <w:rsid w:val="00286061"/>
    <w:rsid w:val="002937F0"/>
    <w:rsid w:val="0029476F"/>
    <w:rsid w:val="00295DB5"/>
    <w:rsid w:val="0029646A"/>
    <w:rsid w:val="002A0807"/>
    <w:rsid w:val="002A281B"/>
    <w:rsid w:val="002A4FB6"/>
    <w:rsid w:val="002A7C85"/>
    <w:rsid w:val="002B48B1"/>
    <w:rsid w:val="002B4914"/>
    <w:rsid w:val="002B5155"/>
    <w:rsid w:val="002C4C2A"/>
    <w:rsid w:val="002D2309"/>
    <w:rsid w:val="002D3545"/>
    <w:rsid w:val="002E08C4"/>
    <w:rsid w:val="002E3D4D"/>
    <w:rsid w:val="002E5624"/>
    <w:rsid w:val="002E675E"/>
    <w:rsid w:val="002F4BF2"/>
    <w:rsid w:val="002F57C6"/>
    <w:rsid w:val="00300FE9"/>
    <w:rsid w:val="00303F84"/>
    <w:rsid w:val="00304616"/>
    <w:rsid w:val="003065DF"/>
    <w:rsid w:val="0031271D"/>
    <w:rsid w:val="00315893"/>
    <w:rsid w:val="00316F81"/>
    <w:rsid w:val="00317E02"/>
    <w:rsid w:val="00323963"/>
    <w:rsid w:val="0032626B"/>
    <w:rsid w:val="00333930"/>
    <w:rsid w:val="00334515"/>
    <w:rsid w:val="00335A9D"/>
    <w:rsid w:val="003367C5"/>
    <w:rsid w:val="00340209"/>
    <w:rsid w:val="0035541A"/>
    <w:rsid w:val="003564BD"/>
    <w:rsid w:val="003601F7"/>
    <w:rsid w:val="003613DB"/>
    <w:rsid w:val="00361628"/>
    <w:rsid w:val="00365554"/>
    <w:rsid w:val="0036583D"/>
    <w:rsid w:val="00365C1B"/>
    <w:rsid w:val="00370791"/>
    <w:rsid w:val="00370927"/>
    <w:rsid w:val="00386E41"/>
    <w:rsid w:val="00394808"/>
    <w:rsid w:val="003960A5"/>
    <w:rsid w:val="003A06B7"/>
    <w:rsid w:val="003B2A54"/>
    <w:rsid w:val="003C470E"/>
    <w:rsid w:val="003D145C"/>
    <w:rsid w:val="003D538A"/>
    <w:rsid w:val="003D5B24"/>
    <w:rsid w:val="003D70D1"/>
    <w:rsid w:val="003D7EBD"/>
    <w:rsid w:val="003E1173"/>
    <w:rsid w:val="003F13F7"/>
    <w:rsid w:val="003F21B7"/>
    <w:rsid w:val="003F232B"/>
    <w:rsid w:val="003F6955"/>
    <w:rsid w:val="003F79BE"/>
    <w:rsid w:val="004014A7"/>
    <w:rsid w:val="00410456"/>
    <w:rsid w:val="004127C0"/>
    <w:rsid w:val="00412A18"/>
    <w:rsid w:val="0041436D"/>
    <w:rsid w:val="00417F7A"/>
    <w:rsid w:val="004225E1"/>
    <w:rsid w:val="004233F7"/>
    <w:rsid w:val="004235BE"/>
    <w:rsid w:val="00423693"/>
    <w:rsid w:val="00425A1B"/>
    <w:rsid w:val="004263A8"/>
    <w:rsid w:val="00430826"/>
    <w:rsid w:val="00430950"/>
    <w:rsid w:val="00434F88"/>
    <w:rsid w:val="00435795"/>
    <w:rsid w:val="00437C2A"/>
    <w:rsid w:val="00444BA2"/>
    <w:rsid w:val="00445D16"/>
    <w:rsid w:val="00446009"/>
    <w:rsid w:val="004460DF"/>
    <w:rsid w:val="00452665"/>
    <w:rsid w:val="004564BC"/>
    <w:rsid w:val="00464D82"/>
    <w:rsid w:val="00472AAF"/>
    <w:rsid w:val="00477131"/>
    <w:rsid w:val="00483D2E"/>
    <w:rsid w:val="00493B75"/>
    <w:rsid w:val="00496762"/>
    <w:rsid w:val="00496FD9"/>
    <w:rsid w:val="004974E4"/>
    <w:rsid w:val="004A299C"/>
    <w:rsid w:val="004A3B26"/>
    <w:rsid w:val="004A515B"/>
    <w:rsid w:val="004B2AAC"/>
    <w:rsid w:val="004B3060"/>
    <w:rsid w:val="004B4063"/>
    <w:rsid w:val="004B64B4"/>
    <w:rsid w:val="004B690E"/>
    <w:rsid w:val="004C0CF0"/>
    <w:rsid w:val="004C2194"/>
    <w:rsid w:val="004C2AA4"/>
    <w:rsid w:val="004C3D4C"/>
    <w:rsid w:val="004D09DB"/>
    <w:rsid w:val="004D3453"/>
    <w:rsid w:val="004D5466"/>
    <w:rsid w:val="004D64CA"/>
    <w:rsid w:val="004E174D"/>
    <w:rsid w:val="004E3696"/>
    <w:rsid w:val="004E50BE"/>
    <w:rsid w:val="004E7A02"/>
    <w:rsid w:val="004E7C39"/>
    <w:rsid w:val="004F38C3"/>
    <w:rsid w:val="004F4120"/>
    <w:rsid w:val="004F42AB"/>
    <w:rsid w:val="00500F82"/>
    <w:rsid w:val="0050569F"/>
    <w:rsid w:val="00505DB3"/>
    <w:rsid w:val="00505F80"/>
    <w:rsid w:val="00507375"/>
    <w:rsid w:val="0051300A"/>
    <w:rsid w:val="005277BA"/>
    <w:rsid w:val="0054169C"/>
    <w:rsid w:val="005573FE"/>
    <w:rsid w:val="0056144C"/>
    <w:rsid w:val="00570CFF"/>
    <w:rsid w:val="00572188"/>
    <w:rsid w:val="00574025"/>
    <w:rsid w:val="005747A9"/>
    <w:rsid w:val="00580114"/>
    <w:rsid w:val="00581180"/>
    <w:rsid w:val="00587865"/>
    <w:rsid w:val="00593B51"/>
    <w:rsid w:val="00595471"/>
    <w:rsid w:val="00595774"/>
    <w:rsid w:val="0059684E"/>
    <w:rsid w:val="005A2CD0"/>
    <w:rsid w:val="005A69C3"/>
    <w:rsid w:val="005B2D89"/>
    <w:rsid w:val="005B4C13"/>
    <w:rsid w:val="005B526C"/>
    <w:rsid w:val="005C644A"/>
    <w:rsid w:val="005D0797"/>
    <w:rsid w:val="005D0A5F"/>
    <w:rsid w:val="005D2FBF"/>
    <w:rsid w:val="005D3F08"/>
    <w:rsid w:val="005D44C5"/>
    <w:rsid w:val="005D51A0"/>
    <w:rsid w:val="005E547C"/>
    <w:rsid w:val="005E590C"/>
    <w:rsid w:val="005E59B6"/>
    <w:rsid w:val="005F0F82"/>
    <w:rsid w:val="005F1A5F"/>
    <w:rsid w:val="005F6B58"/>
    <w:rsid w:val="006013F3"/>
    <w:rsid w:val="006150D3"/>
    <w:rsid w:val="00616979"/>
    <w:rsid w:val="00623B02"/>
    <w:rsid w:val="0063131C"/>
    <w:rsid w:val="00634763"/>
    <w:rsid w:val="00644333"/>
    <w:rsid w:val="00655B54"/>
    <w:rsid w:val="00663BBA"/>
    <w:rsid w:val="00672ECA"/>
    <w:rsid w:val="00683398"/>
    <w:rsid w:val="00683B8E"/>
    <w:rsid w:val="0068416C"/>
    <w:rsid w:val="00685644"/>
    <w:rsid w:val="00685D7F"/>
    <w:rsid w:val="006867D1"/>
    <w:rsid w:val="00691355"/>
    <w:rsid w:val="00691356"/>
    <w:rsid w:val="00695215"/>
    <w:rsid w:val="006A0428"/>
    <w:rsid w:val="006A31DF"/>
    <w:rsid w:val="006A4090"/>
    <w:rsid w:val="006A7306"/>
    <w:rsid w:val="006B2158"/>
    <w:rsid w:val="006B4DEF"/>
    <w:rsid w:val="006B5610"/>
    <w:rsid w:val="006C1280"/>
    <w:rsid w:val="006C14DE"/>
    <w:rsid w:val="006C6008"/>
    <w:rsid w:val="006C62E1"/>
    <w:rsid w:val="006D01A3"/>
    <w:rsid w:val="006D2B76"/>
    <w:rsid w:val="006D31C9"/>
    <w:rsid w:val="006D337B"/>
    <w:rsid w:val="006D3661"/>
    <w:rsid w:val="006D72FB"/>
    <w:rsid w:val="006E4D96"/>
    <w:rsid w:val="006F0264"/>
    <w:rsid w:val="006F2C63"/>
    <w:rsid w:val="006F2FB3"/>
    <w:rsid w:val="006F3E58"/>
    <w:rsid w:val="007000C1"/>
    <w:rsid w:val="00700B72"/>
    <w:rsid w:val="007042D2"/>
    <w:rsid w:val="0071184F"/>
    <w:rsid w:val="007248F5"/>
    <w:rsid w:val="0073215B"/>
    <w:rsid w:val="00735A1E"/>
    <w:rsid w:val="007376F2"/>
    <w:rsid w:val="007406BC"/>
    <w:rsid w:val="0074460D"/>
    <w:rsid w:val="00747C70"/>
    <w:rsid w:val="00751B96"/>
    <w:rsid w:val="00760DE7"/>
    <w:rsid w:val="0077397B"/>
    <w:rsid w:val="00777AF9"/>
    <w:rsid w:val="007818BB"/>
    <w:rsid w:val="00785076"/>
    <w:rsid w:val="00785763"/>
    <w:rsid w:val="0079304A"/>
    <w:rsid w:val="007942DE"/>
    <w:rsid w:val="007A0562"/>
    <w:rsid w:val="007A1443"/>
    <w:rsid w:val="007A4184"/>
    <w:rsid w:val="007A5AEA"/>
    <w:rsid w:val="007A7BFA"/>
    <w:rsid w:val="007B692C"/>
    <w:rsid w:val="007B69CA"/>
    <w:rsid w:val="007C144D"/>
    <w:rsid w:val="007C2397"/>
    <w:rsid w:val="007C279E"/>
    <w:rsid w:val="007C4579"/>
    <w:rsid w:val="007C71B5"/>
    <w:rsid w:val="007D442D"/>
    <w:rsid w:val="007D628B"/>
    <w:rsid w:val="007E0607"/>
    <w:rsid w:val="007E0F31"/>
    <w:rsid w:val="007F66A0"/>
    <w:rsid w:val="00800101"/>
    <w:rsid w:val="008131A0"/>
    <w:rsid w:val="008212DB"/>
    <w:rsid w:val="00824E96"/>
    <w:rsid w:val="00827136"/>
    <w:rsid w:val="008273E8"/>
    <w:rsid w:val="00836869"/>
    <w:rsid w:val="00840024"/>
    <w:rsid w:val="0085640B"/>
    <w:rsid w:val="00856BF4"/>
    <w:rsid w:val="00860187"/>
    <w:rsid w:val="00863868"/>
    <w:rsid w:val="00864C1D"/>
    <w:rsid w:val="00867CAC"/>
    <w:rsid w:val="008854D3"/>
    <w:rsid w:val="00892409"/>
    <w:rsid w:val="008940E7"/>
    <w:rsid w:val="0089514E"/>
    <w:rsid w:val="00897223"/>
    <w:rsid w:val="008A14DD"/>
    <w:rsid w:val="008A5EFC"/>
    <w:rsid w:val="008A65CE"/>
    <w:rsid w:val="008A6BB6"/>
    <w:rsid w:val="008B5192"/>
    <w:rsid w:val="008C2DA1"/>
    <w:rsid w:val="008C41A4"/>
    <w:rsid w:val="008D1016"/>
    <w:rsid w:val="008D2D36"/>
    <w:rsid w:val="008D58BA"/>
    <w:rsid w:val="008E00A0"/>
    <w:rsid w:val="008E3D67"/>
    <w:rsid w:val="008E47CE"/>
    <w:rsid w:val="008F4241"/>
    <w:rsid w:val="008F5F9B"/>
    <w:rsid w:val="009000FD"/>
    <w:rsid w:val="00912FA9"/>
    <w:rsid w:val="0091420E"/>
    <w:rsid w:val="0091728E"/>
    <w:rsid w:val="009210BB"/>
    <w:rsid w:val="00922010"/>
    <w:rsid w:val="009240FE"/>
    <w:rsid w:val="00926672"/>
    <w:rsid w:val="00926B2E"/>
    <w:rsid w:val="00931054"/>
    <w:rsid w:val="0093196E"/>
    <w:rsid w:val="00933510"/>
    <w:rsid w:val="009343B5"/>
    <w:rsid w:val="00936284"/>
    <w:rsid w:val="00942454"/>
    <w:rsid w:val="00943EA5"/>
    <w:rsid w:val="009447EE"/>
    <w:rsid w:val="0094585A"/>
    <w:rsid w:val="0094785F"/>
    <w:rsid w:val="00950EAD"/>
    <w:rsid w:val="00953B6C"/>
    <w:rsid w:val="009543E3"/>
    <w:rsid w:val="009571E4"/>
    <w:rsid w:val="00961888"/>
    <w:rsid w:val="009626EA"/>
    <w:rsid w:val="00966415"/>
    <w:rsid w:val="00973ACF"/>
    <w:rsid w:val="00980BF0"/>
    <w:rsid w:val="00985DFC"/>
    <w:rsid w:val="00995F9C"/>
    <w:rsid w:val="00996166"/>
    <w:rsid w:val="009A7930"/>
    <w:rsid w:val="009C7B2B"/>
    <w:rsid w:val="009D094D"/>
    <w:rsid w:val="009D1091"/>
    <w:rsid w:val="009D3035"/>
    <w:rsid w:val="009D371E"/>
    <w:rsid w:val="009E0C4B"/>
    <w:rsid w:val="009E23A3"/>
    <w:rsid w:val="009E3288"/>
    <w:rsid w:val="009E401B"/>
    <w:rsid w:val="009E4C2D"/>
    <w:rsid w:val="009E699A"/>
    <w:rsid w:val="009E6C09"/>
    <w:rsid w:val="009F1035"/>
    <w:rsid w:val="009F69C2"/>
    <w:rsid w:val="00A10ED0"/>
    <w:rsid w:val="00A164BF"/>
    <w:rsid w:val="00A204C8"/>
    <w:rsid w:val="00A20AAA"/>
    <w:rsid w:val="00A2177A"/>
    <w:rsid w:val="00A23238"/>
    <w:rsid w:val="00A375D9"/>
    <w:rsid w:val="00A419B5"/>
    <w:rsid w:val="00A4346C"/>
    <w:rsid w:val="00A443F8"/>
    <w:rsid w:val="00A50902"/>
    <w:rsid w:val="00A51D29"/>
    <w:rsid w:val="00A57E18"/>
    <w:rsid w:val="00A61810"/>
    <w:rsid w:val="00A66C15"/>
    <w:rsid w:val="00A7263A"/>
    <w:rsid w:val="00A73E35"/>
    <w:rsid w:val="00A77D14"/>
    <w:rsid w:val="00A82B85"/>
    <w:rsid w:val="00A8588A"/>
    <w:rsid w:val="00A9374E"/>
    <w:rsid w:val="00A95953"/>
    <w:rsid w:val="00AA3FAF"/>
    <w:rsid w:val="00AB1493"/>
    <w:rsid w:val="00AB45B3"/>
    <w:rsid w:val="00AC3806"/>
    <w:rsid w:val="00AC69D0"/>
    <w:rsid w:val="00AC72CE"/>
    <w:rsid w:val="00AD2B9D"/>
    <w:rsid w:val="00AD46D0"/>
    <w:rsid w:val="00AD611A"/>
    <w:rsid w:val="00AE0D98"/>
    <w:rsid w:val="00AF36F6"/>
    <w:rsid w:val="00AF76C5"/>
    <w:rsid w:val="00B00104"/>
    <w:rsid w:val="00B00AA7"/>
    <w:rsid w:val="00B025DD"/>
    <w:rsid w:val="00B10DC0"/>
    <w:rsid w:val="00B1321C"/>
    <w:rsid w:val="00B20088"/>
    <w:rsid w:val="00B20900"/>
    <w:rsid w:val="00B21906"/>
    <w:rsid w:val="00B4200D"/>
    <w:rsid w:val="00B45E38"/>
    <w:rsid w:val="00B47C3C"/>
    <w:rsid w:val="00B51F0E"/>
    <w:rsid w:val="00B555CA"/>
    <w:rsid w:val="00B55D76"/>
    <w:rsid w:val="00B66206"/>
    <w:rsid w:val="00B73157"/>
    <w:rsid w:val="00B740BE"/>
    <w:rsid w:val="00B7439F"/>
    <w:rsid w:val="00B74B0A"/>
    <w:rsid w:val="00B75DA3"/>
    <w:rsid w:val="00B8002A"/>
    <w:rsid w:val="00B8104F"/>
    <w:rsid w:val="00B90550"/>
    <w:rsid w:val="00B91539"/>
    <w:rsid w:val="00B97522"/>
    <w:rsid w:val="00B97DD5"/>
    <w:rsid w:val="00BA728E"/>
    <w:rsid w:val="00BC5040"/>
    <w:rsid w:val="00BD1CB6"/>
    <w:rsid w:val="00BD2D5B"/>
    <w:rsid w:val="00BD4FCE"/>
    <w:rsid w:val="00BD5DA2"/>
    <w:rsid w:val="00BD667F"/>
    <w:rsid w:val="00BD6C7C"/>
    <w:rsid w:val="00BE30F2"/>
    <w:rsid w:val="00BE59E0"/>
    <w:rsid w:val="00BE688C"/>
    <w:rsid w:val="00C01685"/>
    <w:rsid w:val="00C03F96"/>
    <w:rsid w:val="00C14A9D"/>
    <w:rsid w:val="00C16181"/>
    <w:rsid w:val="00C264FB"/>
    <w:rsid w:val="00C270FB"/>
    <w:rsid w:val="00C3398B"/>
    <w:rsid w:val="00C34174"/>
    <w:rsid w:val="00C37DFD"/>
    <w:rsid w:val="00C43FB5"/>
    <w:rsid w:val="00C4414C"/>
    <w:rsid w:val="00C44E77"/>
    <w:rsid w:val="00C45AE4"/>
    <w:rsid w:val="00C46CF8"/>
    <w:rsid w:val="00C470DD"/>
    <w:rsid w:val="00C54A5B"/>
    <w:rsid w:val="00C56AF2"/>
    <w:rsid w:val="00C56DF8"/>
    <w:rsid w:val="00C579C5"/>
    <w:rsid w:val="00C63A2C"/>
    <w:rsid w:val="00C646D3"/>
    <w:rsid w:val="00C712FB"/>
    <w:rsid w:val="00C758C5"/>
    <w:rsid w:val="00C75C84"/>
    <w:rsid w:val="00C75D81"/>
    <w:rsid w:val="00C75EE7"/>
    <w:rsid w:val="00C77077"/>
    <w:rsid w:val="00C83FB5"/>
    <w:rsid w:val="00C87404"/>
    <w:rsid w:val="00CA0593"/>
    <w:rsid w:val="00CA254C"/>
    <w:rsid w:val="00CA3405"/>
    <w:rsid w:val="00CA5A51"/>
    <w:rsid w:val="00CB3417"/>
    <w:rsid w:val="00CB3DF3"/>
    <w:rsid w:val="00CB5551"/>
    <w:rsid w:val="00CB6873"/>
    <w:rsid w:val="00CC0D8C"/>
    <w:rsid w:val="00CC1DF7"/>
    <w:rsid w:val="00CC406B"/>
    <w:rsid w:val="00CC619A"/>
    <w:rsid w:val="00CC7087"/>
    <w:rsid w:val="00CD01B7"/>
    <w:rsid w:val="00CD2B5F"/>
    <w:rsid w:val="00CD2D21"/>
    <w:rsid w:val="00CD4FF1"/>
    <w:rsid w:val="00CD5349"/>
    <w:rsid w:val="00CD6090"/>
    <w:rsid w:val="00CD724E"/>
    <w:rsid w:val="00CE59EF"/>
    <w:rsid w:val="00CE7961"/>
    <w:rsid w:val="00CF0C79"/>
    <w:rsid w:val="00CF7AEE"/>
    <w:rsid w:val="00D0267B"/>
    <w:rsid w:val="00D0371D"/>
    <w:rsid w:val="00D0568F"/>
    <w:rsid w:val="00D14795"/>
    <w:rsid w:val="00D215DD"/>
    <w:rsid w:val="00D304FC"/>
    <w:rsid w:val="00D3312D"/>
    <w:rsid w:val="00D4057B"/>
    <w:rsid w:val="00D4227D"/>
    <w:rsid w:val="00D4270B"/>
    <w:rsid w:val="00D44A84"/>
    <w:rsid w:val="00D45EA6"/>
    <w:rsid w:val="00D46A90"/>
    <w:rsid w:val="00D5688A"/>
    <w:rsid w:val="00D57DA0"/>
    <w:rsid w:val="00D61A4F"/>
    <w:rsid w:val="00D62BAB"/>
    <w:rsid w:val="00D637A0"/>
    <w:rsid w:val="00D64344"/>
    <w:rsid w:val="00D6596A"/>
    <w:rsid w:val="00D66800"/>
    <w:rsid w:val="00D678E7"/>
    <w:rsid w:val="00D74AAC"/>
    <w:rsid w:val="00D7698C"/>
    <w:rsid w:val="00D85336"/>
    <w:rsid w:val="00D90A3A"/>
    <w:rsid w:val="00DA0DEB"/>
    <w:rsid w:val="00DA3CD7"/>
    <w:rsid w:val="00DA7381"/>
    <w:rsid w:val="00DD245A"/>
    <w:rsid w:val="00DD28C2"/>
    <w:rsid w:val="00DD2C6D"/>
    <w:rsid w:val="00DD2F07"/>
    <w:rsid w:val="00DD4850"/>
    <w:rsid w:val="00DD558F"/>
    <w:rsid w:val="00DE04CE"/>
    <w:rsid w:val="00DE3394"/>
    <w:rsid w:val="00DF2F98"/>
    <w:rsid w:val="00DF4252"/>
    <w:rsid w:val="00E036EA"/>
    <w:rsid w:val="00E0495F"/>
    <w:rsid w:val="00E05154"/>
    <w:rsid w:val="00E1146C"/>
    <w:rsid w:val="00E21BAF"/>
    <w:rsid w:val="00E23FC8"/>
    <w:rsid w:val="00E3055F"/>
    <w:rsid w:val="00E3794B"/>
    <w:rsid w:val="00E55593"/>
    <w:rsid w:val="00E57C31"/>
    <w:rsid w:val="00E6072C"/>
    <w:rsid w:val="00E6215C"/>
    <w:rsid w:val="00E73B63"/>
    <w:rsid w:val="00E745B4"/>
    <w:rsid w:val="00EA5A10"/>
    <w:rsid w:val="00EA5C85"/>
    <w:rsid w:val="00EA6EA3"/>
    <w:rsid w:val="00EA7687"/>
    <w:rsid w:val="00EA7D35"/>
    <w:rsid w:val="00EB7F42"/>
    <w:rsid w:val="00EC06B0"/>
    <w:rsid w:val="00EC438D"/>
    <w:rsid w:val="00EC4A83"/>
    <w:rsid w:val="00EC4D6D"/>
    <w:rsid w:val="00ED455F"/>
    <w:rsid w:val="00ED68F3"/>
    <w:rsid w:val="00EE049B"/>
    <w:rsid w:val="00EE44D6"/>
    <w:rsid w:val="00EF03AF"/>
    <w:rsid w:val="00EF185B"/>
    <w:rsid w:val="00F113F9"/>
    <w:rsid w:val="00F138BA"/>
    <w:rsid w:val="00F20B30"/>
    <w:rsid w:val="00F21C9D"/>
    <w:rsid w:val="00F21FE5"/>
    <w:rsid w:val="00F232E1"/>
    <w:rsid w:val="00F36DD0"/>
    <w:rsid w:val="00F3780E"/>
    <w:rsid w:val="00F4544D"/>
    <w:rsid w:val="00F455AC"/>
    <w:rsid w:val="00F46BCD"/>
    <w:rsid w:val="00F476D7"/>
    <w:rsid w:val="00F50E84"/>
    <w:rsid w:val="00F50EA3"/>
    <w:rsid w:val="00F55BAA"/>
    <w:rsid w:val="00F569B3"/>
    <w:rsid w:val="00F6121E"/>
    <w:rsid w:val="00F65664"/>
    <w:rsid w:val="00F67602"/>
    <w:rsid w:val="00F736BF"/>
    <w:rsid w:val="00F76F07"/>
    <w:rsid w:val="00F851B9"/>
    <w:rsid w:val="00F855DD"/>
    <w:rsid w:val="00F9385E"/>
    <w:rsid w:val="00F96B13"/>
    <w:rsid w:val="00FA0D2F"/>
    <w:rsid w:val="00FA33CD"/>
    <w:rsid w:val="00FA460B"/>
    <w:rsid w:val="00FA6D58"/>
    <w:rsid w:val="00FA7816"/>
    <w:rsid w:val="00FB1AAA"/>
    <w:rsid w:val="00FB2257"/>
    <w:rsid w:val="00FB22E8"/>
    <w:rsid w:val="00FB2F61"/>
    <w:rsid w:val="00FB3251"/>
    <w:rsid w:val="00FB411C"/>
    <w:rsid w:val="00FC105D"/>
    <w:rsid w:val="00FC305A"/>
    <w:rsid w:val="00FC564B"/>
    <w:rsid w:val="00FD03B7"/>
    <w:rsid w:val="00FD3DD0"/>
    <w:rsid w:val="00FD46F8"/>
    <w:rsid w:val="00FD522E"/>
    <w:rsid w:val="00FE0D68"/>
    <w:rsid w:val="00FE5F51"/>
    <w:rsid w:val="00FE63A6"/>
    <w:rsid w:val="00FE6757"/>
    <w:rsid w:val="00FE6A3C"/>
    <w:rsid w:val="00FF3DFC"/>
    <w:rsid w:val="00FF4F4C"/>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8CA25"/>
  <w15:chartTrackingRefBased/>
  <w15:docId w15:val="{BD603524-1E66-4CC4-89B3-E4A86CC4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er 1"/>
    <w:basedOn w:val="Normal"/>
    <w:next w:val="Heading2"/>
    <w:link w:val="Heading1Char"/>
    <w:uiPriority w:val="9"/>
    <w:qFormat/>
    <w:rsid w:val="00D64344"/>
    <w:pPr>
      <w:keepNext/>
      <w:keepLines/>
      <w:numPr>
        <w:numId w:val="12"/>
      </w:numPr>
      <w:spacing w:before="240" w:after="0" w:line="240" w:lineRule="auto"/>
      <w:jc w:val="both"/>
      <w:outlineLvl w:val="0"/>
    </w:pPr>
    <w:rPr>
      <w:rFonts w:ascii="Arial" w:eastAsiaTheme="majorEastAsia" w:hAnsi="Arial" w:cstheme="majorBidi"/>
      <w:b/>
      <w:bCs/>
      <w:color w:val="000000" w:themeColor="text1"/>
      <w:sz w:val="28"/>
      <w:szCs w:val="28"/>
      <w:lang w:val="en-GB" w:eastAsia="de-DE"/>
    </w:rPr>
  </w:style>
  <w:style w:type="paragraph" w:styleId="Heading2">
    <w:name w:val="heading 2"/>
    <w:aliases w:val="Header2"/>
    <w:basedOn w:val="Normal"/>
    <w:next w:val="Normal"/>
    <w:link w:val="Heading2Char"/>
    <w:uiPriority w:val="9"/>
    <w:unhideWhenUsed/>
    <w:qFormat/>
    <w:rsid w:val="00D64344"/>
    <w:pPr>
      <w:keepNext/>
      <w:keepLines/>
      <w:numPr>
        <w:ilvl w:val="1"/>
        <w:numId w:val="12"/>
      </w:numPr>
      <w:spacing w:before="120" w:after="0" w:line="240" w:lineRule="auto"/>
      <w:jc w:val="both"/>
      <w:outlineLvl w:val="1"/>
    </w:pPr>
    <w:rPr>
      <w:rFonts w:ascii="Arial" w:eastAsiaTheme="majorEastAsia" w:hAnsi="Arial" w:cstheme="majorBidi"/>
      <w:b/>
      <w:bCs/>
      <w:sz w:val="26"/>
      <w:szCs w:val="26"/>
      <w:lang w:val="en-GB" w:eastAsia="de-DE"/>
    </w:rPr>
  </w:style>
  <w:style w:type="paragraph" w:styleId="Heading3">
    <w:name w:val="heading 3"/>
    <w:aliases w:val="Header3"/>
    <w:basedOn w:val="Normal"/>
    <w:next w:val="Normal"/>
    <w:link w:val="Heading3Char"/>
    <w:autoRedefine/>
    <w:uiPriority w:val="9"/>
    <w:unhideWhenUsed/>
    <w:qFormat/>
    <w:rsid w:val="00D64344"/>
    <w:pPr>
      <w:keepNext/>
      <w:keepLines/>
      <w:numPr>
        <w:ilvl w:val="2"/>
        <w:numId w:val="12"/>
      </w:numPr>
      <w:spacing w:before="120" w:after="0" w:line="240" w:lineRule="auto"/>
      <w:outlineLvl w:val="2"/>
    </w:pPr>
    <w:rPr>
      <w:rFonts w:ascii="Arial" w:eastAsiaTheme="majorEastAsia" w:hAnsi="Arial" w:cstheme="majorBidi"/>
      <w:b/>
      <w:bCs/>
      <w:color w:val="000000" w:themeColor="text1"/>
      <w:szCs w:val="20"/>
      <w:lang w:val="en-GB" w:eastAsia="de-DE"/>
    </w:rPr>
  </w:style>
  <w:style w:type="paragraph" w:styleId="Heading4">
    <w:name w:val="heading 4"/>
    <w:aliases w:val="Header4"/>
    <w:basedOn w:val="Heading3"/>
    <w:next w:val="Normal"/>
    <w:link w:val="Heading4Char"/>
    <w:uiPriority w:val="9"/>
    <w:unhideWhenUsed/>
    <w:qFormat/>
    <w:rsid w:val="00D64344"/>
    <w:pPr>
      <w:numPr>
        <w:ilvl w:val="3"/>
      </w:numPr>
      <w:spacing w:before="200"/>
      <w:outlineLvl w:val="3"/>
    </w:pPr>
    <w:rPr>
      <w:bCs w:val="0"/>
      <w:iCs/>
    </w:rPr>
  </w:style>
  <w:style w:type="paragraph" w:styleId="Heading5">
    <w:name w:val="heading 5"/>
    <w:basedOn w:val="Normal"/>
    <w:next w:val="Normal"/>
    <w:link w:val="Heading5Char"/>
    <w:uiPriority w:val="9"/>
    <w:unhideWhenUsed/>
    <w:qFormat/>
    <w:rsid w:val="00D64344"/>
    <w:pPr>
      <w:keepNext/>
      <w:keepLines/>
      <w:numPr>
        <w:ilvl w:val="4"/>
        <w:numId w:val="12"/>
      </w:numPr>
      <w:spacing w:before="200" w:after="0" w:line="240" w:lineRule="auto"/>
      <w:jc w:val="both"/>
      <w:outlineLvl w:val="4"/>
    </w:pPr>
    <w:rPr>
      <w:rFonts w:asciiTheme="majorHAnsi" w:eastAsiaTheme="majorEastAsia" w:hAnsiTheme="majorHAnsi" w:cstheme="majorBidi"/>
      <w:color w:val="1F3763" w:themeColor="accent1" w:themeShade="7F"/>
      <w:szCs w:val="20"/>
      <w:lang w:val="en-GB" w:eastAsia="de-DE"/>
    </w:rPr>
  </w:style>
  <w:style w:type="paragraph" w:styleId="Heading6">
    <w:name w:val="heading 6"/>
    <w:basedOn w:val="Normal"/>
    <w:next w:val="Normal"/>
    <w:link w:val="Heading6Char"/>
    <w:uiPriority w:val="9"/>
    <w:semiHidden/>
    <w:unhideWhenUsed/>
    <w:qFormat/>
    <w:rsid w:val="00D64344"/>
    <w:pPr>
      <w:keepNext/>
      <w:keepLines/>
      <w:numPr>
        <w:ilvl w:val="5"/>
        <w:numId w:val="12"/>
      </w:numPr>
      <w:spacing w:before="200" w:after="0" w:line="240" w:lineRule="auto"/>
      <w:jc w:val="both"/>
      <w:outlineLvl w:val="5"/>
    </w:pPr>
    <w:rPr>
      <w:rFonts w:asciiTheme="majorHAnsi" w:eastAsiaTheme="majorEastAsia" w:hAnsiTheme="majorHAnsi" w:cstheme="majorBidi"/>
      <w:i/>
      <w:iCs/>
      <w:color w:val="1F3763" w:themeColor="accent1" w:themeShade="7F"/>
      <w:szCs w:val="20"/>
      <w:lang w:val="en-GB" w:eastAsia="de-DE"/>
    </w:rPr>
  </w:style>
  <w:style w:type="paragraph" w:styleId="Heading7">
    <w:name w:val="heading 7"/>
    <w:basedOn w:val="Normal"/>
    <w:next w:val="Normal"/>
    <w:link w:val="Heading7Char"/>
    <w:uiPriority w:val="9"/>
    <w:semiHidden/>
    <w:unhideWhenUsed/>
    <w:qFormat/>
    <w:rsid w:val="00D64344"/>
    <w:pPr>
      <w:keepNext/>
      <w:keepLines/>
      <w:numPr>
        <w:ilvl w:val="6"/>
        <w:numId w:val="12"/>
      </w:numPr>
      <w:spacing w:before="200" w:after="0" w:line="240" w:lineRule="auto"/>
      <w:jc w:val="both"/>
      <w:outlineLvl w:val="6"/>
    </w:pPr>
    <w:rPr>
      <w:rFonts w:asciiTheme="majorHAnsi" w:eastAsiaTheme="majorEastAsia" w:hAnsiTheme="majorHAnsi" w:cstheme="majorBidi"/>
      <w:i/>
      <w:iCs/>
      <w:color w:val="404040" w:themeColor="text1" w:themeTint="BF"/>
      <w:szCs w:val="20"/>
      <w:lang w:val="en-GB" w:eastAsia="de-DE"/>
    </w:rPr>
  </w:style>
  <w:style w:type="paragraph" w:styleId="Heading8">
    <w:name w:val="heading 8"/>
    <w:basedOn w:val="Normal"/>
    <w:next w:val="Normal"/>
    <w:link w:val="Heading8Char"/>
    <w:uiPriority w:val="9"/>
    <w:semiHidden/>
    <w:unhideWhenUsed/>
    <w:qFormat/>
    <w:rsid w:val="00D64344"/>
    <w:pPr>
      <w:keepNext/>
      <w:keepLines/>
      <w:numPr>
        <w:ilvl w:val="7"/>
        <w:numId w:val="12"/>
      </w:numPr>
      <w:spacing w:before="200" w:after="0" w:line="240" w:lineRule="auto"/>
      <w:jc w:val="both"/>
      <w:outlineLvl w:val="7"/>
    </w:pPr>
    <w:rPr>
      <w:rFonts w:asciiTheme="majorHAnsi" w:eastAsiaTheme="majorEastAsia" w:hAnsiTheme="majorHAnsi" w:cstheme="majorBidi"/>
      <w:color w:val="404040" w:themeColor="text1" w:themeTint="BF"/>
      <w:sz w:val="20"/>
      <w:szCs w:val="20"/>
      <w:lang w:val="en-GB" w:eastAsia="de-DE"/>
    </w:rPr>
  </w:style>
  <w:style w:type="paragraph" w:styleId="Heading9">
    <w:name w:val="heading 9"/>
    <w:basedOn w:val="Normal"/>
    <w:next w:val="Normal"/>
    <w:link w:val="Heading9Char"/>
    <w:uiPriority w:val="9"/>
    <w:semiHidden/>
    <w:unhideWhenUsed/>
    <w:qFormat/>
    <w:rsid w:val="00D64344"/>
    <w:pPr>
      <w:keepNext/>
      <w:keepLines/>
      <w:numPr>
        <w:ilvl w:val="8"/>
        <w:numId w:val="12"/>
      </w:numPr>
      <w:spacing w:before="200" w:after="0" w:line="240" w:lineRule="auto"/>
      <w:jc w:val="both"/>
      <w:outlineLvl w:val="8"/>
    </w:pPr>
    <w:rPr>
      <w:rFonts w:asciiTheme="majorHAnsi" w:eastAsiaTheme="majorEastAsia" w:hAnsiTheme="majorHAnsi" w:cstheme="majorBidi"/>
      <w:i/>
      <w:iCs/>
      <w:color w:val="404040" w:themeColor="text1" w:themeTint="BF"/>
      <w:sz w:val="20"/>
      <w:szCs w:val="20"/>
      <w:lang w:val="en-GB"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er2 Char"/>
    <w:basedOn w:val="DefaultParagraphFont"/>
    <w:link w:val="Heading2"/>
    <w:uiPriority w:val="9"/>
    <w:rsid w:val="00D64344"/>
    <w:rPr>
      <w:rFonts w:ascii="Arial" w:eastAsiaTheme="majorEastAsia" w:hAnsi="Arial" w:cstheme="majorBidi"/>
      <w:b/>
      <w:bCs/>
      <w:sz w:val="26"/>
      <w:szCs w:val="26"/>
      <w:lang w:val="en-GB" w:eastAsia="de-DE"/>
    </w:rPr>
  </w:style>
  <w:style w:type="character" w:customStyle="1" w:styleId="Heading1Char">
    <w:name w:val="Heading 1 Char"/>
    <w:aliases w:val="Header 1 Char"/>
    <w:basedOn w:val="DefaultParagraphFont"/>
    <w:link w:val="Heading1"/>
    <w:uiPriority w:val="9"/>
    <w:rsid w:val="00D64344"/>
    <w:rPr>
      <w:rFonts w:ascii="Arial" w:eastAsiaTheme="majorEastAsia" w:hAnsi="Arial" w:cstheme="majorBidi"/>
      <w:b/>
      <w:bCs/>
      <w:color w:val="000000" w:themeColor="text1"/>
      <w:sz w:val="28"/>
      <w:szCs w:val="28"/>
      <w:lang w:val="en-GB" w:eastAsia="de-DE"/>
    </w:rPr>
  </w:style>
  <w:style w:type="character" w:customStyle="1" w:styleId="Heading3Char">
    <w:name w:val="Heading 3 Char"/>
    <w:aliases w:val="Header3 Char"/>
    <w:basedOn w:val="DefaultParagraphFont"/>
    <w:link w:val="Heading3"/>
    <w:uiPriority w:val="9"/>
    <w:semiHidden/>
    <w:rsid w:val="00D64344"/>
    <w:rPr>
      <w:rFonts w:ascii="Arial" w:eastAsiaTheme="majorEastAsia" w:hAnsi="Arial" w:cstheme="majorBidi"/>
      <w:b/>
      <w:bCs/>
      <w:color w:val="000000" w:themeColor="text1"/>
      <w:szCs w:val="20"/>
      <w:lang w:val="en-GB" w:eastAsia="de-DE"/>
    </w:rPr>
  </w:style>
  <w:style w:type="character" w:customStyle="1" w:styleId="Heading4Char">
    <w:name w:val="Heading 4 Char"/>
    <w:aliases w:val="Header4 Char"/>
    <w:basedOn w:val="DefaultParagraphFont"/>
    <w:link w:val="Heading4"/>
    <w:uiPriority w:val="9"/>
    <w:semiHidden/>
    <w:rsid w:val="00D64344"/>
    <w:rPr>
      <w:rFonts w:ascii="Arial" w:eastAsiaTheme="majorEastAsia" w:hAnsi="Arial" w:cstheme="majorBidi"/>
      <w:b/>
      <w:iCs/>
      <w:color w:val="000000" w:themeColor="text1"/>
      <w:szCs w:val="20"/>
      <w:lang w:val="en-GB" w:eastAsia="de-DE"/>
    </w:rPr>
  </w:style>
  <w:style w:type="character" w:customStyle="1" w:styleId="Heading5Char">
    <w:name w:val="Heading 5 Char"/>
    <w:basedOn w:val="DefaultParagraphFont"/>
    <w:link w:val="Heading5"/>
    <w:uiPriority w:val="9"/>
    <w:semiHidden/>
    <w:rsid w:val="00D64344"/>
    <w:rPr>
      <w:rFonts w:asciiTheme="majorHAnsi" w:eastAsiaTheme="majorEastAsia" w:hAnsiTheme="majorHAnsi" w:cstheme="majorBidi"/>
      <w:color w:val="1F3763" w:themeColor="accent1" w:themeShade="7F"/>
      <w:szCs w:val="20"/>
      <w:lang w:val="en-GB" w:eastAsia="de-DE"/>
    </w:rPr>
  </w:style>
  <w:style w:type="character" w:customStyle="1" w:styleId="Heading6Char">
    <w:name w:val="Heading 6 Char"/>
    <w:basedOn w:val="DefaultParagraphFont"/>
    <w:link w:val="Heading6"/>
    <w:uiPriority w:val="9"/>
    <w:semiHidden/>
    <w:rsid w:val="00D64344"/>
    <w:rPr>
      <w:rFonts w:asciiTheme="majorHAnsi" w:eastAsiaTheme="majorEastAsia" w:hAnsiTheme="majorHAnsi" w:cstheme="majorBidi"/>
      <w:i/>
      <w:iCs/>
      <w:color w:val="1F3763" w:themeColor="accent1" w:themeShade="7F"/>
      <w:szCs w:val="20"/>
      <w:lang w:val="en-GB" w:eastAsia="de-DE"/>
    </w:rPr>
  </w:style>
  <w:style w:type="character" w:customStyle="1" w:styleId="Heading7Char">
    <w:name w:val="Heading 7 Char"/>
    <w:basedOn w:val="DefaultParagraphFont"/>
    <w:link w:val="Heading7"/>
    <w:uiPriority w:val="9"/>
    <w:semiHidden/>
    <w:rsid w:val="00D64344"/>
    <w:rPr>
      <w:rFonts w:asciiTheme="majorHAnsi" w:eastAsiaTheme="majorEastAsia" w:hAnsiTheme="majorHAnsi" w:cstheme="majorBidi"/>
      <w:i/>
      <w:iCs/>
      <w:color w:val="404040" w:themeColor="text1" w:themeTint="BF"/>
      <w:szCs w:val="20"/>
      <w:lang w:val="en-GB" w:eastAsia="de-DE"/>
    </w:rPr>
  </w:style>
  <w:style w:type="character" w:customStyle="1" w:styleId="Heading8Char">
    <w:name w:val="Heading 8 Char"/>
    <w:basedOn w:val="DefaultParagraphFont"/>
    <w:link w:val="Heading8"/>
    <w:uiPriority w:val="9"/>
    <w:semiHidden/>
    <w:rsid w:val="00D64344"/>
    <w:rPr>
      <w:rFonts w:asciiTheme="majorHAnsi" w:eastAsiaTheme="majorEastAsia" w:hAnsiTheme="majorHAnsi" w:cstheme="majorBidi"/>
      <w:color w:val="404040" w:themeColor="text1" w:themeTint="BF"/>
      <w:sz w:val="20"/>
      <w:szCs w:val="20"/>
      <w:lang w:val="en-GB" w:eastAsia="de-DE"/>
    </w:rPr>
  </w:style>
  <w:style w:type="character" w:customStyle="1" w:styleId="Heading9Char">
    <w:name w:val="Heading 9 Char"/>
    <w:basedOn w:val="DefaultParagraphFont"/>
    <w:link w:val="Heading9"/>
    <w:uiPriority w:val="9"/>
    <w:semiHidden/>
    <w:rsid w:val="00D64344"/>
    <w:rPr>
      <w:rFonts w:asciiTheme="majorHAnsi" w:eastAsiaTheme="majorEastAsia" w:hAnsiTheme="majorHAnsi" w:cstheme="majorBidi"/>
      <w:i/>
      <w:iCs/>
      <w:color w:val="404040" w:themeColor="text1" w:themeTint="BF"/>
      <w:sz w:val="20"/>
      <w:szCs w:val="20"/>
      <w:lang w:val="en-GB" w:eastAsia="de-DE"/>
    </w:rPr>
  </w:style>
  <w:style w:type="table" w:styleId="TableGrid">
    <w:name w:val="Table Grid"/>
    <w:basedOn w:val="TableNormal"/>
    <w:rsid w:val="00EC0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uiPriority w:val="99"/>
    <w:locked/>
    <w:rsid w:val="00EC06B0"/>
    <w:rPr>
      <w:sz w:val="24"/>
      <w:szCs w:val="24"/>
      <w:lang w:val="en-US"/>
    </w:rPr>
  </w:style>
  <w:style w:type="paragraph" w:styleId="NormalWeb">
    <w:name w:val="Normal (Web)"/>
    <w:basedOn w:val="Normal"/>
    <w:link w:val="NormalWebChar"/>
    <w:uiPriority w:val="99"/>
    <w:unhideWhenUsed/>
    <w:rsid w:val="00EC06B0"/>
    <w:pPr>
      <w:spacing w:after="0" w:line="240" w:lineRule="auto"/>
    </w:pPr>
    <w:rPr>
      <w:sz w:val="24"/>
      <w:szCs w:val="24"/>
      <w:lang w:val="en-US"/>
    </w:rPr>
  </w:style>
  <w:style w:type="paragraph" w:styleId="ListParagraph">
    <w:name w:val="List Paragraph"/>
    <w:basedOn w:val="Normal"/>
    <w:uiPriority w:val="34"/>
    <w:qFormat/>
    <w:rsid w:val="00EA6EA3"/>
    <w:pPr>
      <w:ind w:left="720"/>
      <w:contextualSpacing/>
    </w:pPr>
  </w:style>
  <w:style w:type="character" w:styleId="CommentReference">
    <w:name w:val="annotation reference"/>
    <w:basedOn w:val="DefaultParagraphFont"/>
    <w:uiPriority w:val="99"/>
    <w:semiHidden/>
    <w:unhideWhenUsed/>
    <w:rsid w:val="00246582"/>
    <w:rPr>
      <w:sz w:val="16"/>
      <w:szCs w:val="16"/>
    </w:rPr>
  </w:style>
  <w:style w:type="paragraph" w:styleId="CommentText">
    <w:name w:val="annotation text"/>
    <w:basedOn w:val="Normal"/>
    <w:link w:val="CommentTextChar"/>
    <w:uiPriority w:val="99"/>
    <w:semiHidden/>
    <w:unhideWhenUsed/>
    <w:rsid w:val="00246582"/>
    <w:pPr>
      <w:spacing w:line="240" w:lineRule="auto"/>
    </w:pPr>
    <w:rPr>
      <w:sz w:val="20"/>
      <w:szCs w:val="20"/>
    </w:rPr>
  </w:style>
  <w:style w:type="character" w:customStyle="1" w:styleId="CommentTextChar">
    <w:name w:val="Comment Text Char"/>
    <w:basedOn w:val="DefaultParagraphFont"/>
    <w:link w:val="CommentText"/>
    <w:uiPriority w:val="99"/>
    <w:semiHidden/>
    <w:rsid w:val="00246582"/>
    <w:rPr>
      <w:sz w:val="20"/>
      <w:szCs w:val="20"/>
    </w:rPr>
  </w:style>
  <w:style w:type="paragraph" w:styleId="CommentSubject">
    <w:name w:val="annotation subject"/>
    <w:basedOn w:val="CommentText"/>
    <w:next w:val="CommentText"/>
    <w:link w:val="CommentSubjectChar"/>
    <w:uiPriority w:val="99"/>
    <w:semiHidden/>
    <w:unhideWhenUsed/>
    <w:rsid w:val="00246582"/>
    <w:rPr>
      <w:b/>
      <w:bCs/>
    </w:rPr>
  </w:style>
  <w:style w:type="character" w:customStyle="1" w:styleId="CommentSubjectChar">
    <w:name w:val="Comment Subject Char"/>
    <w:basedOn w:val="CommentTextChar"/>
    <w:link w:val="CommentSubject"/>
    <w:uiPriority w:val="99"/>
    <w:semiHidden/>
    <w:rsid w:val="00246582"/>
    <w:rPr>
      <w:b/>
      <w:bCs/>
      <w:sz w:val="20"/>
      <w:szCs w:val="20"/>
    </w:rPr>
  </w:style>
  <w:style w:type="paragraph" w:styleId="BalloonText">
    <w:name w:val="Balloon Text"/>
    <w:basedOn w:val="Normal"/>
    <w:link w:val="BalloonTextChar"/>
    <w:uiPriority w:val="99"/>
    <w:semiHidden/>
    <w:unhideWhenUsed/>
    <w:rsid w:val="002465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6582"/>
    <w:rPr>
      <w:rFonts w:ascii="Segoe UI" w:hAnsi="Segoe UI" w:cs="Segoe UI"/>
      <w:sz w:val="18"/>
      <w:szCs w:val="18"/>
    </w:rPr>
  </w:style>
  <w:style w:type="character" w:styleId="Hyperlink">
    <w:name w:val="Hyperlink"/>
    <w:basedOn w:val="DefaultParagraphFont"/>
    <w:uiPriority w:val="99"/>
    <w:unhideWhenUsed/>
    <w:rsid w:val="00D64344"/>
    <w:rPr>
      <w:color w:val="FF0000"/>
      <w:u w:val="single"/>
    </w:rPr>
  </w:style>
  <w:style w:type="character" w:styleId="FollowedHyperlink">
    <w:name w:val="FollowedHyperlink"/>
    <w:basedOn w:val="DefaultParagraphFont"/>
    <w:uiPriority w:val="99"/>
    <w:semiHidden/>
    <w:unhideWhenUsed/>
    <w:rsid w:val="00D64344"/>
    <w:rPr>
      <w:color w:val="954F72" w:themeColor="followedHyperlink"/>
      <w:u w:val="single"/>
    </w:rPr>
  </w:style>
  <w:style w:type="character" w:customStyle="1" w:styleId="Heading1Char1">
    <w:name w:val="Heading 1 Char1"/>
    <w:aliases w:val="Header 1 Char1"/>
    <w:basedOn w:val="DefaultParagraphFont"/>
    <w:uiPriority w:val="9"/>
    <w:rsid w:val="00D64344"/>
    <w:rPr>
      <w:rFonts w:asciiTheme="majorHAnsi" w:eastAsiaTheme="majorEastAsia" w:hAnsiTheme="majorHAnsi" w:cstheme="majorBidi"/>
      <w:color w:val="2F5496" w:themeColor="accent1" w:themeShade="BF"/>
      <w:sz w:val="32"/>
      <w:szCs w:val="32"/>
      <w:lang w:val="en-GB"/>
    </w:rPr>
  </w:style>
  <w:style w:type="character" w:customStyle="1" w:styleId="Heading3Char1">
    <w:name w:val="Heading 3 Char1"/>
    <w:aliases w:val="Header3 Char1"/>
    <w:basedOn w:val="DefaultParagraphFont"/>
    <w:uiPriority w:val="9"/>
    <w:semiHidden/>
    <w:rsid w:val="00D64344"/>
    <w:rPr>
      <w:rFonts w:asciiTheme="majorHAnsi" w:eastAsiaTheme="majorEastAsia" w:hAnsiTheme="majorHAnsi" w:cstheme="majorBidi"/>
      <w:color w:val="1F3763" w:themeColor="accent1" w:themeShade="7F"/>
      <w:sz w:val="24"/>
      <w:szCs w:val="24"/>
      <w:lang w:val="en-GB"/>
    </w:rPr>
  </w:style>
  <w:style w:type="character" w:customStyle="1" w:styleId="Heading4Char1">
    <w:name w:val="Heading 4 Char1"/>
    <w:aliases w:val="Header4 Char1"/>
    <w:basedOn w:val="DefaultParagraphFont"/>
    <w:uiPriority w:val="9"/>
    <w:semiHidden/>
    <w:rsid w:val="00D64344"/>
    <w:rPr>
      <w:rFonts w:asciiTheme="majorHAnsi" w:eastAsiaTheme="majorEastAsia" w:hAnsiTheme="majorHAnsi" w:cstheme="majorBidi"/>
      <w:i/>
      <w:iCs/>
      <w:color w:val="2F5496" w:themeColor="accent1" w:themeShade="BF"/>
      <w:sz w:val="22"/>
      <w:lang w:val="en-GB"/>
    </w:rPr>
  </w:style>
  <w:style w:type="paragraph" w:customStyle="1" w:styleId="msonormal0">
    <w:name w:val="msonormal"/>
    <w:basedOn w:val="Normal"/>
    <w:uiPriority w:val="99"/>
    <w:rsid w:val="00D64344"/>
    <w:pPr>
      <w:spacing w:after="0" w:line="240" w:lineRule="auto"/>
    </w:pPr>
    <w:rPr>
      <w:rFonts w:ascii="Times New Roman" w:eastAsiaTheme="minorEastAsia" w:hAnsi="Times New Roman" w:cs="Times New Roman"/>
      <w:sz w:val="24"/>
      <w:szCs w:val="24"/>
      <w:lang w:val="en-US"/>
    </w:rPr>
  </w:style>
  <w:style w:type="paragraph" w:styleId="TOC1">
    <w:name w:val="toc 1"/>
    <w:basedOn w:val="Normal"/>
    <w:next w:val="Normal"/>
    <w:autoRedefine/>
    <w:uiPriority w:val="39"/>
    <w:unhideWhenUsed/>
    <w:rsid w:val="00D64344"/>
    <w:pPr>
      <w:spacing w:before="120" w:after="100" w:line="240" w:lineRule="auto"/>
      <w:jc w:val="both"/>
    </w:pPr>
    <w:rPr>
      <w:rFonts w:ascii="Arial" w:eastAsiaTheme="minorEastAsia" w:hAnsi="Arial" w:cs="Times New Roman"/>
      <w:szCs w:val="20"/>
      <w:lang w:val="en-GB" w:eastAsia="de-DE"/>
    </w:rPr>
  </w:style>
  <w:style w:type="paragraph" w:styleId="TOC2">
    <w:name w:val="toc 2"/>
    <w:basedOn w:val="Normal"/>
    <w:next w:val="Normal"/>
    <w:autoRedefine/>
    <w:uiPriority w:val="39"/>
    <w:unhideWhenUsed/>
    <w:rsid w:val="00D64344"/>
    <w:pPr>
      <w:tabs>
        <w:tab w:val="left" w:pos="880"/>
        <w:tab w:val="right" w:leader="dot" w:pos="9062"/>
      </w:tabs>
      <w:spacing w:before="120" w:after="100" w:line="240" w:lineRule="auto"/>
      <w:ind w:left="220"/>
      <w:jc w:val="both"/>
    </w:pPr>
    <w:rPr>
      <w:rFonts w:ascii="Arial" w:eastAsiaTheme="minorEastAsia" w:hAnsi="Arial" w:cs="Times New Roman"/>
      <w:szCs w:val="20"/>
      <w:lang w:val="en-GB" w:eastAsia="de-DE"/>
    </w:rPr>
  </w:style>
  <w:style w:type="paragraph" w:styleId="TOC3">
    <w:name w:val="toc 3"/>
    <w:basedOn w:val="Normal"/>
    <w:next w:val="Normal"/>
    <w:autoRedefine/>
    <w:uiPriority w:val="39"/>
    <w:unhideWhenUsed/>
    <w:rsid w:val="00D64344"/>
    <w:pPr>
      <w:spacing w:before="120" w:after="100" w:line="240" w:lineRule="auto"/>
      <w:ind w:left="440"/>
      <w:jc w:val="both"/>
    </w:pPr>
    <w:rPr>
      <w:rFonts w:ascii="Arial" w:eastAsiaTheme="minorEastAsia" w:hAnsi="Arial" w:cs="Times New Roman"/>
      <w:szCs w:val="20"/>
      <w:lang w:val="en-GB" w:eastAsia="de-DE"/>
    </w:rPr>
  </w:style>
  <w:style w:type="paragraph" w:styleId="TOC4">
    <w:name w:val="toc 4"/>
    <w:basedOn w:val="Normal"/>
    <w:next w:val="Normal"/>
    <w:autoRedefine/>
    <w:uiPriority w:val="39"/>
    <w:unhideWhenUsed/>
    <w:rsid w:val="00D64344"/>
    <w:pPr>
      <w:spacing w:before="120" w:after="100" w:line="240" w:lineRule="auto"/>
      <w:ind w:left="660"/>
      <w:jc w:val="both"/>
    </w:pPr>
    <w:rPr>
      <w:rFonts w:ascii="Arial" w:eastAsiaTheme="minorEastAsia" w:hAnsi="Arial" w:cs="Times New Roman"/>
      <w:szCs w:val="20"/>
      <w:lang w:val="en-GB" w:eastAsia="de-DE"/>
    </w:rPr>
  </w:style>
  <w:style w:type="paragraph" w:styleId="TOC5">
    <w:name w:val="toc 5"/>
    <w:basedOn w:val="Normal"/>
    <w:next w:val="Normal"/>
    <w:autoRedefine/>
    <w:uiPriority w:val="39"/>
    <w:unhideWhenUsed/>
    <w:rsid w:val="00D64344"/>
    <w:pPr>
      <w:spacing w:after="100" w:line="276" w:lineRule="auto"/>
      <w:ind w:left="880"/>
    </w:pPr>
    <w:rPr>
      <w:rFonts w:eastAsiaTheme="minorEastAsia"/>
      <w:lang w:val="de-DE" w:eastAsia="de-DE"/>
    </w:rPr>
  </w:style>
  <w:style w:type="paragraph" w:styleId="TOC6">
    <w:name w:val="toc 6"/>
    <w:basedOn w:val="Normal"/>
    <w:next w:val="Normal"/>
    <w:autoRedefine/>
    <w:uiPriority w:val="39"/>
    <w:unhideWhenUsed/>
    <w:rsid w:val="00D64344"/>
    <w:pPr>
      <w:spacing w:after="100" w:line="276" w:lineRule="auto"/>
      <w:ind w:left="1100"/>
    </w:pPr>
    <w:rPr>
      <w:rFonts w:eastAsiaTheme="minorEastAsia"/>
      <w:lang w:val="de-DE" w:eastAsia="de-DE"/>
    </w:rPr>
  </w:style>
  <w:style w:type="paragraph" w:styleId="TOC7">
    <w:name w:val="toc 7"/>
    <w:basedOn w:val="Normal"/>
    <w:next w:val="Normal"/>
    <w:autoRedefine/>
    <w:uiPriority w:val="39"/>
    <w:unhideWhenUsed/>
    <w:rsid w:val="00D64344"/>
    <w:pPr>
      <w:spacing w:after="100" w:line="276" w:lineRule="auto"/>
      <w:ind w:left="1320"/>
    </w:pPr>
    <w:rPr>
      <w:rFonts w:eastAsiaTheme="minorEastAsia"/>
      <w:lang w:val="de-DE" w:eastAsia="de-DE"/>
    </w:rPr>
  </w:style>
  <w:style w:type="paragraph" w:styleId="TOC8">
    <w:name w:val="toc 8"/>
    <w:basedOn w:val="Normal"/>
    <w:next w:val="Normal"/>
    <w:autoRedefine/>
    <w:uiPriority w:val="39"/>
    <w:unhideWhenUsed/>
    <w:rsid w:val="00D64344"/>
    <w:pPr>
      <w:spacing w:after="100" w:line="276" w:lineRule="auto"/>
      <w:ind w:left="1540"/>
    </w:pPr>
    <w:rPr>
      <w:rFonts w:eastAsiaTheme="minorEastAsia"/>
      <w:lang w:val="de-DE" w:eastAsia="de-DE"/>
    </w:rPr>
  </w:style>
  <w:style w:type="paragraph" w:styleId="TOC9">
    <w:name w:val="toc 9"/>
    <w:basedOn w:val="Normal"/>
    <w:next w:val="Normal"/>
    <w:autoRedefine/>
    <w:uiPriority w:val="39"/>
    <w:unhideWhenUsed/>
    <w:rsid w:val="00D64344"/>
    <w:pPr>
      <w:spacing w:after="100" w:line="276" w:lineRule="auto"/>
      <w:ind w:left="1760"/>
    </w:pPr>
    <w:rPr>
      <w:rFonts w:eastAsiaTheme="minorEastAsia"/>
      <w:lang w:val="de-DE" w:eastAsia="de-DE"/>
    </w:rPr>
  </w:style>
  <w:style w:type="paragraph" w:styleId="Header">
    <w:name w:val="header"/>
    <w:basedOn w:val="Normal"/>
    <w:link w:val="HeaderChar"/>
    <w:uiPriority w:val="99"/>
    <w:unhideWhenUsed/>
    <w:rsid w:val="00D64344"/>
    <w:pPr>
      <w:tabs>
        <w:tab w:val="center" w:pos="4536"/>
        <w:tab w:val="right" w:pos="9072"/>
      </w:tabs>
      <w:spacing w:after="0" w:line="240" w:lineRule="auto"/>
      <w:jc w:val="both"/>
    </w:pPr>
    <w:rPr>
      <w:rFonts w:ascii="Arial" w:eastAsiaTheme="minorEastAsia" w:hAnsi="Arial" w:cs="Times New Roman"/>
      <w:szCs w:val="20"/>
      <w:lang w:val="en-GB" w:eastAsia="de-DE"/>
    </w:rPr>
  </w:style>
  <w:style w:type="character" w:customStyle="1" w:styleId="HeaderChar">
    <w:name w:val="Header Char"/>
    <w:basedOn w:val="DefaultParagraphFont"/>
    <w:link w:val="Header"/>
    <w:uiPriority w:val="99"/>
    <w:rsid w:val="00D64344"/>
    <w:rPr>
      <w:rFonts w:ascii="Arial" w:eastAsiaTheme="minorEastAsia" w:hAnsi="Arial" w:cs="Times New Roman"/>
      <w:szCs w:val="20"/>
      <w:lang w:val="en-GB" w:eastAsia="de-DE"/>
    </w:rPr>
  </w:style>
  <w:style w:type="paragraph" w:styleId="Footer">
    <w:name w:val="footer"/>
    <w:basedOn w:val="Normal"/>
    <w:link w:val="FooterChar"/>
    <w:uiPriority w:val="99"/>
    <w:unhideWhenUsed/>
    <w:rsid w:val="00D64344"/>
    <w:pPr>
      <w:tabs>
        <w:tab w:val="center" w:pos="4320"/>
        <w:tab w:val="right" w:pos="8640"/>
      </w:tabs>
      <w:spacing w:after="0" w:line="240" w:lineRule="auto"/>
    </w:pPr>
    <w:rPr>
      <w:rFonts w:ascii="Arial" w:eastAsiaTheme="minorEastAsia" w:hAnsi="Arial" w:cs="Times New Roman"/>
      <w:sz w:val="20"/>
      <w:szCs w:val="24"/>
      <w:lang w:val="en-US"/>
    </w:rPr>
  </w:style>
  <w:style w:type="character" w:customStyle="1" w:styleId="FooterChar">
    <w:name w:val="Footer Char"/>
    <w:basedOn w:val="DefaultParagraphFont"/>
    <w:link w:val="Footer"/>
    <w:uiPriority w:val="99"/>
    <w:rsid w:val="00D64344"/>
    <w:rPr>
      <w:rFonts w:ascii="Arial" w:eastAsiaTheme="minorEastAsia" w:hAnsi="Arial" w:cs="Times New Roman"/>
      <w:sz w:val="20"/>
      <w:szCs w:val="24"/>
      <w:lang w:val="en-US"/>
    </w:rPr>
  </w:style>
  <w:style w:type="paragraph" w:styleId="Caption">
    <w:name w:val="caption"/>
    <w:aliases w:val="Beschriftung table caption"/>
    <w:basedOn w:val="Normal"/>
    <w:next w:val="Normal"/>
    <w:uiPriority w:val="35"/>
    <w:semiHidden/>
    <w:unhideWhenUsed/>
    <w:qFormat/>
    <w:rsid w:val="00D64344"/>
    <w:pPr>
      <w:spacing w:after="200" w:line="240" w:lineRule="auto"/>
      <w:jc w:val="both"/>
    </w:pPr>
    <w:rPr>
      <w:rFonts w:ascii="Arial" w:eastAsiaTheme="minorEastAsia" w:hAnsi="Arial" w:cs="Times New Roman"/>
      <w:b/>
      <w:bCs/>
      <w:color w:val="000000" w:themeColor="text1"/>
      <w:sz w:val="18"/>
      <w:szCs w:val="18"/>
      <w:lang w:val="en-GB" w:eastAsia="de-DE"/>
    </w:rPr>
  </w:style>
  <w:style w:type="character" w:customStyle="1" w:styleId="BodyTextChar">
    <w:name w:val="Body Text Char"/>
    <w:aliases w:val="table content small Char"/>
    <w:basedOn w:val="DefaultParagraphFont"/>
    <w:link w:val="BodyText"/>
    <w:semiHidden/>
    <w:locked/>
    <w:rsid w:val="00D64344"/>
    <w:rPr>
      <w:rFonts w:ascii="Arial" w:hAnsi="Arial" w:cs="Arial"/>
      <w:szCs w:val="24"/>
      <w:lang w:val="en-US"/>
    </w:rPr>
  </w:style>
  <w:style w:type="paragraph" w:styleId="BodyText">
    <w:name w:val="Body Text"/>
    <w:aliases w:val="table content small"/>
    <w:basedOn w:val="Normal"/>
    <w:link w:val="BodyTextChar"/>
    <w:semiHidden/>
    <w:unhideWhenUsed/>
    <w:rsid w:val="00D64344"/>
    <w:pPr>
      <w:autoSpaceDE w:val="0"/>
      <w:autoSpaceDN w:val="0"/>
      <w:adjustRightInd w:val="0"/>
      <w:spacing w:after="0" w:line="240" w:lineRule="auto"/>
    </w:pPr>
    <w:rPr>
      <w:rFonts w:ascii="Arial" w:hAnsi="Arial" w:cs="Arial"/>
      <w:szCs w:val="24"/>
      <w:lang w:val="en-US"/>
    </w:rPr>
  </w:style>
  <w:style w:type="character" w:customStyle="1" w:styleId="BodyTextChar1">
    <w:name w:val="Body Text Char1"/>
    <w:aliases w:val="table content small Char1"/>
    <w:basedOn w:val="DefaultParagraphFont"/>
    <w:semiHidden/>
    <w:rsid w:val="00D64344"/>
  </w:style>
  <w:style w:type="paragraph" w:styleId="NoSpacing">
    <w:name w:val="No Spacing"/>
    <w:uiPriority w:val="1"/>
    <w:qFormat/>
    <w:rsid w:val="00D64344"/>
    <w:pPr>
      <w:spacing w:after="0" w:line="240" w:lineRule="auto"/>
      <w:jc w:val="both"/>
    </w:pPr>
    <w:rPr>
      <w:rFonts w:ascii="Arial" w:eastAsiaTheme="minorEastAsia" w:hAnsi="Arial" w:cs="Times New Roman"/>
      <w:szCs w:val="20"/>
      <w:lang w:val="en-GB" w:eastAsia="de-DE"/>
    </w:rPr>
  </w:style>
  <w:style w:type="paragraph" w:styleId="Revision">
    <w:name w:val="Revision"/>
    <w:uiPriority w:val="99"/>
    <w:semiHidden/>
    <w:rsid w:val="00D64344"/>
    <w:pPr>
      <w:spacing w:after="0" w:line="240" w:lineRule="auto"/>
    </w:pPr>
    <w:rPr>
      <w:rFonts w:ascii="Arial" w:eastAsiaTheme="minorEastAsia" w:hAnsi="Arial" w:cs="Times New Roman"/>
      <w:szCs w:val="20"/>
      <w:lang w:val="en-GB" w:eastAsia="de-DE"/>
    </w:rPr>
  </w:style>
  <w:style w:type="paragraph" w:customStyle="1" w:styleId="Tab1">
    <w:name w:val="Tab1"/>
    <w:basedOn w:val="Normal"/>
    <w:uiPriority w:val="99"/>
    <w:qFormat/>
    <w:rsid w:val="00D64344"/>
    <w:pPr>
      <w:tabs>
        <w:tab w:val="left" w:pos="567"/>
      </w:tabs>
      <w:spacing w:before="120" w:after="0" w:line="240" w:lineRule="auto"/>
      <w:ind w:left="567" w:hanging="567"/>
      <w:jc w:val="both"/>
    </w:pPr>
    <w:rPr>
      <w:rFonts w:ascii="Arial" w:eastAsiaTheme="minorEastAsia" w:hAnsi="Arial" w:cs="Times New Roman"/>
      <w:szCs w:val="20"/>
      <w:lang w:val="en-GB" w:eastAsia="de-DE"/>
    </w:rPr>
  </w:style>
  <w:style w:type="paragraph" w:customStyle="1" w:styleId="symbolisedlist">
    <w:name w:val="symbolised list"/>
    <w:basedOn w:val="Normal"/>
    <w:autoRedefine/>
    <w:uiPriority w:val="99"/>
    <w:qFormat/>
    <w:rsid w:val="00D64344"/>
    <w:pPr>
      <w:spacing w:before="60" w:after="0" w:line="240" w:lineRule="auto"/>
      <w:ind w:left="567"/>
    </w:pPr>
    <w:rPr>
      <w:rFonts w:ascii="Arial" w:eastAsiaTheme="majorEastAsia" w:hAnsi="Arial" w:cs="Times New Roman"/>
      <w:szCs w:val="20"/>
      <w:lang w:val="en-AU" w:eastAsia="de-DE"/>
    </w:rPr>
  </w:style>
  <w:style w:type="paragraph" w:customStyle="1" w:styleId="Tabletitle">
    <w:name w:val="Table title"/>
    <w:basedOn w:val="Normal"/>
    <w:next w:val="Normal"/>
    <w:uiPriority w:val="99"/>
    <w:rsid w:val="00D64344"/>
    <w:pPr>
      <w:keepNext/>
      <w:suppressAutoHyphens/>
      <w:spacing w:before="120" w:after="120" w:line="230" w:lineRule="exact"/>
      <w:jc w:val="center"/>
    </w:pPr>
    <w:rPr>
      <w:rFonts w:ascii="Arial" w:eastAsia="MS Mincho" w:hAnsi="Arial" w:cs="Times New Roman"/>
      <w:b/>
      <w:sz w:val="20"/>
      <w:szCs w:val="20"/>
      <w:lang w:val="de-DE" w:eastAsia="ja-JP"/>
    </w:rPr>
  </w:style>
  <w:style w:type="paragraph" w:customStyle="1" w:styleId="numberedlist">
    <w:name w:val="numbered list"/>
    <w:basedOn w:val="Normal"/>
    <w:next w:val="Normal"/>
    <w:qFormat/>
    <w:rsid w:val="00D64344"/>
    <w:pPr>
      <w:numPr>
        <w:numId w:val="14"/>
      </w:numPr>
      <w:spacing w:before="60" w:after="0" w:line="240" w:lineRule="auto"/>
      <w:jc w:val="both"/>
    </w:pPr>
    <w:rPr>
      <w:rFonts w:ascii="Arial" w:eastAsiaTheme="majorEastAsia" w:hAnsi="Arial" w:cs="Times New Roman"/>
      <w:szCs w:val="20"/>
      <w:lang w:val="en-GB" w:eastAsia="de-DE"/>
    </w:rPr>
  </w:style>
  <w:style w:type="paragraph" w:customStyle="1" w:styleId="Default">
    <w:name w:val="Default"/>
    <w:rsid w:val="00D64344"/>
    <w:pPr>
      <w:autoSpaceDE w:val="0"/>
      <w:autoSpaceDN w:val="0"/>
      <w:adjustRightInd w:val="0"/>
      <w:spacing w:after="0" w:line="240" w:lineRule="auto"/>
    </w:pPr>
    <w:rPr>
      <w:rFonts w:ascii="Arial" w:eastAsiaTheme="minorEastAsia" w:hAnsi="Arial" w:cs="Arial"/>
      <w:color w:val="000000"/>
      <w:sz w:val="24"/>
      <w:szCs w:val="24"/>
      <w:lang w:val="en-US" w:eastAsia="de-DE"/>
    </w:rPr>
  </w:style>
  <w:style w:type="paragraph" w:customStyle="1" w:styleId="Small">
    <w:name w:val="Small"/>
    <w:basedOn w:val="Normal"/>
    <w:uiPriority w:val="99"/>
    <w:qFormat/>
    <w:rsid w:val="00D64344"/>
    <w:pPr>
      <w:widowControl w:val="0"/>
      <w:snapToGrid w:val="0"/>
      <w:spacing w:before="20" w:after="0" w:line="240" w:lineRule="auto"/>
    </w:pPr>
    <w:rPr>
      <w:rFonts w:ascii="Arial" w:eastAsiaTheme="minorEastAsia" w:hAnsi="Arial" w:cs="Times New Roman"/>
      <w:sz w:val="16"/>
      <w:szCs w:val="16"/>
      <w:lang w:val="en-GB"/>
    </w:rPr>
  </w:style>
  <w:style w:type="paragraph" w:customStyle="1" w:styleId="Tabletext9">
    <w:name w:val="Table text (9)"/>
    <w:basedOn w:val="Normal"/>
    <w:uiPriority w:val="99"/>
    <w:rsid w:val="00D64344"/>
    <w:pPr>
      <w:spacing w:before="60" w:after="60" w:line="210" w:lineRule="atLeast"/>
      <w:jc w:val="both"/>
    </w:pPr>
    <w:rPr>
      <w:rFonts w:ascii="Arial" w:eastAsia="MS Mincho" w:hAnsi="Arial" w:cs="Times New Roman"/>
      <w:sz w:val="18"/>
      <w:szCs w:val="20"/>
      <w:lang w:val="en-GB" w:eastAsia="ja-JP"/>
    </w:rPr>
  </w:style>
  <w:style w:type="paragraph" w:customStyle="1" w:styleId="Center">
    <w:name w:val="Center"/>
    <w:uiPriority w:val="99"/>
    <w:rsid w:val="00D64344"/>
    <w:pPr>
      <w:widowControl w:val="0"/>
      <w:autoSpaceDE w:val="0"/>
      <w:autoSpaceDN w:val="0"/>
      <w:adjustRightInd w:val="0"/>
      <w:spacing w:after="0" w:line="240" w:lineRule="auto"/>
      <w:jc w:val="center"/>
    </w:pPr>
    <w:rPr>
      <w:rFonts w:ascii="Times New Roman" w:eastAsiaTheme="minorEastAsia" w:hAnsi="Times New Roman" w:cs="Times New Roman"/>
      <w:sz w:val="24"/>
      <w:szCs w:val="24"/>
      <w:lang w:val="en-US"/>
    </w:rPr>
  </w:style>
  <w:style w:type="character" w:styleId="BookTitle">
    <w:name w:val="Book Title"/>
    <w:basedOn w:val="DefaultParagraphFont"/>
    <w:uiPriority w:val="33"/>
    <w:qFormat/>
    <w:rsid w:val="00D64344"/>
    <w:rPr>
      <w:b/>
      <w:bCs/>
      <w:smallCaps/>
      <w:spacing w:val="5"/>
    </w:rPr>
  </w:style>
  <w:style w:type="character" w:customStyle="1" w:styleId="Italics">
    <w:name w:val="Italics"/>
    <w:basedOn w:val="DefaultParagraphFont"/>
    <w:uiPriority w:val="1"/>
    <w:qFormat/>
    <w:rsid w:val="00D64344"/>
    <w:rPr>
      <w:i/>
      <w:iCs w:val="0"/>
    </w:rPr>
  </w:style>
  <w:style w:type="character" w:customStyle="1" w:styleId="internallink">
    <w:name w:val="internal link"/>
    <w:basedOn w:val="DefaultParagraphFont"/>
    <w:uiPriority w:val="1"/>
    <w:qFormat/>
    <w:rsid w:val="00D64344"/>
    <w:rPr>
      <w:color w:val="8496B0" w:themeColor="text2" w:themeTint="99"/>
    </w:rPr>
  </w:style>
  <w:style w:type="character" w:customStyle="1" w:styleId="Redtext">
    <w:name w:val="Red text"/>
    <w:basedOn w:val="DefaultParagraphFont"/>
    <w:uiPriority w:val="1"/>
    <w:qFormat/>
    <w:rsid w:val="00D64344"/>
    <w:rPr>
      <w:rFonts w:ascii="Times New Roman" w:eastAsiaTheme="majorEastAsia" w:hAnsi="Times New Roman" w:cs="Times New Roman" w:hint="default"/>
      <w:color w:val="FF0000"/>
      <w:lang w:val="en-US"/>
    </w:rPr>
  </w:style>
  <w:style w:type="character" w:customStyle="1" w:styleId="standardtextcolour">
    <w:name w:val="standard textcolour"/>
    <w:basedOn w:val="DefaultParagraphFont"/>
    <w:uiPriority w:val="1"/>
    <w:qFormat/>
    <w:rsid w:val="00D64344"/>
  </w:style>
  <w:style w:type="character" w:customStyle="1" w:styleId="apple-converted-space">
    <w:name w:val="apple-converted-space"/>
    <w:basedOn w:val="DefaultParagraphFont"/>
    <w:rsid w:val="00D64344"/>
  </w:style>
  <w:style w:type="character" w:styleId="Strong">
    <w:name w:val="Strong"/>
    <w:basedOn w:val="DefaultParagraphFont"/>
    <w:uiPriority w:val="22"/>
    <w:qFormat/>
    <w:rsid w:val="00D64344"/>
    <w:rPr>
      <w:b/>
      <w:bCs/>
    </w:rPr>
  </w:style>
  <w:style w:type="paragraph" w:customStyle="1" w:styleId="ISOSecretObservations">
    <w:name w:val="ISO_Secret_Observations"/>
    <w:basedOn w:val="Normal"/>
    <w:rsid w:val="003D145C"/>
    <w:pPr>
      <w:spacing w:before="210" w:after="0" w:line="210" w:lineRule="exact"/>
    </w:pPr>
    <w:rPr>
      <w:rFonts w:ascii="Arial" w:eastAsiaTheme="minorEastAsia" w:hAnsi="Arial" w:cs="Times New Roman"/>
      <w:sz w:val="18"/>
      <w:szCs w:val="20"/>
      <w:lang w:val="en-GB"/>
    </w:rPr>
  </w:style>
  <w:style w:type="paragraph" w:styleId="TOCHeading">
    <w:name w:val="TOC Heading"/>
    <w:basedOn w:val="Heading1"/>
    <w:next w:val="Normal"/>
    <w:uiPriority w:val="39"/>
    <w:unhideWhenUsed/>
    <w:qFormat/>
    <w:rsid w:val="00C01685"/>
    <w:pPr>
      <w:numPr>
        <w:numId w:val="0"/>
      </w:numPr>
      <w:spacing w:line="259" w:lineRule="auto"/>
      <w:jc w:val="left"/>
      <w:outlineLvl w:val="9"/>
    </w:pPr>
    <w:rPr>
      <w:rFonts w:asciiTheme="majorHAnsi" w:hAnsiTheme="majorHAnsi"/>
      <w:b w:val="0"/>
      <w:bCs w:val="0"/>
      <w:color w:val="2F5496" w:themeColor="accent1" w:themeShade="BF"/>
      <w:sz w:val="32"/>
      <w:szCs w:val="32"/>
      <w:lang w:val="en-US" w:eastAsia="en-US"/>
    </w:rPr>
  </w:style>
  <w:style w:type="character" w:styleId="UnresolvedMention">
    <w:name w:val="Unresolved Mention"/>
    <w:basedOn w:val="DefaultParagraphFont"/>
    <w:uiPriority w:val="99"/>
    <w:semiHidden/>
    <w:unhideWhenUsed/>
    <w:rsid w:val="001A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939514">
      <w:bodyDiv w:val="1"/>
      <w:marLeft w:val="0"/>
      <w:marRight w:val="0"/>
      <w:marTop w:val="0"/>
      <w:marBottom w:val="0"/>
      <w:divBdr>
        <w:top w:val="none" w:sz="0" w:space="0" w:color="auto"/>
        <w:left w:val="none" w:sz="0" w:space="0" w:color="auto"/>
        <w:bottom w:val="none" w:sz="0" w:space="0" w:color="auto"/>
        <w:right w:val="none" w:sz="0" w:space="0" w:color="auto"/>
      </w:divBdr>
    </w:div>
    <w:div w:id="188373487">
      <w:bodyDiv w:val="1"/>
      <w:marLeft w:val="0"/>
      <w:marRight w:val="0"/>
      <w:marTop w:val="0"/>
      <w:marBottom w:val="0"/>
      <w:divBdr>
        <w:top w:val="none" w:sz="0" w:space="0" w:color="auto"/>
        <w:left w:val="none" w:sz="0" w:space="0" w:color="auto"/>
        <w:bottom w:val="none" w:sz="0" w:space="0" w:color="auto"/>
        <w:right w:val="none" w:sz="0" w:space="0" w:color="auto"/>
      </w:divBdr>
    </w:div>
    <w:div w:id="301278387">
      <w:bodyDiv w:val="1"/>
      <w:marLeft w:val="0"/>
      <w:marRight w:val="0"/>
      <w:marTop w:val="0"/>
      <w:marBottom w:val="0"/>
      <w:divBdr>
        <w:top w:val="none" w:sz="0" w:space="0" w:color="auto"/>
        <w:left w:val="none" w:sz="0" w:space="0" w:color="auto"/>
        <w:bottom w:val="none" w:sz="0" w:space="0" w:color="auto"/>
        <w:right w:val="none" w:sz="0" w:space="0" w:color="auto"/>
      </w:divBdr>
    </w:div>
    <w:div w:id="511842801">
      <w:bodyDiv w:val="1"/>
      <w:marLeft w:val="0"/>
      <w:marRight w:val="0"/>
      <w:marTop w:val="0"/>
      <w:marBottom w:val="0"/>
      <w:divBdr>
        <w:top w:val="none" w:sz="0" w:space="0" w:color="auto"/>
        <w:left w:val="none" w:sz="0" w:space="0" w:color="auto"/>
        <w:bottom w:val="none" w:sz="0" w:space="0" w:color="auto"/>
        <w:right w:val="none" w:sz="0" w:space="0" w:color="auto"/>
      </w:divBdr>
    </w:div>
    <w:div w:id="739980220">
      <w:bodyDiv w:val="1"/>
      <w:marLeft w:val="0"/>
      <w:marRight w:val="0"/>
      <w:marTop w:val="0"/>
      <w:marBottom w:val="0"/>
      <w:divBdr>
        <w:top w:val="none" w:sz="0" w:space="0" w:color="auto"/>
        <w:left w:val="none" w:sz="0" w:space="0" w:color="auto"/>
        <w:bottom w:val="none" w:sz="0" w:space="0" w:color="auto"/>
        <w:right w:val="none" w:sz="0" w:space="0" w:color="auto"/>
      </w:divBdr>
    </w:div>
    <w:div w:id="746070358">
      <w:bodyDiv w:val="1"/>
      <w:marLeft w:val="0"/>
      <w:marRight w:val="0"/>
      <w:marTop w:val="0"/>
      <w:marBottom w:val="0"/>
      <w:divBdr>
        <w:top w:val="none" w:sz="0" w:space="0" w:color="auto"/>
        <w:left w:val="none" w:sz="0" w:space="0" w:color="auto"/>
        <w:bottom w:val="none" w:sz="0" w:space="0" w:color="auto"/>
        <w:right w:val="none" w:sz="0" w:space="0" w:color="auto"/>
      </w:divBdr>
    </w:div>
    <w:div w:id="984510012">
      <w:bodyDiv w:val="1"/>
      <w:marLeft w:val="0"/>
      <w:marRight w:val="0"/>
      <w:marTop w:val="0"/>
      <w:marBottom w:val="0"/>
      <w:divBdr>
        <w:top w:val="none" w:sz="0" w:space="0" w:color="auto"/>
        <w:left w:val="none" w:sz="0" w:space="0" w:color="auto"/>
        <w:bottom w:val="none" w:sz="0" w:space="0" w:color="auto"/>
        <w:right w:val="none" w:sz="0" w:space="0" w:color="auto"/>
      </w:divBdr>
    </w:div>
    <w:div w:id="1168400133">
      <w:bodyDiv w:val="1"/>
      <w:marLeft w:val="0"/>
      <w:marRight w:val="0"/>
      <w:marTop w:val="0"/>
      <w:marBottom w:val="0"/>
      <w:divBdr>
        <w:top w:val="none" w:sz="0" w:space="0" w:color="auto"/>
        <w:left w:val="none" w:sz="0" w:space="0" w:color="auto"/>
        <w:bottom w:val="none" w:sz="0" w:space="0" w:color="auto"/>
        <w:right w:val="none" w:sz="0" w:space="0" w:color="auto"/>
      </w:divBdr>
    </w:div>
    <w:div w:id="193621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31" Type="http://schemas.openxmlformats.org/officeDocument/2006/relationships/image" Target="media/image47.png"/><Relationship Id="rId252" Type="http://schemas.openxmlformats.org/officeDocument/2006/relationships/image" Target="media/image68.png"/><Relationship Id="rId273" Type="http://schemas.openxmlformats.org/officeDocument/2006/relationships/image" Target="media/image89.png"/><Relationship Id="rId294" Type="http://schemas.openxmlformats.org/officeDocument/2006/relationships/image" Target="media/image110.png"/><Relationship Id="rId299" Type="http://schemas.openxmlformats.org/officeDocument/2006/relationships/image" Target="media/image115.png"/><Relationship Id="rId303" Type="http://schemas.openxmlformats.org/officeDocument/2006/relationships/image" Target="media/image119.png"/><Relationship Id="rId308" Type="http://schemas.openxmlformats.org/officeDocument/2006/relationships/image" Target="media/image124.png"/><Relationship Id="rId191" Type="http://schemas.openxmlformats.org/officeDocument/2006/relationships/image" Target="media/image90.jpeg"/><Relationship Id="rId196" Type="http://schemas.openxmlformats.org/officeDocument/2006/relationships/image" Target="media/image12.png"/><Relationship Id="rId200" Type="http://schemas.openxmlformats.org/officeDocument/2006/relationships/image" Target="media/image16.png"/><Relationship Id="rId205" Type="http://schemas.openxmlformats.org/officeDocument/2006/relationships/image" Target="media/image21.png"/><Relationship Id="rId226" Type="http://schemas.openxmlformats.org/officeDocument/2006/relationships/image" Target="media/image42.png"/><Relationship Id="rId247" Type="http://schemas.openxmlformats.org/officeDocument/2006/relationships/image" Target="media/image63.png"/><Relationship Id="rId16" Type="http://schemas.openxmlformats.org/officeDocument/2006/relationships/image" Target="media/image7.jpeg"/><Relationship Id="rId221" Type="http://schemas.openxmlformats.org/officeDocument/2006/relationships/image" Target="media/image37.png"/><Relationship Id="rId242" Type="http://schemas.openxmlformats.org/officeDocument/2006/relationships/image" Target="media/image58.png"/><Relationship Id="rId263" Type="http://schemas.openxmlformats.org/officeDocument/2006/relationships/image" Target="media/image79.png"/><Relationship Id="rId268" Type="http://schemas.openxmlformats.org/officeDocument/2006/relationships/image" Target="media/image84.png"/><Relationship Id="rId284" Type="http://schemas.openxmlformats.org/officeDocument/2006/relationships/image" Target="media/image100.png"/><Relationship Id="rId289" Type="http://schemas.openxmlformats.org/officeDocument/2006/relationships/image" Target="media/image105.png"/><Relationship Id="rId319" Type="http://schemas.microsoft.com/office/2011/relationships/people" Target="people.xml"/><Relationship Id="rId11" Type="http://schemas.openxmlformats.org/officeDocument/2006/relationships/image" Target="media/image2.png"/><Relationship Id="rId314" Type="http://schemas.openxmlformats.org/officeDocument/2006/relationships/image" Target="media/image130.png"/><Relationship Id="rId5" Type="http://schemas.openxmlformats.org/officeDocument/2006/relationships/webSettings" Target="webSettings.xml"/><Relationship Id="rId216" Type="http://schemas.openxmlformats.org/officeDocument/2006/relationships/image" Target="media/image32.png"/><Relationship Id="rId237" Type="http://schemas.openxmlformats.org/officeDocument/2006/relationships/image" Target="media/image53.png"/><Relationship Id="rId211" Type="http://schemas.openxmlformats.org/officeDocument/2006/relationships/image" Target="media/image27.png"/><Relationship Id="rId232" Type="http://schemas.openxmlformats.org/officeDocument/2006/relationships/image" Target="media/image48.png"/><Relationship Id="rId253" Type="http://schemas.openxmlformats.org/officeDocument/2006/relationships/image" Target="media/image69.png"/><Relationship Id="rId258" Type="http://schemas.openxmlformats.org/officeDocument/2006/relationships/image" Target="media/image74.png"/><Relationship Id="rId274" Type="http://schemas.openxmlformats.org/officeDocument/2006/relationships/image" Target="media/image90.png"/><Relationship Id="rId279" Type="http://schemas.openxmlformats.org/officeDocument/2006/relationships/image" Target="media/image95.png"/><Relationship Id="rId295" Type="http://schemas.openxmlformats.org/officeDocument/2006/relationships/image" Target="media/image111.png"/><Relationship Id="rId309" Type="http://schemas.openxmlformats.org/officeDocument/2006/relationships/image" Target="media/image125.png"/><Relationship Id="rId290" Type="http://schemas.openxmlformats.org/officeDocument/2006/relationships/image" Target="media/image106.png"/><Relationship Id="rId304" Type="http://schemas.openxmlformats.org/officeDocument/2006/relationships/image" Target="media/image120.png"/><Relationship Id="rId320" Type="http://schemas.openxmlformats.org/officeDocument/2006/relationships/theme" Target="theme/theme1.xml"/><Relationship Id="rId192" Type="http://schemas.openxmlformats.org/officeDocument/2006/relationships/image" Target="media/image100.jpeg"/><Relationship Id="rId197" Type="http://schemas.openxmlformats.org/officeDocument/2006/relationships/image" Target="media/image13.emf"/><Relationship Id="rId206" Type="http://schemas.openxmlformats.org/officeDocument/2006/relationships/image" Target="media/image22.png"/><Relationship Id="rId227" Type="http://schemas.openxmlformats.org/officeDocument/2006/relationships/image" Target="media/image43.png"/><Relationship Id="rId3" Type="http://schemas.openxmlformats.org/officeDocument/2006/relationships/styles" Target="styles.xml"/><Relationship Id="rId201" Type="http://schemas.openxmlformats.org/officeDocument/2006/relationships/image" Target="media/image17.png"/><Relationship Id="rId214" Type="http://schemas.openxmlformats.org/officeDocument/2006/relationships/image" Target="media/image30.png"/><Relationship Id="rId222" Type="http://schemas.openxmlformats.org/officeDocument/2006/relationships/image" Target="media/image38.png"/><Relationship Id="rId230" Type="http://schemas.openxmlformats.org/officeDocument/2006/relationships/image" Target="media/image46.png"/><Relationship Id="rId235" Type="http://schemas.openxmlformats.org/officeDocument/2006/relationships/image" Target="media/image51.png"/><Relationship Id="rId243" Type="http://schemas.openxmlformats.org/officeDocument/2006/relationships/image" Target="media/image59.png"/><Relationship Id="rId248" Type="http://schemas.openxmlformats.org/officeDocument/2006/relationships/image" Target="media/image64.png"/><Relationship Id="rId251" Type="http://schemas.openxmlformats.org/officeDocument/2006/relationships/image" Target="media/image67.png"/><Relationship Id="rId256" Type="http://schemas.openxmlformats.org/officeDocument/2006/relationships/image" Target="media/image72.png"/><Relationship Id="rId264" Type="http://schemas.openxmlformats.org/officeDocument/2006/relationships/image" Target="media/image80.png"/><Relationship Id="rId269" Type="http://schemas.openxmlformats.org/officeDocument/2006/relationships/image" Target="media/image85.png"/><Relationship Id="rId277" Type="http://schemas.openxmlformats.org/officeDocument/2006/relationships/image" Target="media/image93.png"/><Relationship Id="rId285" Type="http://schemas.openxmlformats.org/officeDocument/2006/relationships/image" Target="media/image101.png"/><Relationship Id="rId298" Type="http://schemas.openxmlformats.org/officeDocument/2006/relationships/image" Target="media/image114.png"/><Relationship Id="rId12" Type="http://schemas.openxmlformats.org/officeDocument/2006/relationships/image" Target="media/image3.png"/><Relationship Id="rId17" Type="http://schemas.openxmlformats.org/officeDocument/2006/relationships/image" Target="media/image8.jpeg"/><Relationship Id="rId272" Type="http://schemas.openxmlformats.org/officeDocument/2006/relationships/image" Target="media/image88.png"/><Relationship Id="rId280" Type="http://schemas.openxmlformats.org/officeDocument/2006/relationships/image" Target="media/image96.png"/><Relationship Id="rId293" Type="http://schemas.openxmlformats.org/officeDocument/2006/relationships/image" Target="media/image109.png"/><Relationship Id="rId302" Type="http://schemas.openxmlformats.org/officeDocument/2006/relationships/image" Target="media/image118.png"/><Relationship Id="rId307" Type="http://schemas.openxmlformats.org/officeDocument/2006/relationships/image" Target="media/image123.png"/><Relationship Id="rId310" Type="http://schemas.openxmlformats.org/officeDocument/2006/relationships/image" Target="media/image126.png"/><Relationship Id="rId315" Type="http://schemas.openxmlformats.org/officeDocument/2006/relationships/image" Target="media/image131.png"/><Relationship Id="rId195" Type="http://schemas.openxmlformats.org/officeDocument/2006/relationships/image" Target="media/image11.png"/><Relationship Id="rId209" Type="http://schemas.openxmlformats.org/officeDocument/2006/relationships/image" Target="media/image25.png"/><Relationship Id="rId217"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04" Type="http://schemas.openxmlformats.org/officeDocument/2006/relationships/image" Target="media/image20.png"/><Relationship Id="rId212" Type="http://schemas.openxmlformats.org/officeDocument/2006/relationships/image" Target="media/image28.png"/><Relationship Id="rId220" Type="http://schemas.openxmlformats.org/officeDocument/2006/relationships/image" Target="media/image36.png"/><Relationship Id="rId225" Type="http://schemas.openxmlformats.org/officeDocument/2006/relationships/image" Target="media/image41.png"/><Relationship Id="rId233" Type="http://schemas.openxmlformats.org/officeDocument/2006/relationships/image" Target="media/image49.png"/><Relationship Id="rId238" Type="http://schemas.openxmlformats.org/officeDocument/2006/relationships/image" Target="media/image54.png"/><Relationship Id="rId241" Type="http://schemas.openxmlformats.org/officeDocument/2006/relationships/image" Target="media/image57.png"/><Relationship Id="rId246" Type="http://schemas.openxmlformats.org/officeDocument/2006/relationships/image" Target="media/image62.png"/><Relationship Id="rId254" Type="http://schemas.openxmlformats.org/officeDocument/2006/relationships/image" Target="media/image70.png"/><Relationship Id="rId259" Type="http://schemas.openxmlformats.org/officeDocument/2006/relationships/image" Target="media/image75.png"/><Relationship Id="rId267" Type="http://schemas.openxmlformats.org/officeDocument/2006/relationships/image" Target="media/image83.png"/><Relationship Id="rId288" Type="http://schemas.openxmlformats.org/officeDocument/2006/relationships/image" Target="media/image104.png"/><Relationship Id="rId15" Type="http://schemas.openxmlformats.org/officeDocument/2006/relationships/image" Target="media/image6.jpeg"/><Relationship Id="rId262" Type="http://schemas.openxmlformats.org/officeDocument/2006/relationships/image" Target="media/image78.png"/><Relationship Id="rId270" Type="http://schemas.openxmlformats.org/officeDocument/2006/relationships/image" Target="media/image86.png"/><Relationship Id="rId275" Type="http://schemas.openxmlformats.org/officeDocument/2006/relationships/image" Target="media/image91.png"/><Relationship Id="rId283" Type="http://schemas.openxmlformats.org/officeDocument/2006/relationships/image" Target="media/image99.png"/><Relationship Id="rId291" Type="http://schemas.openxmlformats.org/officeDocument/2006/relationships/image" Target="media/image107.png"/><Relationship Id="rId296" Type="http://schemas.openxmlformats.org/officeDocument/2006/relationships/image" Target="media/image112.png"/><Relationship Id="rId300" Type="http://schemas.openxmlformats.org/officeDocument/2006/relationships/image" Target="media/image116.png"/><Relationship Id="rId305" Type="http://schemas.openxmlformats.org/officeDocument/2006/relationships/image" Target="media/image121.png"/><Relationship Id="rId313" Type="http://schemas.openxmlformats.org/officeDocument/2006/relationships/image" Target="media/image129.png"/><Relationship Id="rId318" Type="http://schemas.openxmlformats.org/officeDocument/2006/relationships/fontTable" Target="fontTable.xml"/><Relationship Id="rId10" Type="http://schemas.openxmlformats.org/officeDocument/2006/relationships/footer" Target="footer1.xml"/><Relationship Id="rId198"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hyperlink" Target="http://www.wipo.int/treaties/en/ip/berne/trtdocs_wo001.html" TargetMode="External"/><Relationship Id="rId193" Type="http://schemas.openxmlformats.org/officeDocument/2006/relationships/image" Target="media/image9.jpeg"/><Relationship Id="rId202" Type="http://schemas.openxmlformats.org/officeDocument/2006/relationships/image" Target="media/image18.png"/><Relationship Id="rId207" Type="http://schemas.openxmlformats.org/officeDocument/2006/relationships/image" Target="media/image23.png"/><Relationship Id="rId210" Type="http://schemas.openxmlformats.org/officeDocument/2006/relationships/image" Target="media/image26.png"/><Relationship Id="rId215" Type="http://schemas.openxmlformats.org/officeDocument/2006/relationships/image" Target="media/image31.png"/><Relationship Id="rId223" Type="http://schemas.openxmlformats.org/officeDocument/2006/relationships/image" Target="media/image39.png"/><Relationship Id="rId228" Type="http://schemas.openxmlformats.org/officeDocument/2006/relationships/image" Target="media/image44.png"/><Relationship Id="rId236" Type="http://schemas.openxmlformats.org/officeDocument/2006/relationships/image" Target="media/image52.jpg"/><Relationship Id="rId244" Type="http://schemas.openxmlformats.org/officeDocument/2006/relationships/image" Target="media/image60.png"/><Relationship Id="rId249" Type="http://schemas.openxmlformats.org/officeDocument/2006/relationships/image" Target="media/image65.png"/><Relationship Id="rId257" Type="http://schemas.openxmlformats.org/officeDocument/2006/relationships/image" Target="media/image73.png"/><Relationship Id="rId278" Type="http://schemas.openxmlformats.org/officeDocument/2006/relationships/image" Target="media/image94.png"/><Relationship Id="rId13" Type="http://schemas.openxmlformats.org/officeDocument/2006/relationships/image" Target="media/image4.png"/><Relationship Id="rId260" Type="http://schemas.openxmlformats.org/officeDocument/2006/relationships/image" Target="media/image76.png"/><Relationship Id="rId265" Type="http://schemas.openxmlformats.org/officeDocument/2006/relationships/image" Target="media/image81.png"/><Relationship Id="rId281" Type="http://schemas.openxmlformats.org/officeDocument/2006/relationships/image" Target="media/image97.png"/><Relationship Id="rId286" Type="http://schemas.openxmlformats.org/officeDocument/2006/relationships/image" Target="media/image102.png"/><Relationship Id="rId316" Type="http://schemas.openxmlformats.org/officeDocument/2006/relationships/image" Target="media/image132.png"/><Relationship Id="rId311" Type="http://schemas.openxmlformats.org/officeDocument/2006/relationships/image" Target="media/image127.png"/><Relationship Id="rId7" Type="http://schemas.openxmlformats.org/officeDocument/2006/relationships/endnotes" Target="endnotes.xml"/><Relationship Id="rId213" Type="http://schemas.openxmlformats.org/officeDocument/2006/relationships/image" Target="media/image29.png"/><Relationship Id="rId218" Type="http://schemas.openxmlformats.org/officeDocument/2006/relationships/image" Target="media/image34.png"/><Relationship Id="rId234" Type="http://schemas.openxmlformats.org/officeDocument/2006/relationships/image" Target="media/image50.png"/><Relationship Id="rId239" Type="http://schemas.openxmlformats.org/officeDocument/2006/relationships/image" Target="media/image55.png"/><Relationship Id="rId2" Type="http://schemas.openxmlformats.org/officeDocument/2006/relationships/numbering" Target="numbering.xml"/><Relationship Id="rId250" Type="http://schemas.openxmlformats.org/officeDocument/2006/relationships/image" Target="media/image66.png"/><Relationship Id="rId255" Type="http://schemas.openxmlformats.org/officeDocument/2006/relationships/image" Target="media/image71.png"/><Relationship Id="rId271" Type="http://schemas.openxmlformats.org/officeDocument/2006/relationships/image" Target="media/image87.png"/><Relationship Id="rId276" Type="http://schemas.openxmlformats.org/officeDocument/2006/relationships/image" Target="media/image92.png"/><Relationship Id="rId292" Type="http://schemas.openxmlformats.org/officeDocument/2006/relationships/image" Target="media/image108.png"/><Relationship Id="rId297" Type="http://schemas.openxmlformats.org/officeDocument/2006/relationships/image" Target="media/image113.png"/><Relationship Id="rId306" Type="http://schemas.openxmlformats.org/officeDocument/2006/relationships/image" Target="media/image122.png"/><Relationship Id="rId301" Type="http://schemas.openxmlformats.org/officeDocument/2006/relationships/image" Target="media/image117.png"/><Relationship Id="rId194" Type="http://schemas.openxmlformats.org/officeDocument/2006/relationships/image" Target="media/image10.png"/><Relationship Id="rId199" Type="http://schemas.openxmlformats.org/officeDocument/2006/relationships/image" Target="media/image15.png"/><Relationship Id="rId203" Type="http://schemas.openxmlformats.org/officeDocument/2006/relationships/image" Target="media/image19.png"/><Relationship Id="rId208" Type="http://schemas.openxmlformats.org/officeDocument/2006/relationships/image" Target="media/image24.png"/><Relationship Id="rId229" Type="http://schemas.openxmlformats.org/officeDocument/2006/relationships/image" Target="media/image45.png"/><Relationship Id="rId224" Type="http://schemas.openxmlformats.org/officeDocument/2006/relationships/image" Target="media/image40.png"/><Relationship Id="rId240" Type="http://schemas.openxmlformats.org/officeDocument/2006/relationships/image" Target="media/image56.png"/><Relationship Id="rId245" Type="http://schemas.openxmlformats.org/officeDocument/2006/relationships/image" Target="media/image61.png"/><Relationship Id="rId261" Type="http://schemas.openxmlformats.org/officeDocument/2006/relationships/image" Target="media/image77.png"/><Relationship Id="rId266" Type="http://schemas.openxmlformats.org/officeDocument/2006/relationships/image" Target="media/image82.png"/><Relationship Id="rId287" Type="http://schemas.openxmlformats.org/officeDocument/2006/relationships/image" Target="media/image103.png"/><Relationship Id="rId14" Type="http://schemas.openxmlformats.org/officeDocument/2006/relationships/image" Target="media/image5.png"/><Relationship Id="rId282" Type="http://schemas.openxmlformats.org/officeDocument/2006/relationships/image" Target="media/image98.png"/><Relationship Id="rId312" Type="http://schemas.openxmlformats.org/officeDocument/2006/relationships/image" Target="media/image128.png"/><Relationship Id="rId317" Type="http://schemas.openxmlformats.org/officeDocument/2006/relationships/image" Target="media/image133.png"/><Relationship Id="rId8" Type="http://schemas.openxmlformats.org/officeDocument/2006/relationships/image" Target="media/image1.jpeg"/><Relationship Id="rId21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7C181-8695-485A-9D6D-6CE3928F5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131</Pages>
  <Words>24984</Words>
  <Characters>142409</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dc:description/>
  <cp:lastModifiedBy>Raphael Malyankar</cp:lastModifiedBy>
  <cp:revision>6</cp:revision>
  <cp:lastPrinted>2018-08-24T00:10:00Z</cp:lastPrinted>
  <dcterms:created xsi:type="dcterms:W3CDTF">2019-11-19T01:28:00Z</dcterms:created>
  <dcterms:modified xsi:type="dcterms:W3CDTF">2019-11-19T03:07:00Z</dcterms:modified>
</cp:coreProperties>
</file>